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8C1A4" w14:textId="77777777" w:rsidR="00965F4E" w:rsidRPr="001B170D" w:rsidRDefault="00965F4E" w:rsidP="001B170D">
      <w:pPr>
        <w:spacing w:line="360" w:lineRule="auto"/>
        <w:jc w:val="both"/>
        <w:rPr>
          <w:rFonts w:ascii="Times New Roman" w:hAnsi="Times New Roman" w:cs="Times New Roman"/>
          <w:sz w:val="28"/>
          <w:szCs w:val="28"/>
          <w:lang w:eastAsia="fr-FR"/>
        </w:rPr>
      </w:pPr>
      <w:r w:rsidRPr="001B170D">
        <w:rPr>
          <w:rFonts w:ascii="Times New Roman" w:hAnsi="Times New Roman" w:cs="Times New Roman"/>
          <w:noProof/>
          <w:sz w:val="28"/>
          <w:szCs w:val="28"/>
        </w:rPr>
        <w:drawing>
          <wp:anchor distT="0" distB="0" distL="114300" distR="114300" simplePos="0" relativeHeight="251660288" behindDoc="1" locked="0" layoutInCell="1" allowOverlap="1" wp14:anchorId="1715C7AE" wp14:editId="399A2E16">
            <wp:simplePos x="0" y="0"/>
            <wp:positionH relativeFrom="column">
              <wp:posOffset>5320030</wp:posOffset>
            </wp:positionH>
            <wp:positionV relativeFrom="paragraph">
              <wp:posOffset>-175895</wp:posOffset>
            </wp:positionV>
            <wp:extent cx="933450" cy="942975"/>
            <wp:effectExtent l="0" t="0" r="0" b="0"/>
            <wp:wrapNone/>
            <wp:docPr id="1483476214" name="Image 2" descr="F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6214" name="Image 2" descr="FSS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933450" cy="942975"/>
                    </a:xfrm>
                    <a:prstGeom prst="rect">
                      <a:avLst/>
                    </a:prstGeom>
                    <a:noFill/>
                    <a:ln>
                      <a:noFill/>
                    </a:ln>
                  </pic:spPr>
                </pic:pic>
              </a:graphicData>
            </a:graphic>
          </wp:anchor>
        </w:drawing>
      </w:r>
      <w:r w:rsidRPr="001B170D">
        <w:rPr>
          <w:rFonts w:ascii="Times New Roman" w:hAnsi="Times New Roman" w:cs="Times New Roman"/>
          <w:noProof/>
          <w:sz w:val="28"/>
          <w:szCs w:val="28"/>
        </w:rPr>
        <w:drawing>
          <wp:anchor distT="0" distB="0" distL="114300" distR="114300" simplePos="0" relativeHeight="251659264" behindDoc="1" locked="0" layoutInCell="1" allowOverlap="1" wp14:anchorId="6AE6CD98" wp14:editId="336A24A0">
            <wp:simplePos x="0" y="0"/>
            <wp:positionH relativeFrom="column">
              <wp:posOffset>-299720</wp:posOffset>
            </wp:positionH>
            <wp:positionV relativeFrom="paragraph">
              <wp:posOffset>-280670</wp:posOffset>
            </wp:positionV>
            <wp:extent cx="1057275" cy="1000125"/>
            <wp:effectExtent l="0" t="0" r="0" b="0"/>
            <wp:wrapNone/>
            <wp:docPr id="1184347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748" name="Imag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57275" cy="1000125"/>
                    </a:xfrm>
                    <a:prstGeom prst="rect">
                      <a:avLst/>
                    </a:prstGeom>
                    <a:noFill/>
                    <a:ln>
                      <a:noFill/>
                    </a:ln>
                  </pic:spPr>
                </pic:pic>
              </a:graphicData>
            </a:graphic>
          </wp:anchor>
        </w:drawing>
      </w:r>
      <w:r w:rsidRPr="001B170D">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A0BD0E4" wp14:editId="0259683D">
                <wp:simplePos x="0" y="0"/>
                <wp:positionH relativeFrom="margin">
                  <wp:posOffset>709930</wp:posOffset>
                </wp:positionH>
                <wp:positionV relativeFrom="paragraph">
                  <wp:posOffset>100330</wp:posOffset>
                </wp:positionV>
                <wp:extent cx="4457700" cy="2333625"/>
                <wp:effectExtent l="5080" t="5080" r="17780" b="8255"/>
                <wp:wrapNone/>
                <wp:docPr id="1" name="Text Box 5"/>
                <wp:cNvGraphicFramePr/>
                <a:graphic xmlns:a="http://schemas.openxmlformats.org/drawingml/2006/main">
                  <a:graphicData uri="http://schemas.microsoft.com/office/word/2010/wordprocessingShape">
                    <wps:wsp>
                      <wps:cNvSpPr txBox="1"/>
                      <wps:spPr>
                        <a:xfrm>
                          <a:off x="0" y="0"/>
                          <a:ext cx="4457700" cy="2333625"/>
                        </a:xfrm>
                        <a:prstGeom prst="rect">
                          <a:avLst/>
                        </a:prstGeom>
                        <a:noFill/>
                        <a:ln w="9525" cap="flat" cmpd="sng">
                          <a:pattFill prst="pct5">
                            <a:fgClr>
                              <a:srgbClr val="FFFFFF"/>
                            </a:fgClr>
                            <a:bgClr>
                              <a:srgbClr val="FFFFFF"/>
                            </a:bgClr>
                          </a:pattFill>
                          <a:prstDash val="solid"/>
                          <a:miter/>
                          <a:headEnd type="none" w="med" len="med"/>
                          <a:tailEnd type="none" w="med" len="med"/>
                        </a:ln>
                      </wps:spPr>
                      <wps:txbx>
                        <w:txbxContent>
                          <w:p w14:paraId="31940C75" w14:textId="77777777" w:rsidR="00965F4E" w:rsidRDefault="00965F4E" w:rsidP="00965F4E">
                            <w:pPr>
                              <w:tabs>
                                <w:tab w:val="left" w:pos="709"/>
                              </w:tabs>
                              <w:spacing w:after="0"/>
                              <w:jc w:val="center"/>
                              <w:rPr>
                                <w:rFonts w:ascii="AR JULIAN" w:hAnsi="AR JULIAN"/>
                                <w:b/>
                                <w:sz w:val="28"/>
                                <w:szCs w:val="28"/>
                              </w:rPr>
                            </w:pPr>
                            <w:r>
                              <w:rPr>
                                <w:rFonts w:ascii="AR JULIAN" w:hAnsi="AR JULIAN"/>
                                <w:b/>
                                <w:sz w:val="28"/>
                                <w:szCs w:val="28"/>
                              </w:rPr>
                              <w:t>REPUBLIQUE DU BENIN</w:t>
                            </w:r>
                          </w:p>
                          <w:p w14:paraId="17AEA159" w14:textId="77777777" w:rsidR="00965F4E" w:rsidRDefault="00965F4E" w:rsidP="00965F4E">
                            <w:pPr>
                              <w:tabs>
                                <w:tab w:val="left" w:pos="709"/>
                              </w:tabs>
                              <w:spacing w:after="0"/>
                              <w:jc w:val="center"/>
                              <w:rPr>
                                <w:rFonts w:ascii="AR JULIAN" w:hAnsi="AR JULIAN"/>
                                <w:b/>
                                <w:sz w:val="28"/>
                                <w:szCs w:val="28"/>
                              </w:rPr>
                            </w:pPr>
                            <w:r>
                              <w:rPr>
                                <w:rFonts w:ascii="AR JULIAN" w:hAnsi="AR JULIAN"/>
                                <w:b/>
                                <w:sz w:val="28"/>
                                <w:szCs w:val="28"/>
                              </w:rPr>
                              <w:t>********</w:t>
                            </w:r>
                          </w:p>
                          <w:p w14:paraId="217099B1" w14:textId="77777777" w:rsidR="00965F4E" w:rsidRDefault="00965F4E" w:rsidP="00965F4E">
                            <w:pPr>
                              <w:tabs>
                                <w:tab w:val="left" w:pos="709"/>
                              </w:tabs>
                              <w:spacing w:after="0"/>
                              <w:jc w:val="center"/>
                              <w:rPr>
                                <w:rFonts w:ascii="AR JULIAN" w:hAnsi="AR JULIAN"/>
                                <w:b/>
                                <w:bCs/>
                                <w:sz w:val="28"/>
                                <w:szCs w:val="28"/>
                              </w:rPr>
                            </w:pPr>
                            <w:r>
                              <w:rPr>
                                <w:rFonts w:ascii="AR JULIAN" w:hAnsi="AR JULIAN"/>
                                <w:b/>
                                <w:bCs/>
                                <w:sz w:val="28"/>
                                <w:szCs w:val="28"/>
                              </w:rPr>
                              <w:t>UNIVERSITE D’ABOMEY-CALAVI</w:t>
                            </w:r>
                          </w:p>
                          <w:p w14:paraId="77C4E447" w14:textId="77777777" w:rsidR="00965F4E" w:rsidRDefault="00965F4E" w:rsidP="00965F4E">
                            <w:pPr>
                              <w:tabs>
                                <w:tab w:val="left" w:pos="709"/>
                              </w:tabs>
                              <w:spacing w:after="0"/>
                              <w:jc w:val="center"/>
                              <w:rPr>
                                <w:rFonts w:ascii="AR JULIAN" w:hAnsi="AR JULIAN"/>
                                <w:b/>
                                <w:bCs/>
                                <w:sz w:val="28"/>
                                <w:szCs w:val="28"/>
                              </w:rPr>
                            </w:pPr>
                            <w:r>
                              <w:rPr>
                                <w:rFonts w:ascii="AR JULIAN" w:hAnsi="AR JULIAN"/>
                                <w:b/>
                                <w:bCs/>
                                <w:sz w:val="28"/>
                                <w:szCs w:val="28"/>
                              </w:rPr>
                              <w:t>********</w:t>
                            </w:r>
                          </w:p>
                          <w:p w14:paraId="577674D9" w14:textId="77777777" w:rsidR="00965F4E" w:rsidRDefault="00965F4E" w:rsidP="00965F4E">
                            <w:pPr>
                              <w:tabs>
                                <w:tab w:val="left" w:pos="709"/>
                              </w:tabs>
                              <w:spacing w:after="0"/>
                              <w:jc w:val="center"/>
                              <w:rPr>
                                <w:rFonts w:ascii="AR JULIAN" w:hAnsi="AR JULIAN"/>
                                <w:b/>
                                <w:sz w:val="28"/>
                                <w:szCs w:val="28"/>
                              </w:rPr>
                            </w:pPr>
                            <w:r>
                              <w:rPr>
                                <w:rFonts w:ascii="AR JULIAN" w:hAnsi="AR JULIAN"/>
                                <w:b/>
                                <w:bCs/>
                                <w:sz w:val="28"/>
                                <w:szCs w:val="28"/>
                              </w:rPr>
                              <w:t>FACULTE DES SCIENCES DE LA SANTE</w:t>
                            </w:r>
                          </w:p>
                          <w:p w14:paraId="766D88D0" w14:textId="77777777" w:rsidR="00965F4E" w:rsidRDefault="00965F4E" w:rsidP="00965F4E">
                            <w:pPr>
                              <w:tabs>
                                <w:tab w:val="left" w:pos="709"/>
                              </w:tabs>
                              <w:spacing w:after="0"/>
                              <w:jc w:val="center"/>
                              <w:rPr>
                                <w:rFonts w:ascii="AR JULIAN" w:hAnsi="AR JULIAN"/>
                                <w:b/>
                                <w:sz w:val="28"/>
                                <w:szCs w:val="28"/>
                              </w:rPr>
                            </w:pPr>
                            <w:r>
                              <w:rPr>
                                <w:rFonts w:ascii="AR JULIAN" w:hAnsi="AR JULIAN"/>
                                <w:b/>
                                <w:sz w:val="28"/>
                                <w:szCs w:val="28"/>
                              </w:rPr>
                              <w:t>********</w:t>
                            </w:r>
                          </w:p>
                          <w:p w14:paraId="6326878D" w14:textId="77777777" w:rsidR="00965F4E" w:rsidRDefault="00965F4E" w:rsidP="00965F4E">
                            <w:pPr>
                              <w:spacing w:after="0"/>
                              <w:jc w:val="center"/>
                              <w:rPr>
                                <w:rFonts w:ascii="AR JULIAN" w:hAnsi="AR JULIAN"/>
                                <w:b/>
                                <w:sz w:val="28"/>
                                <w:szCs w:val="28"/>
                              </w:rPr>
                            </w:pPr>
                            <w:r>
                              <w:rPr>
                                <w:rFonts w:ascii="AR JULIAN" w:hAnsi="AR JULIAN"/>
                                <w:b/>
                                <w:sz w:val="28"/>
                                <w:szCs w:val="28"/>
                              </w:rPr>
                              <w:t>UNITE D’ENSEIGNEMENT ET DE RECHERCHE EN DERMATOLOGIE VENEROLOGIE</w:t>
                            </w:r>
                          </w:p>
                          <w:p w14:paraId="582B0CF4" w14:textId="77777777" w:rsidR="00965F4E" w:rsidRDefault="00965F4E" w:rsidP="00965F4E">
                            <w:pPr>
                              <w:spacing w:after="0"/>
                              <w:jc w:val="center"/>
                              <w:rPr>
                                <w:rFonts w:ascii="AR JULIAN" w:hAnsi="AR JULIAN"/>
                                <w:b/>
                                <w:sz w:val="28"/>
                                <w:szCs w:val="28"/>
                              </w:rPr>
                            </w:pPr>
                            <w:r>
                              <w:rPr>
                                <w:rFonts w:ascii="AR JULIAN" w:hAnsi="AR JULIAN"/>
                                <w:b/>
                                <w:sz w:val="28"/>
                                <w:szCs w:val="28"/>
                              </w:rPr>
                              <w:t>********</w:t>
                            </w:r>
                          </w:p>
                          <w:p w14:paraId="069CD997" w14:textId="77777777" w:rsidR="00965F4E" w:rsidRDefault="00965F4E" w:rsidP="00965F4E"/>
                        </w:txbxContent>
                      </wps:txbx>
                      <wps:bodyPr upright="1"/>
                    </wps:wsp>
                  </a:graphicData>
                </a:graphic>
              </wp:anchor>
            </w:drawing>
          </mc:Choice>
          <mc:Fallback>
            <w:pict>
              <v:shapetype w14:anchorId="0A0BD0E4" id="_x0000_t202" coordsize="21600,21600" o:spt="202" path="m,l,21600r21600,l21600,xe">
                <v:stroke joinstyle="miter"/>
                <v:path gradientshapeok="t" o:connecttype="rect"/>
              </v:shapetype>
              <v:shape id="Text Box 5" o:spid="_x0000_s1026" type="#_x0000_t202" style="position:absolute;left:0;text-align:left;margin-left:55.9pt;margin-top:7.9pt;width:351pt;height:183.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" filled="f" strokecolor="white">
                <v:stroke r:id="rId11" o:title="" filltype="pattern"/>
                <v:textbox>
                  <w:txbxContent>
                    <w:p w14:paraId="31940C75" w14:textId="77777777" w:rsidR="00965F4E" w:rsidRDefault="00965F4E" w:rsidP="00965F4E">
                      <w:pPr>
                        <w:tabs>
                          <w:tab w:val="left" w:pos="709"/>
                        </w:tabs>
                        <w:spacing w:after="0"/>
                        <w:jc w:val="center"/>
                        <w:rPr>
                          <w:rFonts w:ascii="AR JULIAN" w:hAnsi="AR JULIAN"/>
                          <w:b/>
                          <w:sz w:val="28"/>
                          <w:szCs w:val="28"/>
                        </w:rPr>
                      </w:pPr>
                      <w:r>
                        <w:rPr>
                          <w:rFonts w:ascii="AR JULIAN" w:hAnsi="AR JULIAN"/>
                          <w:b/>
                          <w:sz w:val="28"/>
                          <w:szCs w:val="28"/>
                        </w:rPr>
                        <w:t>REPUBLIQUE DU BENIN</w:t>
                      </w:r>
                    </w:p>
                    <w:p w14:paraId="17AEA159" w14:textId="77777777" w:rsidR="00965F4E" w:rsidRDefault="00965F4E" w:rsidP="00965F4E">
                      <w:pPr>
                        <w:tabs>
                          <w:tab w:val="left" w:pos="709"/>
                        </w:tabs>
                        <w:spacing w:after="0"/>
                        <w:jc w:val="center"/>
                        <w:rPr>
                          <w:rFonts w:ascii="AR JULIAN" w:hAnsi="AR JULIAN"/>
                          <w:b/>
                          <w:sz w:val="28"/>
                          <w:szCs w:val="28"/>
                        </w:rPr>
                      </w:pPr>
                      <w:r>
                        <w:rPr>
                          <w:rFonts w:ascii="AR JULIAN" w:hAnsi="AR JULIAN"/>
                          <w:b/>
                          <w:sz w:val="28"/>
                          <w:szCs w:val="28"/>
                        </w:rPr>
                        <w:t>********</w:t>
                      </w:r>
                    </w:p>
                    <w:p w14:paraId="217099B1" w14:textId="77777777" w:rsidR="00965F4E" w:rsidRDefault="00965F4E" w:rsidP="00965F4E">
                      <w:pPr>
                        <w:tabs>
                          <w:tab w:val="left" w:pos="709"/>
                        </w:tabs>
                        <w:spacing w:after="0"/>
                        <w:jc w:val="center"/>
                        <w:rPr>
                          <w:rFonts w:ascii="AR JULIAN" w:hAnsi="AR JULIAN"/>
                          <w:b/>
                          <w:bCs/>
                          <w:sz w:val="28"/>
                          <w:szCs w:val="28"/>
                        </w:rPr>
                      </w:pPr>
                      <w:r>
                        <w:rPr>
                          <w:rFonts w:ascii="AR JULIAN" w:hAnsi="AR JULIAN"/>
                          <w:b/>
                          <w:bCs/>
                          <w:sz w:val="28"/>
                          <w:szCs w:val="28"/>
                        </w:rPr>
                        <w:t>UNIVERSITE D’ABOMEY-CALAVI</w:t>
                      </w:r>
                    </w:p>
                    <w:p w14:paraId="77C4E447" w14:textId="77777777" w:rsidR="00965F4E" w:rsidRDefault="00965F4E" w:rsidP="00965F4E">
                      <w:pPr>
                        <w:tabs>
                          <w:tab w:val="left" w:pos="709"/>
                        </w:tabs>
                        <w:spacing w:after="0"/>
                        <w:jc w:val="center"/>
                        <w:rPr>
                          <w:rFonts w:ascii="AR JULIAN" w:hAnsi="AR JULIAN"/>
                          <w:b/>
                          <w:bCs/>
                          <w:sz w:val="28"/>
                          <w:szCs w:val="28"/>
                        </w:rPr>
                      </w:pPr>
                      <w:r>
                        <w:rPr>
                          <w:rFonts w:ascii="AR JULIAN" w:hAnsi="AR JULIAN"/>
                          <w:b/>
                          <w:bCs/>
                          <w:sz w:val="28"/>
                          <w:szCs w:val="28"/>
                        </w:rPr>
                        <w:t>********</w:t>
                      </w:r>
                    </w:p>
                    <w:p w14:paraId="577674D9" w14:textId="77777777" w:rsidR="00965F4E" w:rsidRDefault="00965F4E" w:rsidP="00965F4E">
                      <w:pPr>
                        <w:tabs>
                          <w:tab w:val="left" w:pos="709"/>
                        </w:tabs>
                        <w:spacing w:after="0"/>
                        <w:jc w:val="center"/>
                        <w:rPr>
                          <w:rFonts w:ascii="AR JULIAN" w:hAnsi="AR JULIAN"/>
                          <w:b/>
                          <w:sz w:val="28"/>
                          <w:szCs w:val="28"/>
                        </w:rPr>
                      </w:pPr>
                      <w:r>
                        <w:rPr>
                          <w:rFonts w:ascii="AR JULIAN" w:hAnsi="AR JULIAN"/>
                          <w:b/>
                          <w:bCs/>
                          <w:sz w:val="28"/>
                          <w:szCs w:val="28"/>
                        </w:rPr>
                        <w:t>FACULTE DES SCIENCES DE LA SANTE</w:t>
                      </w:r>
                    </w:p>
                    <w:p w14:paraId="766D88D0" w14:textId="77777777" w:rsidR="00965F4E" w:rsidRDefault="00965F4E" w:rsidP="00965F4E">
                      <w:pPr>
                        <w:tabs>
                          <w:tab w:val="left" w:pos="709"/>
                        </w:tabs>
                        <w:spacing w:after="0"/>
                        <w:jc w:val="center"/>
                        <w:rPr>
                          <w:rFonts w:ascii="AR JULIAN" w:hAnsi="AR JULIAN"/>
                          <w:b/>
                          <w:sz w:val="28"/>
                          <w:szCs w:val="28"/>
                        </w:rPr>
                      </w:pPr>
                      <w:r>
                        <w:rPr>
                          <w:rFonts w:ascii="AR JULIAN" w:hAnsi="AR JULIAN"/>
                          <w:b/>
                          <w:sz w:val="28"/>
                          <w:szCs w:val="28"/>
                        </w:rPr>
                        <w:t>********</w:t>
                      </w:r>
                    </w:p>
                    <w:p w14:paraId="6326878D" w14:textId="77777777" w:rsidR="00965F4E" w:rsidRDefault="00965F4E" w:rsidP="00965F4E">
                      <w:pPr>
                        <w:spacing w:after="0"/>
                        <w:jc w:val="center"/>
                        <w:rPr>
                          <w:rFonts w:ascii="AR JULIAN" w:hAnsi="AR JULIAN"/>
                          <w:b/>
                          <w:sz w:val="28"/>
                          <w:szCs w:val="28"/>
                        </w:rPr>
                      </w:pPr>
                      <w:r>
                        <w:rPr>
                          <w:rFonts w:ascii="AR JULIAN" w:hAnsi="AR JULIAN"/>
                          <w:b/>
                          <w:sz w:val="28"/>
                          <w:szCs w:val="28"/>
                        </w:rPr>
                        <w:t>UNITE D’ENSEIGNEMENT ET DE RECHERCHE EN DERMATOLOGIE VENEROLOGIE</w:t>
                      </w:r>
                    </w:p>
                    <w:p w14:paraId="582B0CF4" w14:textId="77777777" w:rsidR="00965F4E" w:rsidRDefault="00965F4E" w:rsidP="00965F4E">
                      <w:pPr>
                        <w:spacing w:after="0"/>
                        <w:jc w:val="center"/>
                        <w:rPr>
                          <w:rFonts w:ascii="AR JULIAN" w:hAnsi="AR JULIAN"/>
                          <w:b/>
                          <w:sz w:val="28"/>
                          <w:szCs w:val="28"/>
                        </w:rPr>
                      </w:pPr>
                      <w:r>
                        <w:rPr>
                          <w:rFonts w:ascii="AR JULIAN" w:hAnsi="AR JULIAN"/>
                          <w:b/>
                          <w:sz w:val="28"/>
                          <w:szCs w:val="28"/>
                        </w:rPr>
                        <w:t>********</w:t>
                      </w:r>
                    </w:p>
                    <w:p w14:paraId="069CD997" w14:textId="77777777" w:rsidR="00965F4E" w:rsidRDefault="00965F4E" w:rsidP="00965F4E"/>
                  </w:txbxContent>
                </v:textbox>
                <w10:wrap anchorx="margin"/>
              </v:shape>
            </w:pict>
          </mc:Fallback>
        </mc:AlternateContent>
      </w:r>
      <w:r w:rsidRPr="001B170D">
        <w:rPr>
          <w:rFonts w:ascii="Times New Roman" w:hAnsi="Times New Roman" w:cs="Times New Roman"/>
          <w:sz w:val="28"/>
          <w:szCs w:val="28"/>
          <w:lang w:eastAsia="fr-FR"/>
        </w:rPr>
        <w:t xml:space="preserve">  </w:t>
      </w:r>
    </w:p>
    <w:p w14:paraId="7B29A9E2" w14:textId="77777777" w:rsidR="00965F4E" w:rsidRPr="001B170D" w:rsidRDefault="00965F4E" w:rsidP="001B170D">
      <w:pPr>
        <w:spacing w:line="360" w:lineRule="auto"/>
        <w:jc w:val="both"/>
        <w:rPr>
          <w:rFonts w:ascii="Times New Roman" w:hAnsi="Times New Roman" w:cs="Times New Roman"/>
          <w:b/>
          <w:sz w:val="28"/>
          <w:szCs w:val="28"/>
        </w:rPr>
      </w:pPr>
    </w:p>
    <w:p w14:paraId="0867464E" w14:textId="77777777" w:rsidR="00965F4E" w:rsidRPr="001B170D" w:rsidRDefault="00965F4E" w:rsidP="001B170D">
      <w:pPr>
        <w:spacing w:line="360" w:lineRule="auto"/>
        <w:jc w:val="both"/>
        <w:rPr>
          <w:rFonts w:ascii="Times New Roman" w:hAnsi="Times New Roman" w:cs="Times New Roman"/>
          <w:b/>
          <w:sz w:val="28"/>
          <w:szCs w:val="28"/>
        </w:rPr>
      </w:pPr>
    </w:p>
    <w:p w14:paraId="7D00D3E8" w14:textId="77777777" w:rsidR="00965F4E" w:rsidRPr="001B170D" w:rsidRDefault="00965F4E" w:rsidP="001B170D">
      <w:pPr>
        <w:spacing w:line="360" w:lineRule="auto"/>
        <w:jc w:val="both"/>
        <w:rPr>
          <w:rFonts w:ascii="Times New Roman" w:hAnsi="Times New Roman" w:cs="Times New Roman"/>
          <w:b/>
          <w:sz w:val="28"/>
          <w:szCs w:val="28"/>
        </w:rPr>
      </w:pPr>
    </w:p>
    <w:p w14:paraId="23CE669E" w14:textId="77777777" w:rsidR="00965F4E" w:rsidRPr="001B170D" w:rsidRDefault="00965F4E" w:rsidP="001B170D">
      <w:pPr>
        <w:spacing w:line="360" w:lineRule="auto"/>
        <w:jc w:val="both"/>
        <w:rPr>
          <w:rFonts w:ascii="Times New Roman" w:hAnsi="Times New Roman" w:cs="Times New Roman"/>
          <w:b/>
          <w:sz w:val="28"/>
          <w:szCs w:val="28"/>
        </w:rPr>
      </w:pPr>
    </w:p>
    <w:p w14:paraId="40436E46" w14:textId="77777777" w:rsidR="00965F4E" w:rsidRPr="001B170D" w:rsidRDefault="00965F4E" w:rsidP="001B170D">
      <w:pPr>
        <w:spacing w:line="360" w:lineRule="auto"/>
        <w:jc w:val="both"/>
        <w:rPr>
          <w:rFonts w:ascii="Times New Roman" w:hAnsi="Times New Roman" w:cs="Times New Roman"/>
          <w:color w:val="0070C0"/>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3B00A27C" wp14:editId="07987AED">
                <wp:simplePos x="0" y="0"/>
                <wp:positionH relativeFrom="margin">
                  <wp:posOffset>-73003</wp:posOffset>
                </wp:positionH>
                <wp:positionV relativeFrom="paragraph">
                  <wp:posOffset>236067</wp:posOffset>
                </wp:positionV>
                <wp:extent cx="6120130" cy="2331720"/>
                <wp:effectExtent l="19050" t="19050" r="33020" b="30480"/>
                <wp:wrapSquare wrapText="bothSides"/>
                <wp:docPr id="2" name="Text Box 6"/>
                <wp:cNvGraphicFramePr/>
                <a:graphic xmlns:a="http://schemas.openxmlformats.org/drawingml/2006/main">
                  <a:graphicData uri="http://schemas.microsoft.com/office/word/2010/wordprocessingShape">
                    <wps:wsp>
                      <wps:cNvSpPr/>
                      <wps:spPr>
                        <a:xfrm>
                          <a:off x="0" y="0"/>
                          <a:ext cx="6120130" cy="2331720"/>
                        </a:xfrm>
                        <a:prstGeom prst="roundRect">
                          <a:avLst>
                            <a:gd name="adj" fmla="val 16667"/>
                          </a:avLst>
                        </a:prstGeom>
                        <a:solidFill>
                          <a:srgbClr val="F4B083"/>
                        </a:solidFill>
                        <a:ln w="63500" cap="flat" cmpd="thickThin">
                          <a:solidFill>
                            <a:srgbClr val="FF0000"/>
                          </a:solidFill>
                          <a:prstDash val="solid"/>
                          <a:miter/>
                          <a:headEnd type="none" w="med" len="med"/>
                          <a:tailEnd type="none" w="med" len="med"/>
                        </a:ln>
                      </wps:spPr>
                      <wps:txbx>
                        <w:txbxContent>
                          <w:p w14:paraId="1A5DAC92" w14:textId="77777777" w:rsidR="00965F4E" w:rsidRPr="008D3D08" w:rsidRDefault="00965F4E" w:rsidP="00965F4E">
                            <w:pPr>
                              <w:spacing w:line="276" w:lineRule="auto"/>
                              <w:jc w:val="center"/>
                              <w:rPr>
                                <w:rFonts w:ascii="Times New Roman" w:hAnsi="Times New Roman" w:cs="Times New Roman"/>
                                <w:b/>
                                <w:sz w:val="48"/>
                                <w:szCs w:val="48"/>
                              </w:rPr>
                            </w:pPr>
                            <w:r w:rsidRPr="008D3D08">
                              <w:rPr>
                                <w:rFonts w:ascii="Times New Roman" w:hAnsi="Times New Roman" w:cs="Times New Roman"/>
                                <w:b/>
                                <w:bCs/>
                                <w:sz w:val="48"/>
                                <w:szCs w:val="48"/>
                              </w:rPr>
                              <w:t>MALADIE DE VERNEUIL EN AFRIQUE SUBSAHARIENNE : PROFIL EPIDEMIO</w:t>
                            </w:r>
                            <w:r>
                              <w:rPr>
                                <w:rFonts w:ascii="Times New Roman" w:hAnsi="Times New Roman" w:cs="Times New Roman"/>
                                <w:b/>
                                <w:bCs/>
                                <w:sz w:val="48"/>
                                <w:szCs w:val="48"/>
                              </w:rPr>
                              <w:t xml:space="preserve">LOGIQUE, </w:t>
                            </w:r>
                            <w:r w:rsidRPr="008D3D08">
                              <w:rPr>
                                <w:rFonts w:ascii="Times New Roman" w:hAnsi="Times New Roman" w:cs="Times New Roman"/>
                                <w:b/>
                                <w:bCs/>
                                <w:sz w:val="48"/>
                                <w:szCs w:val="48"/>
                              </w:rPr>
                              <w:t>CLINIQUE ET QUALITE DE VIE</w:t>
                            </w:r>
                            <w:r>
                              <w:rPr>
                                <w:rFonts w:ascii="Times New Roman" w:hAnsi="Times New Roman" w:cs="Times New Roman"/>
                                <w:b/>
                                <w:bCs/>
                                <w:sz w:val="48"/>
                                <w:szCs w:val="48"/>
                              </w:rPr>
                              <w:t xml:space="preserve"> DES PATIENTS</w:t>
                            </w:r>
                          </w:p>
                        </w:txbxContent>
                      </wps:txbx>
                      <wps:bodyPr wrap="square" upright="1">
                        <a:noAutofit/>
                      </wps:bodyPr>
                    </wps:wsp>
                  </a:graphicData>
                </a:graphic>
                <wp14:sizeRelH relativeFrom="margin">
                  <wp14:pctWidth>0</wp14:pctWidth>
                </wp14:sizeRelH>
                <wp14:sizeRelV relativeFrom="margin">
                  <wp14:pctHeight>0</wp14:pctHeight>
                </wp14:sizeRelV>
              </wp:anchor>
            </w:drawing>
          </mc:Choice>
          <mc:Fallback>
            <w:pict>
              <v:roundrect w14:anchorId="3B00A27C" id="Text Box 6" o:spid="_x0000_s1027" style="position:absolute;left:0;text-align:left;margin-left:-5.75pt;margin-top:18.6pt;width:481.9pt;height:18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" fillcolor="#f4b083" strokecolor="red" strokeweight="5pt">
                <v:stroke linestyle="thickThin" joinstyle="miter"/>
                <v:textbox>
                  <w:txbxContent>
                    <w:p w14:paraId="1A5DAC92" w14:textId="77777777" w:rsidR="00965F4E" w:rsidRPr="008D3D08" w:rsidRDefault="00965F4E" w:rsidP="00965F4E">
                      <w:pPr>
                        <w:spacing w:line="276" w:lineRule="auto"/>
                        <w:jc w:val="center"/>
                        <w:rPr>
                          <w:rFonts w:ascii="Times New Roman" w:hAnsi="Times New Roman" w:cs="Times New Roman"/>
                          <w:b/>
                          <w:sz w:val="48"/>
                          <w:szCs w:val="48"/>
                        </w:rPr>
                      </w:pPr>
                      <w:r w:rsidRPr="008D3D08">
                        <w:rPr>
                          <w:rFonts w:ascii="Times New Roman" w:hAnsi="Times New Roman" w:cs="Times New Roman"/>
                          <w:b/>
                          <w:bCs/>
                          <w:sz w:val="48"/>
                          <w:szCs w:val="48"/>
                        </w:rPr>
                        <w:t>MALADIE DE VERNEUIL EN AFRIQUE SUBSAHARIENNE : PROFIL EPIDEMIO</w:t>
                      </w:r>
                      <w:r>
                        <w:rPr>
                          <w:rFonts w:ascii="Times New Roman" w:hAnsi="Times New Roman" w:cs="Times New Roman"/>
                          <w:b/>
                          <w:bCs/>
                          <w:sz w:val="48"/>
                          <w:szCs w:val="48"/>
                        </w:rPr>
                        <w:t xml:space="preserve">LOGIQUE, </w:t>
                      </w:r>
                      <w:r w:rsidRPr="008D3D08">
                        <w:rPr>
                          <w:rFonts w:ascii="Times New Roman" w:hAnsi="Times New Roman" w:cs="Times New Roman"/>
                          <w:b/>
                          <w:bCs/>
                          <w:sz w:val="48"/>
                          <w:szCs w:val="48"/>
                        </w:rPr>
                        <w:t>CLINIQUE ET QUALITE DE VIE</w:t>
                      </w:r>
                      <w:r>
                        <w:rPr>
                          <w:rFonts w:ascii="Times New Roman" w:hAnsi="Times New Roman" w:cs="Times New Roman"/>
                          <w:b/>
                          <w:bCs/>
                          <w:sz w:val="48"/>
                          <w:szCs w:val="48"/>
                        </w:rPr>
                        <w:t xml:space="preserve"> DES PATIENTS</w:t>
                      </w:r>
                    </w:p>
                  </w:txbxContent>
                </v:textbox>
                <w10:wrap type="square" anchorx="margin"/>
              </v:roundrect>
            </w:pict>
          </mc:Fallback>
        </mc:AlternateContent>
      </w:r>
    </w:p>
    <w:p w14:paraId="72286324" w14:textId="77777777" w:rsidR="00A77037" w:rsidRPr="001B170D" w:rsidRDefault="00A77037" w:rsidP="001B170D">
      <w:pPr>
        <w:spacing w:line="360" w:lineRule="auto"/>
        <w:jc w:val="both"/>
        <w:rPr>
          <w:rFonts w:ascii="Times New Roman" w:hAnsi="Times New Roman" w:cs="Times New Roman"/>
          <w:sz w:val="28"/>
          <w:szCs w:val="28"/>
        </w:rPr>
      </w:pPr>
    </w:p>
    <w:p w14:paraId="1A1265A9" w14:textId="6E4BBFF3" w:rsidR="00A77037" w:rsidRPr="001B170D" w:rsidRDefault="00A77037" w:rsidP="001B170D">
      <w:pPr>
        <w:spacing w:line="360" w:lineRule="auto"/>
        <w:jc w:val="center"/>
        <w:rPr>
          <w:rFonts w:ascii="Times New Roman" w:hAnsi="Times New Roman" w:cs="Times New Roman"/>
          <w:sz w:val="28"/>
          <w:szCs w:val="28"/>
        </w:rPr>
      </w:pPr>
      <w:r w:rsidRPr="001B170D">
        <w:rPr>
          <w:rFonts w:ascii="Times New Roman" w:hAnsi="Times New Roman" w:cs="Times New Roman"/>
          <w:sz w:val="28"/>
          <w:szCs w:val="28"/>
        </w:rPr>
        <w:t xml:space="preserve">MÉMOIRE DE FIN DE FORMATION DU DIPLÔME D’ÉTUDES SPÉCIALISÉES </w:t>
      </w:r>
      <w:commentRangeStart w:id="0"/>
      <w:r w:rsidR="001B170D" w:rsidRPr="001B170D">
        <w:rPr>
          <w:rFonts w:ascii="Times New Roman" w:hAnsi="Times New Roman" w:cs="Times New Roman"/>
          <w:sz w:val="28"/>
          <w:szCs w:val="28"/>
        </w:rPr>
        <w:t>DE</w:t>
      </w:r>
      <w:commentRangeEnd w:id="0"/>
      <w:r w:rsidR="008B360D">
        <w:rPr>
          <w:rStyle w:val="Marquedecommentaire"/>
        </w:rPr>
        <w:commentReference w:id="0"/>
      </w:r>
      <w:r w:rsidR="001B170D" w:rsidRPr="001B170D">
        <w:rPr>
          <w:rFonts w:ascii="Times New Roman" w:hAnsi="Times New Roman" w:cs="Times New Roman"/>
          <w:sz w:val="28"/>
          <w:szCs w:val="28"/>
        </w:rPr>
        <w:t xml:space="preserve"> DERMATOLOGIE</w:t>
      </w:r>
      <w:r w:rsidRPr="001B170D">
        <w:rPr>
          <w:rFonts w:ascii="Times New Roman" w:hAnsi="Times New Roman" w:cs="Times New Roman"/>
          <w:sz w:val="28"/>
          <w:szCs w:val="28"/>
        </w:rPr>
        <w:t>-VÉNÉROLOGIE</w:t>
      </w:r>
    </w:p>
    <w:p w14:paraId="75EA5A14" w14:textId="670492FD" w:rsidR="00965F4E" w:rsidRPr="001B170D" w:rsidRDefault="00A77037" w:rsidP="001B170D">
      <w:pPr>
        <w:spacing w:line="360" w:lineRule="auto"/>
        <w:jc w:val="center"/>
        <w:rPr>
          <w:rFonts w:ascii="Times New Roman" w:hAnsi="Times New Roman" w:cs="Times New Roman"/>
          <w:sz w:val="28"/>
          <w:szCs w:val="28"/>
        </w:rPr>
      </w:pPr>
      <w:r w:rsidRPr="001B170D">
        <w:rPr>
          <w:rFonts w:ascii="Times New Roman" w:hAnsi="Times New Roman" w:cs="Times New Roman"/>
          <w:sz w:val="28"/>
          <w:szCs w:val="28"/>
        </w:rPr>
        <w:t>Par</w:t>
      </w:r>
    </w:p>
    <w:p w14:paraId="4FFA187E" w14:textId="77777777" w:rsidR="00965F4E" w:rsidRPr="001B170D" w:rsidRDefault="00965F4E" w:rsidP="001B170D">
      <w:pPr>
        <w:spacing w:line="360" w:lineRule="auto"/>
        <w:jc w:val="center"/>
        <w:rPr>
          <w:rFonts w:ascii="Times New Roman" w:hAnsi="Times New Roman" w:cs="Times New Roman"/>
          <w:b/>
          <w:sz w:val="28"/>
          <w:szCs w:val="28"/>
        </w:rPr>
      </w:pPr>
      <w:r w:rsidRPr="001B170D">
        <w:rPr>
          <w:rFonts w:ascii="Times New Roman" w:hAnsi="Times New Roman" w:cs="Times New Roman"/>
          <w:b/>
          <w:sz w:val="28"/>
          <w:szCs w:val="28"/>
        </w:rPr>
        <w:t>Dahlia Noelle TOUNOUGA NDANGA</w:t>
      </w:r>
    </w:p>
    <w:p w14:paraId="3DA6756B" w14:textId="4E636BED" w:rsidR="00A77037" w:rsidRPr="001B170D" w:rsidRDefault="00A77037" w:rsidP="001B170D">
      <w:pPr>
        <w:spacing w:line="360" w:lineRule="auto"/>
        <w:jc w:val="center"/>
        <w:rPr>
          <w:rFonts w:ascii="Times New Roman" w:hAnsi="Times New Roman" w:cs="Times New Roman"/>
          <w:b/>
          <w:sz w:val="28"/>
          <w:szCs w:val="28"/>
        </w:rPr>
      </w:pPr>
      <w:r w:rsidRPr="001B170D">
        <w:rPr>
          <w:rFonts w:ascii="Times New Roman" w:hAnsi="Times New Roman" w:cs="Times New Roman"/>
          <w:sz w:val="28"/>
          <w:szCs w:val="28"/>
        </w:rPr>
        <w:t>Née le 24 Décembre 1992 à Bangangté (Cameroun)</w:t>
      </w:r>
    </w:p>
    <w:p w14:paraId="488A6D05" w14:textId="77777777" w:rsidR="00965F4E" w:rsidRPr="001B170D" w:rsidRDefault="00965F4E" w:rsidP="001B170D">
      <w:pPr>
        <w:spacing w:line="360" w:lineRule="auto"/>
        <w:jc w:val="center"/>
        <w:rPr>
          <w:rFonts w:ascii="Times New Roman" w:hAnsi="Times New Roman" w:cs="Times New Roman"/>
          <w:b/>
          <w:sz w:val="28"/>
          <w:szCs w:val="28"/>
          <w:u w:val="single"/>
        </w:rPr>
      </w:pPr>
      <w:r w:rsidRPr="001B170D">
        <w:rPr>
          <w:rFonts w:ascii="Times New Roman" w:hAnsi="Times New Roman" w:cs="Times New Roman"/>
          <w:b/>
          <w:sz w:val="28"/>
          <w:szCs w:val="28"/>
          <w:u w:val="single"/>
        </w:rPr>
        <w:t>Directeur de mémoire</w:t>
      </w:r>
    </w:p>
    <w:p w14:paraId="01852B18" w14:textId="77777777" w:rsidR="00965F4E" w:rsidRPr="001B170D" w:rsidRDefault="00965F4E" w:rsidP="001B170D">
      <w:pPr>
        <w:spacing w:line="360" w:lineRule="auto"/>
        <w:jc w:val="center"/>
        <w:rPr>
          <w:rFonts w:ascii="Times New Roman" w:hAnsi="Times New Roman" w:cs="Times New Roman"/>
          <w:b/>
          <w:sz w:val="28"/>
          <w:szCs w:val="28"/>
        </w:rPr>
      </w:pPr>
      <w:r w:rsidRPr="001B170D">
        <w:rPr>
          <w:rFonts w:ascii="Times New Roman" w:hAnsi="Times New Roman" w:cs="Times New Roman"/>
          <w:b/>
          <w:sz w:val="28"/>
          <w:szCs w:val="28"/>
        </w:rPr>
        <w:t>Docteur Bérénice DEGBOE</w:t>
      </w:r>
    </w:p>
    <w:p w14:paraId="6CD2D5C3" w14:textId="77777777" w:rsidR="00965F4E" w:rsidRPr="001B170D" w:rsidRDefault="00965F4E" w:rsidP="001B170D">
      <w:pPr>
        <w:spacing w:after="120" w:line="360" w:lineRule="auto"/>
        <w:jc w:val="center"/>
        <w:rPr>
          <w:rFonts w:ascii="Times New Roman" w:hAnsi="Times New Roman" w:cs="Times New Roman"/>
          <w:b/>
          <w:sz w:val="28"/>
          <w:szCs w:val="28"/>
        </w:rPr>
      </w:pPr>
      <w:r w:rsidRPr="001B170D">
        <w:rPr>
          <w:rFonts w:ascii="Times New Roman" w:hAnsi="Times New Roman" w:cs="Times New Roman"/>
          <w:b/>
          <w:sz w:val="28"/>
          <w:szCs w:val="28"/>
        </w:rPr>
        <w:t>Maître de Conférences Agrégée en Dermatologie-Vénérologie</w:t>
      </w:r>
    </w:p>
    <w:p w14:paraId="6F5F93D2" w14:textId="77777777" w:rsidR="00965F4E" w:rsidRPr="001B170D" w:rsidRDefault="00965F4E" w:rsidP="001B170D">
      <w:pPr>
        <w:spacing w:line="360" w:lineRule="auto"/>
        <w:jc w:val="both"/>
        <w:rPr>
          <w:rFonts w:ascii="Times New Roman" w:hAnsi="Times New Roman" w:cs="Times New Roman"/>
          <w:sz w:val="28"/>
          <w:szCs w:val="28"/>
        </w:rPr>
      </w:pPr>
    </w:p>
    <w:p w14:paraId="40B6DFF1" w14:textId="77777777" w:rsidR="00965F4E" w:rsidRPr="001B170D" w:rsidRDefault="00965F4E"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73E09B4" wp14:editId="01885A3E">
                <wp:simplePos x="0" y="0"/>
                <wp:positionH relativeFrom="margin">
                  <wp:posOffset>351768</wp:posOffset>
                </wp:positionH>
                <wp:positionV relativeFrom="paragraph">
                  <wp:posOffset>141693</wp:posOffset>
                </wp:positionV>
                <wp:extent cx="5516538" cy="629920"/>
                <wp:effectExtent l="38100" t="19050" r="46355" b="151130"/>
                <wp:wrapNone/>
                <wp:docPr id="3" name="Zone de texte 8"/>
                <wp:cNvGraphicFramePr/>
                <a:graphic xmlns:a="http://schemas.openxmlformats.org/drawingml/2006/main">
                  <a:graphicData uri="http://schemas.microsoft.com/office/word/2010/wordprocessingShape">
                    <wps:wsp>
                      <wps:cNvSpPr/>
                      <wps:spPr>
                        <a:xfrm>
                          <a:off x="0" y="0"/>
                          <a:ext cx="5516538" cy="629920"/>
                        </a:xfrm>
                        <a:prstGeom prst="cloudCallout">
                          <a:avLst>
                            <a:gd name="adj1" fmla="val -20833"/>
                            <a:gd name="adj2" fmla="val 62500"/>
                          </a:avLst>
                        </a:prstGeom>
                        <a:solidFill>
                          <a:srgbClr val="ED7D31"/>
                        </a:solidFill>
                        <a:ln w="38100" cap="flat" cmpd="sng">
                          <a:solidFill>
                            <a:srgbClr val="F2F2F2"/>
                          </a:solidFill>
                          <a:prstDash val="solid"/>
                          <a:headEnd type="none" w="med" len="med"/>
                          <a:tailEnd type="none" w="med" len="med"/>
                        </a:ln>
                        <a:effectLst>
                          <a:outerShdw dist="28398" dir="3806096" algn="ctr" rotWithShape="0">
                            <a:srgbClr val="823B0B">
                              <a:alpha val="50000"/>
                            </a:srgbClr>
                          </a:outerShdw>
                        </a:effectLst>
                      </wps:spPr>
                      <wps:txbx>
                        <w:txbxContent>
                          <w:p w14:paraId="49445D36" w14:textId="77777777" w:rsidR="00965F4E" w:rsidRDefault="00965F4E" w:rsidP="00965F4E">
                            <w:pPr>
                              <w:jc w:val="center"/>
                            </w:pPr>
                            <w:r>
                              <w:rPr>
                                <w:rFonts w:ascii="Times New Roman" w:hAnsi="Times New Roman"/>
                                <w:b/>
                                <w:sz w:val="28"/>
                                <w:szCs w:val="28"/>
                              </w:rPr>
                              <w:t>Année académique : 2024-2025</w:t>
                            </w:r>
                          </w:p>
                        </w:txbxContent>
                      </wps:txbx>
                      <wps:bodyPr wrap="square" upright="1">
                        <a:noAutofit/>
                      </wps:bodyPr>
                    </wps:wsp>
                  </a:graphicData>
                </a:graphic>
                <wp14:sizeRelH relativeFrom="margin">
                  <wp14:pctWidth>0</wp14:pctWidth>
                </wp14:sizeRelH>
                <wp14:sizeRelV relativeFrom="margin">
                  <wp14:pctHeight>0</wp14:pctHeight>
                </wp14:sizeRelV>
              </wp:anchor>
            </w:drawing>
          </mc:Choice>
          <mc:Fallback>
            <w:pict>
              <v:shapetype w14:anchorId="473E09B4"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Zone de texte 8" o:spid="_x0000_s1028" type="#_x0000_t106" style="position:absolute;left:0;text-align:left;margin-left:27.7pt;margin-top:11.15pt;width:434.35pt;height:49.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" adj="6300,24300" fillcolor="#ed7d31" strokecolor="#f2f2f2" strokeweight="3pt">
                <v:shadow on="t" color="#823b0b" opacity=".5" offset="1pt"/>
                <v:textbox>
                  <w:txbxContent>
                    <w:p w14:paraId="49445D36" w14:textId="77777777" w:rsidR="00965F4E" w:rsidRDefault="00965F4E" w:rsidP="00965F4E">
                      <w:pPr>
                        <w:jc w:val="center"/>
                      </w:pPr>
                      <w:r>
                        <w:rPr>
                          <w:rFonts w:ascii="Times New Roman" w:hAnsi="Times New Roman"/>
                          <w:b/>
                          <w:sz w:val="28"/>
                          <w:szCs w:val="28"/>
                        </w:rPr>
                        <w:t>Année académique : 2024-2025</w:t>
                      </w:r>
                    </w:p>
                  </w:txbxContent>
                </v:textbox>
                <w10:wrap anchorx="margin"/>
              </v:shape>
            </w:pict>
          </mc:Fallback>
        </mc:AlternateContent>
      </w:r>
    </w:p>
    <w:p w14:paraId="565D0BBD" w14:textId="364A1ABC" w:rsidR="00C52D58" w:rsidRPr="001B170D" w:rsidRDefault="00C52D58" w:rsidP="001B170D">
      <w:pPr>
        <w:spacing w:line="360" w:lineRule="auto"/>
        <w:jc w:val="both"/>
        <w:rPr>
          <w:rFonts w:ascii="Times New Roman" w:hAnsi="Times New Roman" w:cs="Times New Roman"/>
          <w:sz w:val="28"/>
          <w:szCs w:val="28"/>
        </w:rPr>
      </w:pPr>
    </w:p>
    <w:p w14:paraId="42B9F5BF" w14:textId="5404C742" w:rsidR="00965F4E" w:rsidRPr="001B170D" w:rsidRDefault="00325D61"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29BA9793" wp14:editId="00B3C324">
            <wp:extent cx="6489666" cy="8387891"/>
            <wp:effectExtent l="0" t="0" r="6985" b="0"/>
            <wp:docPr id="602072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2564" name=""/>
                    <pic:cNvPicPr/>
                  </pic:nvPicPr>
                  <pic:blipFill>
                    <a:blip r:embed="rId16"/>
                    <a:stretch>
                      <a:fillRect/>
                    </a:stretch>
                  </pic:blipFill>
                  <pic:spPr>
                    <a:xfrm>
                      <a:off x="0" y="0"/>
                      <a:ext cx="6519344" cy="8426249"/>
                    </a:xfrm>
                    <a:prstGeom prst="rect">
                      <a:avLst/>
                    </a:prstGeom>
                  </pic:spPr>
                </pic:pic>
              </a:graphicData>
            </a:graphic>
          </wp:inline>
        </w:drawing>
      </w:r>
    </w:p>
    <w:p w14:paraId="5C00BE49" w14:textId="6FFE6065" w:rsidR="00F24A71" w:rsidRPr="001B170D" w:rsidRDefault="00C52D58"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4583F512" wp14:editId="67B1F297">
            <wp:extent cx="6413742" cy="9081102"/>
            <wp:effectExtent l="0" t="0" r="6350" b="6350"/>
            <wp:docPr id="1331283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288" name=""/>
                    <pic:cNvPicPr/>
                  </pic:nvPicPr>
                  <pic:blipFill>
                    <a:blip r:embed="rId17"/>
                    <a:stretch>
                      <a:fillRect/>
                    </a:stretch>
                  </pic:blipFill>
                  <pic:spPr>
                    <a:xfrm>
                      <a:off x="0" y="0"/>
                      <a:ext cx="6441059" cy="9119780"/>
                    </a:xfrm>
                    <a:prstGeom prst="rect">
                      <a:avLst/>
                    </a:prstGeom>
                  </pic:spPr>
                </pic:pic>
              </a:graphicData>
            </a:graphic>
          </wp:inline>
        </w:drawing>
      </w:r>
      <w:r w:rsidR="00F24A71" w:rsidRPr="001B170D">
        <w:rPr>
          <w:rFonts w:ascii="Times New Roman" w:hAnsi="Times New Roman" w:cs="Times New Roman"/>
          <w:noProof/>
          <w:sz w:val="28"/>
          <w:szCs w:val="28"/>
        </w:rPr>
        <w:lastRenderedPageBreak/>
        <w:drawing>
          <wp:inline distT="0" distB="0" distL="0" distR="0" wp14:anchorId="79171644" wp14:editId="532039E8">
            <wp:extent cx="5689012" cy="8719912"/>
            <wp:effectExtent l="0" t="0" r="6985" b="5080"/>
            <wp:docPr id="150407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959" name=""/>
                    <pic:cNvPicPr/>
                  </pic:nvPicPr>
                  <pic:blipFill>
                    <a:blip r:embed="rId18"/>
                    <a:stretch>
                      <a:fillRect/>
                    </a:stretch>
                  </pic:blipFill>
                  <pic:spPr>
                    <a:xfrm>
                      <a:off x="0" y="0"/>
                      <a:ext cx="5726079" cy="8776728"/>
                    </a:xfrm>
                    <a:prstGeom prst="rect">
                      <a:avLst/>
                    </a:prstGeom>
                  </pic:spPr>
                </pic:pic>
              </a:graphicData>
            </a:graphic>
          </wp:inline>
        </w:drawing>
      </w:r>
    </w:p>
    <w:p w14:paraId="6DFE5689" w14:textId="61B72372" w:rsidR="00965F4E" w:rsidRPr="001B170D" w:rsidRDefault="00F24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6E96094B" wp14:editId="2F5877F3">
            <wp:extent cx="6085053" cy="8991600"/>
            <wp:effectExtent l="0" t="0" r="0" b="0"/>
            <wp:docPr id="10024885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8518" name=""/>
                    <pic:cNvPicPr/>
                  </pic:nvPicPr>
                  <pic:blipFill>
                    <a:blip r:embed="rId19"/>
                    <a:stretch>
                      <a:fillRect/>
                    </a:stretch>
                  </pic:blipFill>
                  <pic:spPr>
                    <a:xfrm>
                      <a:off x="0" y="0"/>
                      <a:ext cx="6094180" cy="9005087"/>
                    </a:xfrm>
                    <a:prstGeom prst="rect">
                      <a:avLst/>
                    </a:prstGeom>
                  </pic:spPr>
                </pic:pic>
              </a:graphicData>
            </a:graphic>
          </wp:inline>
        </w:drawing>
      </w:r>
    </w:p>
    <w:p w14:paraId="0DA9FA05" w14:textId="3CCCB5B0" w:rsidR="00F24A71" w:rsidRPr="001B170D" w:rsidRDefault="00F24A71"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7441C2EB" wp14:editId="03BA95E8">
            <wp:extent cx="5962650" cy="9255976"/>
            <wp:effectExtent l="0" t="0" r="0" b="2540"/>
            <wp:docPr id="1997535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35359" name=""/>
                    <pic:cNvPicPr/>
                  </pic:nvPicPr>
                  <pic:blipFill>
                    <a:blip r:embed="rId20"/>
                    <a:stretch>
                      <a:fillRect/>
                    </a:stretch>
                  </pic:blipFill>
                  <pic:spPr>
                    <a:xfrm>
                      <a:off x="0" y="0"/>
                      <a:ext cx="5973055" cy="9272127"/>
                    </a:xfrm>
                    <a:prstGeom prst="rect">
                      <a:avLst/>
                    </a:prstGeom>
                  </pic:spPr>
                </pic:pic>
              </a:graphicData>
            </a:graphic>
          </wp:inline>
        </w:drawing>
      </w:r>
    </w:p>
    <w:p w14:paraId="314B3DC9" w14:textId="30706C64" w:rsidR="00F24A71" w:rsidRPr="001B170D" w:rsidRDefault="00F24A71"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6ABF59C0" wp14:editId="0631BA82">
            <wp:extent cx="6155672" cy="9277350"/>
            <wp:effectExtent l="0" t="0" r="0" b="0"/>
            <wp:docPr id="404319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19117" name=""/>
                    <pic:cNvPicPr/>
                  </pic:nvPicPr>
                  <pic:blipFill>
                    <a:blip r:embed="rId21"/>
                    <a:stretch>
                      <a:fillRect/>
                    </a:stretch>
                  </pic:blipFill>
                  <pic:spPr>
                    <a:xfrm>
                      <a:off x="0" y="0"/>
                      <a:ext cx="6162167" cy="9287138"/>
                    </a:xfrm>
                    <a:prstGeom prst="rect">
                      <a:avLst/>
                    </a:prstGeom>
                  </pic:spPr>
                </pic:pic>
              </a:graphicData>
            </a:graphic>
          </wp:inline>
        </w:drawing>
      </w:r>
    </w:p>
    <w:p w14:paraId="53E5D362" w14:textId="764DC58B" w:rsidR="00F24A71" w:rsidRPr="001B170D" w:rsidRDefault="00C323FE"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1CE554BE" wp14:editId="4301A053">
            <wp:extent cx="5646806" cy="8648700"/>
            <wp:effectExtent l="0" t="0" r="0" b="0"/>
            <wp:docPr id="1353295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5067" name=""/>
                    <pic:cNvPicPr/>
                  </pic:nvPicPr>
                  <pic:blipFill>
                    <a:blip r:embed="rId22"/>
                    <a:stretch>
                      <a:fillRect/>
                    </a:stretch>
                  </pic:blipFill>
                  <pic:spPr>
                    <a:xfrm>
                      <a:off x="0" y="0"/>
                      <a:ext cx="5652050" cy="8656732"/>
                    </a:xfrm>
                    <a:prstGeom prst="rect">
                      <a:avLst/>
                    </a:prstGeom>
                  </pic:spPr>
                </pic:pic>
              </a:graphicData>
            </a:graphic>
          </wp:inline>
        </w:drawing>
      </w:r>
    </w:p>
    <w:p w14:paraId="06C1CD4B" w14:textId="1B0D6BAD" w:rsidR="00F24A71" w:rsidRPr="001B170D" w:rsidRDefault="00F47E39"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6CE88C5C" wp14:editId="1EEFF319">
            <wp:extent cx="5962366" cy="8877300"/>
            <wp:effectExtent l="0" t="0" r="635" b="0"/>
            <wp:docPr id="1455588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8892" name=""/>
                    <pic:cNvPicPr/>
                  </pic:nvPicPr>
                  <pic:blipFill>
                    <a:blip r:embed="rId23"/>
                    <a:stretch>
                      <a:fillRect/>
                    </a:stretch>
                  </pic:blipFill>
                  <pic:spPr>
                    <a:xfrm>
                      <a:off x="0" y="0"/>
                      <a:ext cx="5978001" cy="8900579"/>
                    </a:xfrm>
                    <a:prstGeom prst="rect">
                      <a:avLst/>
                    </a:prstGeom>
                  </pic:spPr>
                </pic:pic>
              </a:graphicData>
            </a:graphic>
          </wp:inline>
        </w:drawing>
      </w:r>
    </w:p>
    <w:p w14:paraId="536E4D5D" w14:textId="77777777" w:rsidR="00F24A71" w:rsidRPr="001B170D" w:rsidRDefault="00F24A71" w:rsidP="001B170D">
      <w:pPr>
        <w:spacing w:line="360" w:lineRule="auto"/>
        <w:ind w:left="720"/>
        <w:jc w:val="both"/>
        <w:rPr>
          <w:rFonts w:ascii="Times New Roman" w:hAnsi="Times New Roman" w:cs="Times New Roman"/>
          <w:sz w:val="28"/>
          <w:szCs w:val="28"/>
        </w:rPr>
      </w:pPr>
    </w:p>
    <w:p w14:paraId="4EF42FFF" w14:textId="77777777" w:rsidR="002D4715" w:rsidRPr="001B170D" w:rsidRDefault="002D4715" w:rsidP="001B170D">
      <w:pPr>
        <w:spacing w:line="360" w:lineRule="auto"/>
        <w:ind w:left="720"/>
        <w:jc w:val="both"/>
        <w:rPr>
          <w:rFonts w:ascii="Times New Roman" w:hAnsi="Times New Roman" w:cs="Times New Roman"/>
          <w:sz w:val="28"/>
          <w:szCs w:val="28"/>
        </w:rPr>
      </w:pPr>
    </w:p>
    <w:p w14:paraId="675806E7" w14:textId="77777777" w:rsidR="002D4715" w:rsidRPr="001B170D" w:rsidRDefault="002D4715" w:rsidP="001B170D">
      <w:pPr>
        <w:spacing w:line="360" w:lineRule="auto"/>
        <w:ind w:left="720"/>
        <w:jc w:val="both"/>
        <w:rPr>
          <w:rFonts w:ascii="Times New Roman" w:hAnsi="Times New Roman" w:cs="Times New Roman"/>
          <w:sz w:val="28"/>
          <w:szCs w:val="28"/>
        </w:rPr>
      </w:pPr>
    </w:p>
    <w:p w14:paraId="251DACCD" w14:textId="77777777" w:rsidR="002D4715" w:rsidRPr="001B170D" w:rsidRDefault="002D4715" w:rsidP="001B170D">
      <w:pPr>
        <w:spacing w:line="360" w:lineRule="auto"/>
        <w:ind w:left="720"/>
        <w:jc w:val="both"/>
        <w:rPr>
          <w:rFonts w:ascii="Times New Roman" w:hAnsi="Times New Roman" w:cs="Times New Roman"/>
          <w:sz w:val="28"/>
          <w:szCs w:val="28"/>
        </w:rPr>
      </w:pPr>
    </w:p>
    <w:p w14:paraId="4ED8C7A7" w14:textId="77777777" w:rsidR="002D4715" w:rsidRPr="001B170D" w:rsidRDefault="002D4715" w:rsidP="001B170D">
      <w:pPr>
        <w:spacing w:line="360" w:lineRule="auto"/>
        <w:ind w:left="720"/>
        <w:jc w:val="both"/>
        <w:rPr>
          <w:rFonts w:ascii="Times New Roman" w:hAnsi="Times New Roman" w:cs="Times New Roman"/>
          <w:sz w:val="28"/>
          <w:szCs w:val="28"/>
        </w:rPr>
      </w:pPr>
    </w:p>
    <w:p w14:paraId="03366C6B" w14:textId="77777777" w:rsidR="002D4715" w:rsidRPr="001B170D" w:rsidRDefault="002D4715" w:rsidP="001B170D">
      <w:pPr>
        <w:spacing w:line="360" w:lineRule="auto"/>
        <w:ind w:left="720"/>
        <w:jc w:val="both"/>
        <w:rPr>
          <w:rFonts w:ascii="Times New Roman" w:hAnsi="Times New Roman" w:cs="Times New Roman"/>
          <w:sz w:val="28"/>
          <w:szCs w:val="28"/>
        </w:rPr>
      </w:pPr>
    </w:p>
    <w:p w14:paraId="02562413" w14:textId="77777777" w:rsidR="002D4715" w:rsidRPr="001B170D" w:rsidRDefault="002D4715" w:rsidP="001B170D">
      <w:pPr>
        <w:spacing w:line="360" w:lineRule="auto"/>
        <w:ind w:left="720"/>
        <w:jc w:val="both"/>
        <w:rPr>
          <w:rFonts w:ascii="Times New Roman" w:hAnsi="Times New Roman" w:cs="Times New Roman"/>
          <w:sz w:val="28"/>
          <w:szCs w:val="28"/>
        </w:rPr>
      </w:pPr>
    </w:p>
    <w:p w14:paraId="0AF5C170" w14:textId="77777777" w:rsidR="002D4715" w:rsidRPr="001B170D" w:rsidRDefault="002D4715" w:rsidP="001B170D">
      <w:pPr>
        <w:spacing w:line="360" w:lineRule="auto"/>
        <w:ind w:left="720"/>
        <w:jc w:val="both"/>
        <w:rPr>
          <w:rFonts w:ascii="Times New Roman" w:hAnsi="Times New Roman" w:cs="Times New Roman"/>
          <w:sz w:val="28"/>
          <w:szCs w:val="28"/>
        </w:rPr>
      </w:pPr>
    </w:p>
    <w:p w14:paraId="53EC65FB" w14:textId="77777777" w:rsidR="00F24A71" w:rsidRPr="001B170D" w:rsidRDefault="00F24A71" w:rsidP="00FB1C6D">
      <w:pPr>
        <w:spacing w:line="360" w:lineRule="auto"/>
        <w:jc w:val="both"/>
        <w:rPr>
          <w:rFonts w:ascii="Times New Roman" w:hAnsi="Times New Roman" w:cs="Times New Roman"/>
          <w:sz w:val="28"/>
          <w:szCs w:val="28"/>
        </w:rPr>
      </w:pPr>
    </w:p>
    <w:p w14:paraId="514ABCE8" w14:textId="499AD50E" w:rsidR="00965F4E" w:rsidRPr="001B170D" w:rsidRDefault="00F6213B"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7ECD55FD" wp14:editId="6B90702B">
                <wp:simplePos x="0" y="0"/>
                <wp:positionH relativeFrom="column">
                  <wp:posOffset>895547</wp:posOffset>
                </wp:positionH>
                <wp:positionV relativeFrom="paragraph">
                  <wp:posOffset>273115</wp:posOffset>
                </wp:positionV>
                <wp:extent cx="4067033" cy="794084"/>
                <wp:effectExtent l="57150" t="57150" r="48260" b="63500"/>
                <wp:wrapNone/>
                <wp:docPr id="1222417444" name="Rectangle : coins arrondis 13"/>
                <wp:cNvGraphicFramePr/>
                <a:graphic xmlns:a="http://schemas.openxmlformats.org/drawingml/2006/main">
                  <a:graphicData uri="http://schemas.microsoft.com/office/word/2010/wordprocessingShape">
                    <wps:wsp>
                      <wps:cNvSpPr/>
                      <wps:spPr>
                        <a:xfrm>
                          <a:off x="0" y="0"/>
                          <a:ext cx="4067033" cy="794084"/>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30627764" w14:textId="77777777" w:rsidR="00053907" w:rsidRPr="00053907" w:rsidRDefault="00053907" w:rsidP="00053907">
                            <w:pPr>
                              <w:spacing w:line="360" w:lineRule="auto"/>
                              <w:ind w:left="720"/>
                              <w:jc w:val="both"/>
                              <w:rPr>
                                <w:rFonts w:ascii="Times New Roman" w:hAnsi="Times New Roman" w:cs="Times New Roman"/>
                                <w:sz w:val="72"/>
                                <w:szCs w:val="72"/>
                              </w:rPr>
                            </w:pPr>
                            <w:r w:rsidRPr="00053907">
                              <w:rPr>
                                <w:rFonts w:ascii="Times New Roman" w:hAnsi="Times New Roman" w:cs="Times New Roman"/>
                                <w:sz w:val="72"/>
                                <w:szCs w:val="72"/>
                              </w:rPr>
                              <w:t>DEDICACES</w:t>
                            </w:r>
                          </w:p>
                          <w:p w14:paraId="7F87B43A" w14:textId="3502C611" w:rsidR="00053907" w:rsidRDefault="00053907" w:rsidP="0005390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CD55FD" id="Rectangle : coins arrondis 13" o:spid="_x0000_s1029" style="position:absolute;left:0;text-align:left;margin-left:70.5pt;margin-top:21.5pt;width:320.25pt;height:62.5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" fillcolor="#ed7d31 [3205]" strokecolor="#1f3763 [1604]" strokeweight="1pt">
                <v:stroke joinstyle="miter"/>
                <v:textbox>
                  <w:txbxContent>
                    <w:p w14:paraId="30627764" w14:textId="77777777" w:rsidR="00053907" w:rsidRPr="00053907" w:rsidRDefault="00053907" w:rsidP="00053907">
                      <w:pPr>
                        <w:spacing w:line="360" w:lineRule="auto"/>
                        <w:ind w:left="720"/>
                        <w:jc w:val="both"/>
                        <w:rPr>
                          <w:rFonts w:ascii="Times New Roman" w:hAnsi="Times New Roman" w:cs="Times New Roman"/>
                          <w:sz w:val="72"/>
                          <w:szCs w:val="72"/>
                        </w:rPr>
                      </w:pPr>
                      <w:r w:rsidRPr="00053907">
                        <w:rPr>
                          <w:rFonts w:ascii="Times New Roman" w:hAnsi="Times New Roman" w:cs="Times New Roman"/>
                          <w:sz w:val="72"/>
                          <w:szCs w:val="72"/>
                        </w:rPr>
                        <w:t>DEDICACES</w:t>
                      </w:r>
                    </w:p>
                    <w:p w14:paraId="7F87B43A" w14:textId="3502C611" w:rsidR="00053907" w:rsidRDefault="00053907" w:rsidP="00053907"/>
                  </w:txbxContent>
                </v:textbox>
              </v:roundrect>
            </w:pict>
          </mc:Fallback>
        </mc:AlternateContent>
      </w:r>
    </w:p>
    <w:p w14:paraId="003647E9" w14:textId="77777777" w:rsidR="00EE21F4" w:rsidRPr="001B170D" w:rsidRDefault="00EE21F4" w:rsidP="001B170D">
      <w:pPr>
        <w:spacing w:line="360" w:lineRule="auto"/>
        <w:ind w:left="720"/>
        <w:jc w:val="both"/>
        <w:rPr>
          <w:rFonts w:ascii="Times New Roman" w:hAnsi="Times New Roman" w:cs="Times New Roman"/>
          <w:sz w:val="28"/>
          <w:szCs w:val="28"/>
        </w:rPr>
      </w:pPr>
    </w:p>
    <w:p w14:paraId="14574056" w14:textId="77777777" w:rsidR="00BA2133" w:rsidRPr="001B170D" w:rsidRDefault="00BA2133" w:rsidP="001B170D">
      <w:pPr>
        <w:spacing w:line="360" w:lineRule="auto"/>
        <w:ind w:left="720"/>
        <w:jc w:val="both"/>
        <w:rPr>
          <w:rFonts w:ascii="Times New Roman" w:hAnsi="Times New Roman" w:cs="Times New Roman"/>
          <w:sz w:val="28"/>
          <w:szCs w:val="28"/>
        </w:rPr>
      </w:pPr>
    </w:p>
    <w:p w14:paraId="65AC5DA8" w14:textId="77777777" w:rsidR="00BA2133" w:rsidRPr="001B170D" w:rsidRDefault="00BA2133" w:rsidP="001B170D">
      <w:pPr>
        <w:spacing w:line="360" w:lineRule="auto"/>
        <w:ind w:left="720"/>
        <w:jc w:val="both"/>
        <w:rPr>
          <w:rFonts w:ascii="Times New Roman" w:hAnsi="Times New Roman" w:cs="Times New Roman"/>
          <w:sz w:val="28"/>
          <w:szCs w:val="28"/>
        </w:rPr>
      </w:pPr>
    </w:p>
    <w:p w14:paraId="170856DB" w14:textId="77777777" w:rsidR="00BA2133" w:rsidRPr="001B170D" w:rsidRDefault="00BA2133" w:rsidP="001B170D">
      <w:pPr>
        <w:spacing w:line="360" w:lineRule="auto"/>
        <w:ind w:left="720"/>
        <w:jc w:val="both"/>
        <w:rPr>
          <w:rFonts w:ascii="Times New Roman" w:hAnsi="Times New Roman" w:cs="Times New Roman"/>
          <w:sz w:val="28"/>
          <w:szCs w:val="28"/>
        </w:rPr>
      </w:pPr>
    </w:p>
    <w:p w14:paraId="2575A9E4" w14:textId="77777777" w:rsidR="00BA2133" w:rsidRPr="001B170D" w:rsidRDefault="00BA2133" w:rsidP="001B170D">
      <w:pPr>
        <w:spacing w:line="360" w:lineRule="auto"/>
        <w:ind w:left="720"/>
        <w:jc w:val="both"/>
        <w:rPr>
          <w:rFonts w:ascii="Times New Roman" w:hAnsi="Times New Roman" w:cs="Times New Roman"/>
          <w:sz w:val="28"/>
          <w:szCs w:val="28"/>
        </w:rPr>
      </w:pPr>
    </w:p>
    <w:p w14:paraId="4E45587D" w14:textId="77777777" w:rsidR="00BA2133" w:rsidRPr="001B170D" w:rsidRDefault="00BA2133" w:rsidP="001B170D">
      <w:pPr>
        <w:spacing w:line="360" w:lineRule="auto"/>
        <w:ind w:left="720"/>
        <w:jc w:val="both"/>
        <w:rPr>
          <w:rFonts w:ascii="Times New Roman" w:hAnsi="Times New Roman" w:cs="Times New Roman"/>
          <w:sz w:val="28"/>
          <w:szCs w:val="28"/>
        </w:rPr>
      </w:pPr>
    </w:p>
    <w:p w14:paraId="774DBCEE" w14:textId="77777777" w:rsidR="00BA2133" w:rsidRPr="001B170D" w:rsidRDefault="00BA2133" w:rsidP="001B170D">
      <w:pPr>
        <w:spacing w:line="360" w:lineRule="auto"/>
        <w:ind w:left="720"/>
        <w:jc w:val="both"/>
        <w:rPr>
          <w:rFonts w:ascii="Times New Roman" w:hAnsi="Times New Roman" w:cs="Times New Roman"/>
          <w:sz w:val="28"/>
          <w:szCs w:val="28"/>
        </w:rPr>
      </w:pPr>
    </w:p>
    <w:p w14:paraId="0A6B97EB" w14:textId="77777777" w:rsidR="00BA2133" w:rsidRPr="001B170D" w:rsidRDefault="00BA2133" w:rsidP="001B170D">
      <w:pPr>
        <w:spacing w:line="360" w:lineRule="auto"/>
        <w:ind w:left="720"/>
        <w:jc w:val="both"/>
        <w:rPr>
          <w:rFonts w:ascii="Times New Roman" w:hAnsi="Times New Roman" w:cs="Times New Roman"/>
          <w:sz w:val="28"/>
          <w:szCs w:val="28"/>
        </w:rPr>
      </w:pPr>
    </w:p>
    <w:p w14:paraId="6181C242" w14:textId="77777777" w:rsidR="00BA2133" w:rsidRDefault="00BA2133" w:rsidP="001B170D">
      <w:pPr>
        <w:spacing w:line="360" w:lineRule="auto"/>
        <w:ind w:left="720"/>
        <w:jc w:val="both"/>
        <w:rPr>
          <w:rFonts w:ascii="Times New Roman" w:hAnsi="Times New Roman" w:cs="Times New Roman"/>
          <w:sz w:val="28"/>
          <w:szCs w:val="28"/>
        </w:rPr>
      </w:pPr>
    </w:p>
    <w:p w14:paraId="15F1D689" w14:textId="77777777" w:rsidR="00FB1C6D" w:rsidRPr="001B170D" w:rsidRDefault="00FB1C6D" w:rsidP="001B170D">
      <w:pPr>
        <w:spacing w:line="360" w:lineRule="auto"/>
        <w:ind w:left="720"/>
        <w:jc w:val="both"/>
        <w:rPr>
          <w:rFonts w:ascii="Times New Roman" w:hAnsi="Times New Roman" w:cs="Times New Roman"/>
          <w:sz w:val="28"/>
          <w:szCs w:val="28"/>
        </w:rPr>
      </w:pPr>
    </w:p>
    <w:p w14:paraId="6BE2DB3C" w14:textId="77777777" w:rsidR="00BA2133" w:rsidRPr="001B170D" w:rsidRDefault="00BA2133" w:rsidP="001B170D">
      <w:pPr>
        <w:spacing w:line="360" w:lineRule="auto"/>
        <w:ind w:left="720"/>
        <w:jc w:val="both"/>
        <w:rPr>
          <w:rFonts w:ascii="Times New Roman" w:hAnsi="Times New Roman" w:cs="Times New Roman"/>
          <w:sz w:val="28"/>
          <w:szCs w:val="28"/>
        </w:rPr>
      </w:pPr>
    </w:p>
    <w:p w14:paraId="46EAC007" w14:textId="77777777" w:rsidR="00BA2133" w:rsidRPr="001B170D" w:rsidRDefault="00BA2133" w:rsidP="001B170D">
      <w:pPr>
        <w:spacing w:line="360" w:lineRule="auto"/>
        <w:ind w:left="720"/>
        <w:jc w:val="both"/>
        <w:rPr>
          <w:rFonts w:ascii="Times New Roman" w:hAnsi="Times New Roman" w:cs="Times New Roman"/>
          <w:sz w:val="28"/>
          <w:szCs w:val="28"/>
        </w:rPr>
      </w:pPr>
    </w:p>
    <w:p w14:paraId="4FBFDAC0" w14:textId="77777777" w:rsidR="00027694" w:rsidRPr="001B170D" w:rsidRDefault="00027694" w:rsidP="001B170D">
      <w:pPr>
        <w:pStyle w:val="Paragraphedeliste"/>
        <w:numPr>
          <w:ilvl w:val="0"/>
          <w:numId w:val="48"/>
        </w:numPr>
        <w:spacing w:line="360" w:lineRule="auto"/>
        <w:jc w:val="both"/>
        <w:rPr>
          <w:rFonts w:ascii="Times New Roman" w:hAnsi="Times New Roman"/>
          <w:b/>
          <w:bCs/>
          <w:sz w:val="28"/>
          <w:szCs w:val="28"/>
        </w:rPr>
      </w:pPr>
      <w:r w:rsidRPr="001B170D">
        <w:rPr>
          <w:rFonts w:ascii="Times New Roman" w:hAnsi="Times New Roman"/>
          <w:b/>
          <w:bCs/>
          <w:sz w:val="28"/>
          <w:szCs w:val="28"/>
        </w:rPr>
        <w:lastRenderedPageBreak/>
        <w:t>A mon Dieu tout puissant,</w:t>
      </w:r>
    </w:p>
    <w:p w14:paraId="7E2C066E" w14:textId="20EE134C" w:rsidR="00027694" w:rsidRPr="001B170D" w:rsidRDefault="00BA6990" w:rsidP="001B170D">
      <w:pPr>
        <w:spacing w:line="360" w:lineRule="auto"/>
        <w:jc w:val="both"/>
        <w:rPr>
          <w:rFonts w:ascii="Times New Roman" w:hAnsi="Times New Roman" w:cs="Times New Roman"/>
          <w:sz w:val="28"/>
          <w:szCs w:val="28"/>
        </w:rPr>
      </w:pPr>
      <w:r w:rsidRPr="00BA6990">
        <w:rPr>
          <w:rFonts w:ascii="Times New Roman" w:hAnsi="Times New Roman" w:cs="Times New Roman"/>
          <w:sz w:val="28"/>
          <w:szCs w:val="28"/>
        </w:rPr>
        <w:t xml:space="preserve">À Toi, Seigneur, le Maître de toute chose. Sans Toi, je ne suis rien et je ne peux rien. Merci pour ta grâce infinie, pour la force, la paix et la sagesse que </w:t>
      </w:r>
      <w:r w:rsidR="002A0C69">
        <w:rPr>
          <w:rFonts w:ascii="Times New Roman" w:hAnsi="Times New Roman" w:cs="Times New Roman"/>
          <w:sz w:val="28"/>
          <w:szCs w:val="28"/>
        </w:rPr>
        <w:t>t</w:t>
      </w:r>
      <w:r w:rsidRPr="00BA6990">
        <w:rPr>
          <w:rFonts w:ascii="Times New Roman" w:hAnsi="Times New Roman" w:cs="Times New Roman"/>
          <w:sz w:val="28"/>
          <w:szCs w:val="28"/>
        </w:rPr>
        <w:t>u m’as accordées tout au long de ce parcours. Tu es le commencement et la fin. À Toi soient l’honneur et la gloire. Amen !</w:t>
      </w:r>
    </w:p>
    <w:p w14:paraId="640CA03A" w14:textId="7D070317" w:rsidR="00624E5E" w:rsidRDefault="00027694" w:rsidP="00624E5E">
      <w:pPr>
        <w:pStyle w:val="Paragraphedeliste"/>
        <w:numPr>
          <w:ilvl w:val="0"/>
          <w:numId w:val="48"/>
        </w:numPr>
        <w:spacing w:line="360" w:lineRule="auto"/>
        <w:jc w:val="both"/>
        <w:rPr>
          <w:rFonts w:ascii="Times New Roman" w:hAnsi="Times New Roman"/>
          <w:b/>
          <w:bCs/>
          <w:sz w:val="28"/>
          <w:szCs w:val="28"/>
        </w:rPr>
      </w:pPr>
      <w:r w:rsidRPr="001B170D">
        <w:rPr>
          <w:rFonts w:ascii="Times New Roman" w:hAnsi="Times New Roman"/>
          <w:b/>
          <w:bCs/>
          <w:sz w:val="28"/>
          <w:szCs w:val="28"/>
        </w:rPr>
        <w:t xml:space="preserve">À mes chers </w:t>
      </w:r>
      <w:r w:rsidR="009E5F61" w:rsidRPr="001B170D">
        <w:rPr>
          <w:rFonts w:ascii="Times New Roman" w:hAnsi="Times New Roman"/>
          <w:b/>
          <w:bCs/>
          <w:sz w:val="28"/>
          <w:szCs w:val="28"/>
        </w:rPr>
        <w:t>parents (Ndanga</w:t>
      </w:r>
      <w:r w:rsidRPr="001B170D">
        <w:rPr>
          <w:rFonts w:ascii="Times New Roman" w:hAnsi="Times New Roman"/>
          <w:b/>
          <w:bCs/>
          <w:sz w:val="28"/>
          <w:szCs w:val="28"/>
        </w:rPr>
        <w:t xml:space="preserve"> Marcel et Tchoua Acline), frères et sœurs </w:t>
      </w:r>
    </w:p>
    <w:p w14:paraId="5F12EA6A" w14:textId="4761C1BC" w:rsidR="00027694" w:rsidRPr="00624E5E" w:rsidRDefault="00F87D2E" w:rsidP="00624E5E">
      <w:pPr>
        <w:spacing w:line="360" w:lineRule="auto"/>
        <w:jc w:val="both"/>
        <w:rPr>
          <w:rFonts w:ascii="Times New Roman" w:hAnsi="Times New Roman"/>
          <w:b/>
          <w:bCs/>
          <w:sz w:val="28"/>
          <w:szCs w:val="28"/>
        </w:rPr>
      </w:pPr>
      <w:r>
        <w:rPr>
          <w:rFonts w:ascii="Times New Roman" w:hAnsi="Times New Roman"/>
          <w:sz w:val="28"/>
          <w:szCs w:val="28"/>
        </w:rPr>
        <w:t>V</w:t>
      </w:r>
      <w:r w:rsidRPr="00F87D2E">
        <w:rPr>
          <w:rFonts w:ascii="Times New Roman" w:hAnsi="Times New Roman"/>
          <w:sz w:val="28"/>
          <w:szCs w:val="28"/>
        </w:rPr>
        <w:t>ous êtes mon plus grand trésor terrestre. Votre amour, votre patience et votre soutien indéfectible ont été les piliers de ma vie. Vous avez toujours su m’entourer, m’encourager et me relever dans les moments les plus exigeants</w:t>
      </w:r>
      <w:r w:rsidR="002A0C69">
        <w:rPr>
          <w:rFonts w:ascii="Times New Roman" w:hAnsi="Times New Roman"/>
          <w:sz w:val="28"/>
          <w:szCs w:val="28"/>
        </w:rPr>
        <w:t xml:space="preserve"> et difficiles</w:t>
      </w:r>
      <w:r w:rsidRPr="00F87D2E">
        <w:rPr>
          <w:rFonts w:ascii="Times New Roman" w:hAnsi="Times New Roman"/>
          <w:sz w:val="28"/>
          <w:szCs w:val="28"/>
        </w:rPr>
        <w:t>. Ce travail est le fruit de vos prières, de vos sacrifices et de votre confiance en moi. Recevez-le comme le symbole de mon amour et de ma reconnaissance éternelle.</w:t>
      </w:r>
      <w:r w:rsidR="00027694" w:rsidRPr="001B170D">
        <w:rPr>
          <w:rFonts w:ascii="Times New Roman" w:hAnsi="Times New Roman" w:cs="Times New Roman"/>
          <w:sz w:val="28"/>
          <w:szCs w:val="28"/>
        </w:rPr>
        <w:t xml:space="preserve"> </w:t>
      </w:r>
    </w:p>
    <w:p w14:paraId="73B7BDF8" w14:textId="788E1882" w:rsidR="00027694" w:rsidRPr="001B170D" w:rsidRDefault="00027694" w:rsidP="001B170D">
      <w:pPr>
        <w:pStyle w:val="Paragraphedeliste"/>
        <w:numPr>
          <w:ilvl w:val="0"/>
          <w:numId w:val="48"/>
        </w:numPr>
        <w:spacing w:line="360" w:lineRule="auto"/>
        <w:jc w:val="both"/>
        <w:rPr>
          <w:rFonts w:ascii="Times New Roman" w:hAnsi="Times New Roman"/>
          <w:b/>
          <w:bCs/>
          <w:sz w:val="28"/>
          <w:szCs w:val="28"/>
        </w:rPr>
      </w:pPr>
      <w:r w:rsidRPr="001B170D">
        <w:rPr>
          <w:rFonts w:ascii="Times New Roman" w:hAnsi="Times New Roman"/>
          <w:b/>
          <w:bCs/>
          <w:sz w:val="28"/>
          <w:szCs w:val="28"/>
        </w:rPr>
        <w:t xml:space="preserve">À mon trésor </w:t>
      </w:r>
      <w:ins w:id="1" w:author="NANSSEU NJINGANG, Jobert Richie" w:date="2025-10-30T12:15:00Z" w16du:dateUtc="2025-10-30T10:15:00Z">
        <w:r w:rsidR="00DA2F42">
          <w:rPr>
            <w:rFonts w:ascii="Times New Roman" w:hAnsi="Times New Roman"/>
            <w:b/>
            <w:bCs/>
            <w:sz w:val="28"/>
            <w:szCs w:val="28"/>
          </w:rPr>
          <w:t xml:space="preserve">NANSSEU NDANGA </w:t>
        </w:r>
      </w:ins>
      <w:r w:rsidRPr="001B170D">
        <w:rPr>
          <w:rFonts w:ascii="Times New Roman" w:hAnsi="Times New Roman"/>
          <w:b/>
          <w:bCs/>
          <w:sz w:val="28"/>
          <w:szCs w:val="28"/>
        </w:rPr>
        <w:t>Karl Ethan</w:t>
      </w:r>
    </w:p>
    <w:p w14:paraId="23B1995A" w14:textId="02A23A37" w:rsidR="00027694" w:rsidRDefault="00FC0DC8" w:rsidP="00624E5E">
      <w:pPr>
        <w:spacing w:line="360" w:lineRule="auto"/>
        <w:jc w:val="both"/>
        <w:rPr>
          <w:rFonts w:ascii="Times New Roman" w:hAnsi="Times New Roman" w:cs="Times New Roman"/>
          <w:sz w:val="28"/>
          <w:szCs w:val="28"/>
        </w:rPr>
      </w:pPr>
      <w:r w:rsidRPr="00FC0DC8">
        <w:rPr>
          <w:rFonts w:ascii="Times New Roman" w:hAnsi="Times New Roman" w:cs="Times New Roman"/>
          <w:sz w:val="28"/>
          <w:szCs w:val="28"/>
        </w:rPr>
        <w:t xml:space="preserve">Tu es la plus belle chose qui me soit arrivée. Ta présence illumine mes jours et donne un sens à mes efforts. C’est pour </w:t>
      </w:r>
      <w:r w:rsidR="00EF172C">
        <w:rPr>
          <w:rFonts w:ascii="Times New Roman" w:hAnsi="Times New Roman" w:cs="Times New Roman"/>
          <w:sz w:val="28"/>
          <w:szCs w:val="28"/>
        </w:rPr>
        <w:t>nous</w:t>
      </w:r>
      <w:r w:rsidRPr="00FC0DC8">
        <w:rPr>
          <w:rFonts w:ascii="Times New Roman" w:hAnsi="Times New Roman" w:cs="Times New Roman"/>
          <w:sz w:val="28"/>
          <w:szCs w:val="28"/>
        </w:rPr>
        <w:t xml:space="preserve"> que je me bats, que je me dépasse, et que je rêve toujours plus grand. Tu m’as appris ce qu’est l’amour véritable, celui qui pousse à persévérer malgré tout. Je t’aime infiniment, mon fils.</w:t>
      </w:r>
    </w:p>
    <w:p w14:paraId="6CB05CFC" w14:textId="28DECC4E" w:rsidR="00124B5A" w:rsidRPr="001921ED" w:rsidRDefault="00124B5A" w:rsidP="00124B5A">
      <w:pPr>
        <w:pStyle w:val="Paragraphedeliste"/>
        <w:numPr>
          <w:ilvl w:val="0"/>
          <w:numId w:val="48"/>
        </w:numPr>
        <w:spacing w:line="360" w:lineRule="auto"/>
        <w:jc w:val="both"/>
        <w:rPr>
          <w:rFonts w:ascii="Times New Roman" w:hAnsi="Times New Roman"/>
          <w:b/>
          <w:bCs/>
          <w:sz w:val="28"/>
          <w:szCs w:val="28"/>
        </w:rPr>
      </w:pPr>
      <w:r w:rsidRPr="00124B5A">
        <w:rPr>
          <w:rFonts w:ascii="Times New Roman" w:hAnsi="Times New Roman"/>
          <w:sz w:val="28"/>
          <w:szCs w:val="28"/>
        </w:rPr>
        <w:t xml:space="preserve">A </w:t>
      </w:r>
      <w:r w:rsidRPr="001921ED">
        <w:rPr>
          <w:rFonts w:ascii="Times New Roman" w:hAnsi="Times New Roman"/>
          <w:b/>
          <w:bCs/>
          <w:sz w:val="28"/>
          <w:szCs w:val="28"/>
        </w:rPr>
        <w:t>Jobert Richie NANSSEU</w:t>
      </w:r>
      <w:ins w:id="2" w:author="NANSSEU NJINGANG, Jobert Richie" w:date="2025-10-30T12:09:00Z" w16du:dateUtc="2025-10-30T10:09:00Z">
        <w:r w:rsidR="008B360D">
          <w:rPr>
            <w:rFonts w:ascii="Times New Roman" w:hAnsi="Times New Roman"/>
            <w:b/>
            <w:bCs/>
            <w:sz w:val="28"/>
            <w:szCs w:val="28"/>
          </w:rPr>
          <w:t xml:space="preserve"> NJINGANG</w:t>
        </w:r>
      </w:ins>
    </w:p>
    <w:p w14:paraId="35CF6528" w14:textId="2805569F" w:rsidR="00EF172C" w:rsidRDefault="00EF172C" w:rsidP="00124B5A">
      <w:pPr>
        <w:spacing w:line="360" w:lineRule="auto"/>
        <w:jc w:val="both"/>
        <w:rPr>
          <w:rFonts w:ascii="Times New Roman" w:hAnsi="Times New Roman"/>
          <w:sz w:val="28"/>
          <w:szCs w:val="28"/>
        </w:rPr>
      </w:pPr>
      <w:r w:rsidRPr="00EF172C">
        <w:rPr>
          <w:rFonts w:ascii="Times New Roman" w:hAnsi="Times New Roman"/>
          <w:sz w:val="28"/>
          <w:szCs w:val="28"/>
        </w:rPr>
        <w:t>Merci pour ton soutien précieux, pour ta présence à mes côtés à des moments clés de ma formation et pour ta contribution</w:t>
      </w:r>
      <w:r>
        <w:rPr>
          <w:rFonts w:ascii="Times New Roman" w:hAnsi="Times New Roman"/>
          <w:sz w:val="28"/>
          <w:szCs w:val="28"/>
        </w:rPr>
        <w:t xml:space="preserve"> </w:t>
      </w:r>
      <w:r w:rsidRPr="00EF172C">
        <w:rPr>
          <w:rFonts w:ascii="Times New Roman" w:hAnsi="Times New Roman"/>
          <w:sz w:val="28"/>
          <w:szCs w:val="28"/>
        </w:rPr>
        <w:t xml:space="preserve">à la réalisation de ce parcours. Ton aide </w:t>
      </w:r>
      <w:r w:rsidR="00B22303">
        <w:rPr>
          <w:rFonts w:ascii="Times New Roman" w:hAnsi="Times New Roman"/>
          <w:sz w:val="28"/>
          <w:szCs w:val="28"/>
        </w:rPr>
        <w:t xml:space="preserve">multiforme </w:t>
      </w:r>
      <w:r w:rsidRPr="00EF172C">
        <w:rPr>
          <w:rFonts w:ascii="Times New Roman" w:hAnsi="Times New Roman"/>
          <w:sz w:val="28"/>
          <w:szCs w:val="28"/>
        </w:rPr>
        <w:t>m’a été d’un grand appui. Que Dieu te bénisse et t’accorde le meilleur.</w:t>
      </w:r>
    </w:p>
    <w:p w14:paraId="105C8A26" w14:textId="09D7D2C6" w:rsidR="00624E5E" w:rsidRDefault="008432BA" w:rsidP="001B170D">
      <w:pPr>
        <w:pStyle w:val="Paragraphedeliste"/>
        <w:numPr>
          <w:ilvl w:val="0"/>
          <w:numId w:val="48"/>
        </w:numPr>
        <w:spacing w:line="360" w:lineRule="auto"/>
        <w:jc w:val="both"/>
        <w:rPr>
          <w:rFonts w:ascii="Times New Roman" w:hAnsi="Times New Roman"/>
          <w:sz w:val="28"/>
          <w:szCs w:val="28"/>
        </w:rPr>
      </w:pPr>
      <w:r w:rsidRPr="001B170D">
        <w:rPr>
          <w:rFonts w:ascii="Times New Roman" w:hAnsi="Times New Roman"/>
          <w:sz w:val="28"/>
          <w:szCs w:val="28"/>
        </w:rPr>
        <w:t xml:space="preserve">À mes </w:t>
      </w:r>
      <w:r w:rsidR="00B22303">
        <w:rPr>
          <w:rFonts w:ascii="Times New Roman" w:hAnsi="Times New Roman"/>
          <w:sz w:val="28"/>
          <w:szCs w:val="28"/>
        </w:rPr>
        <w:t xml:space="preserve">chères </w:t>
      </w:r>
      <w:r w:rsidRPr="001B170D">
        <w:rPr>
          <w:rFonts w:ascii="Times New Roman" w:hAnsi="Times New Roman"/>
          <w:sz w:val="28"/>
          <w:szCs w:val="28"/>
        </w:rPr>
        <w:t xml:space="preserve">promotionnaires, </w:t>
      </w:r>
      <w:r w:rsidRPr="001B170D">
        <w:rPr>
          <w:rFonts w:ascii="Times New Roman" w:hAnsi="Times New Roman"/>
          <w:b/>
          <w:bCs/>
          <w:sz w:val="28"/>
          <w:szCs w:val="28"/>
        </w:rPr>
        <w:t>Christelle LEGONOU et Cordule BALOLA</w:t>
      </w:r>
      <w:r w:rsidRPr="001B170D">
        <w:rPr>
          <w:rFonts w:ascii="Times New Roman" w:hAnsi="Times New Roman"/>
          <w:sz w:val="28"/>
          <w:szCs w:val="28"/>
        </w:rPr>
        <w:t> </w:t>
      </w:r>
    </w:p>
    <w:p w14:paraId="2ED6EDB7" w14:textId="2A08678E" w:rsidR="00B22303" w:rsidRDefault="00B22303" w:rsidP="00B22303">
      <w:pPr>
        <w:spacing w:line="360" w:lineRule="auto"/>
        <w:jc w:val="both"/>
        <w:rPr>
          <w:rFonts w:ascii="Times New Roman" w:hAnsi="Times New Roman"/>
          <w:sz w:val="28"/>
          <w:szCs w:val="28"/>
        </w:rPr>
      </w:pPr>
      <w:r w:rsidRPr="00B22303">
        <w:rPr>
          <w:rFonts w:ascii="Times New Roman" w:hAnsi="Times New Roman"/>
          <w:sz w:val="28"/>
          <w:szCs w:val="28"/>
        </w:rPr>
        <w:t>Merci pour votre bonne humeur et cette belle aventure partagée. La formation à vos côtés a été riche d’entraide</w:t>
      </w:r>
      <w:ins w:id="3" w:author="NANSSEU NJINGANG, Jobert Richie" w:date="2025-10-30T12:06:00Z" w16du:dateUtc="2025-10-30T10:06:00Z">
        <w:r w:rsidR="008B360D">
          <w:rPr>
            <w:rFonts w:ascii="Times New Roman" w:hAnsi="Times New Roman"/>
            <w:sz w:val="28"/>
            <w:szCs w:val="28"/>
          </w:rPr>
          <w:t>s</w:t>
        </w:r>
      </w:ins>
      <w:r w:rsidRPr="00B22303">
        <w:rPr>
          <w:rFonts w:ascii="Times New Roman" w:hAnsi="Times New Roman"/>
          <w:sz w:val="28"/>
          <w:szCs w:val="28"/>
        </w:rPr>
        <w:t>, de rires et de moments inoubliables. Vous êtes des femmes exceptionnelles, et j’ai eu la chance de cheminer avec vous.</w:t>
      </w:r>
    </w:p>
    <w:p w14:paraId="0173CFB6" w14:textId="49A39FA4" w:rsidR="00027694" w:rsidRPr="00B22303" w:rsidRDefault="00027694" w:rsidP="00B22303">
      <w:pPr>
        <w:pStyle w:val="Paragraphedeliste"/>
        <w:numPr>
          <w:ilvl w:val="0"/>
          <w:numId w:val="48"/>
        </w:numPr>
        <w:spacing w:line="360" w:lineRule="auto"/>
        <w:jc w:val="both"/>
        <w:rPr>
          <w:rFonts w:ascii="Times New Roman" w:hAnsi="Times New Roman"/>
          <w:b/>
          <w:bCs/>
          <w:sz w:val="28"/>
          <w:szCs w:val="28"/>
        </w:rPr>
      </w:pPr>
      <w:r w:rsidRPr="00B22303">
        <w:rPr>
          <w:rFonts w:ascii="Times New Roman" w:hAnsi="Times New Roman"/>
          <w:sz w:val="28"/>
          <w:szCs w:val="28"/>
        </w:rPr>
        <w:lastRenderedPageBreak/>
        <w:t xml:space="preserve">À mes </w:t>
      </w:r>
      <w:r w:rsidR="00B22303" w:rsidRPr="00B22303">
        <w:rPr>
          <w:rFonts w:ascii="Times New Roman" w:hAnsi="Times New Roman"/>
          <w:sz w:val="28"/>
          <w:szCs w:val="28"/>
        </w:rPr>
        <w:t xml:space="preserve">promotionnaires, </w:t>
      </w:r>
      <w:r w:rsidR="00B22303" w:rsidRPr="00B22303">
        <w:rPr>
          <w:rFonts w:ascii="Times New Roman" w:hAnsi="Times New Roman"/>
          <w:b/>
          <w:bCs/>
          <w:sz w:val="28"/>
          <w:szCs w:val="28"/>
        </w:rPr>
        <w:t>Bitingo</w:t>
      </w:r>
      <w:r w:rsidR="00B22303">
        <w:rPr>
          <w:rFonts w:ascii="Times New Roman" w:hAnsi="Times New Roman"/>
          <w:b/>
          <w:bCs/>
          <w:sz w:val="28"/>
          <w:szCs w:val="28"/>
        </w:rPr>
        <w:t xml:space="preserve"> </w:t>
      </w:r>
      <w:r w:rsidRPr="00B22303">
        <w:rPr>
          <w:rFonts w:ascii="Times New Roman" w:hAnsi="Times New Roman"/>
          <w:b/>
          <w:bCs/>
          <w:sz w:val="28"/>
          <w:szCs w:val="28"/>
        </w:rPr>
        <w:t xml:space="preserve">Lusambia Pierre KITHA, Edson Orville ADEGBIDI, </w:t>
      </w:r>
      <w:r w:rsidR="00B22303" w:rsidRPr="00B22303">
        <w:rPr>
          <w:rFonts w:ascii="Times New Roman" w:hAnsi="Times New Roman"/>
          <w:b/>
          <w:bCs/>
          <w:sz w:val="28"/>
          <w:szCs w:val="28"/>
        </w:rPr>
        <w:t>Sylvaine Dorvale PENTOUE, Diane</w:t>
      </w:r>
      <w:r w:rsidR="008432BA" w:rsidRPr="00B22303">
        <w:rPr>
          <w:rFonts w:ascii="Times New Roman" w:hAnsi="Times New Roman"/>
          <w:b/>
          <w:bCs/>
          <w:sz w:val="28"/>
          <w:szCs w:val="28"/>
        </w:rPr>
        <w:t xml:space="preserve"> ASSOGA</w:t>
      </w:r>
    </w:p>
    <w:p w14:paraId="50ECCF99" w14:textId="5729AABB" w:rsidR="00053907" w:rsidRPr="001B170D" w:rsidRDefault="00B22303" w:rsidP="005B7D41">
      <w:pPr>
        <w:spacing w:line="360" w:lineRule="auto"/>
        <w:ind w:left="720"/>
        <w:jc w:val="both"/>
        <w:rPr>
          <w:rFonts w:ascii="Times New Roman" w:hAnsi="Times New Roman" w:cs="Times New Roman"/>
          <w:sz w:val="28"/>
          <w:szCs w:val="28"/>
        </w:rPr>
      </w:pPr>
      <w:r w:rsidRPr="00B22303">
        <w:rPr>
          <w:rFonts w:ascii="Times New Roman" w:hAnsi="Times New Roman" w:cs="Times New Roman"/>
          <w:sz w:val="28"/>
          <w:szCs w:val="28"/>
        </w:rPr>
        <w:t>Nous avons commencé ensemble cette belle aventure, et même si les chemins se sont croisés différemment, le lien reste fort. Ce fut un privilège d’apprendre, de partager et de grandir avec vous</w:t>
      </w:r>
      <w:r w:rsidR="008432BA" w:rsidRPr="001B170D">
        <w:rPr>
          <w:rFonts w:ascii="Times New Roman" w:hAnsi="Times New Roman" w:cs="Times New Roman"/>
          <w:sz w:val="28"/>
          <w:szCs w:val="28"/>
        </w:rPr>
        <w:t>.</w:t>
      </w:r>
      <w:r w:rsidR="00027694" w:rsidRPr="001B170D">
        <w:rPr>
          <w:rFonts w:ascii="Times New Roman" w:hAnsi="Times New Roman" w:cs="Times New Roman"/>
          <w:sz w:val="28"/>
          <w:szCs w:val="28"/>
        </w:rPr>
        <w:t xml:space="preserve"> </w:t>
      </w:r>
    </w:p>
    <w:p w14:paraId="5BD97F01" w14:textId="3F63A3E0" w:rsidR="00595E37" w:rsidRPr="00595E37" w:rsidRDefault="00595E37" w:rsidP="00595E37">
      <w:pPr>
        <w:pStyle w:val="Paragraphedeliste"/>
        <w:numPr>
          <w:ilvl w:val="0"/>
          <w:numId w:val="48"/>
        </w:numPr>
        <w:spacing w:line="360" w:lineRule="auto"/>
        <w:jc w:val="both"/>
        <w:rPr>
          <w:rFonts w:ascii="Times New Roman" w:hAnsi="Times New Roman"/>
          <w:sz w:val="28"/>
          <w:szCs w:val="28"/>
        </w:rPr>
      </w:pPr>
      <w:r w:rsidRPr="00595E37">
        <w:rPr>
          <w:rFonts w:ascii="Times New Roman" w:hAnsi="Times New Roman"/>
          <w:sz w:val="28"/>
          <w:szCs w:val="28"/>
        </w:rPr>
        <w:t xml:space="preserve">À </w:t>
      </w:r>
      <w:r w:rsidRPr="00595E37">
        <w:rPr>
          <w:rFonts w:ascii="Times New Roman" w:hAnsi="Times New Roman"/>
          <w:b/>
          <w:bCs/>
          <w:sz w:val="28"/>
          <w:szCs w:val="28"/>
        </w:rPr>
        <w:t>Boubacar Mahaman</w:t>
      </w:r>
    </w:p>
    <w:p w14:paraId="373D20F8" w14:textId="41EA357C" w:rsidR="00595E37" w:rsidRDefault="00595E37" w:rsidP="00595E37">
      <w:pPr>
        <w:pStyle w:val="Paragraphedeliste"/>
        <w:spacing w:line="360" w:lineRule="auto"/>
        <w:jc w:val="both"/>
        <w:rPr>
          <w:rFonts w:ascii="Times New Roman" w:hAnsi="Times New Roman"/>
          <w:sz w:val="28"/>
          <w:szCs w:val="28"/>
        </w:rPr>
      </w:pPr>
      <w:r w:rsidRPr="00595E37">
        <w:rPr>
          <w:rFonts w:ascii="Times New Roman" w:hAnsi="Times New Roman"/>
          <w:sz w:val="28"/>
          <w:szCs w:val="28"/>
        </w:rPr>
        <w:t>Merci pour ton écoute, ta bienveillance et ton soutien constant. Ton amitié sincère et ta présence apaisante ont compté plus que les mots ne peuvent l’exprimer. Tu fais partie des belles âmes que cette formation m’a permis de rencontrer,</w:t>
      </w:r>
    </w:p>
    <w:p w14:paraId="2AB19DEC" w14:textId="40DE9D16" w:rsidR="00295486" w:rsidRPr="001B170D" w:rsidRDefault="00295486" w:rsidP="001B170D">
      <w:pPr>
        <w:pStyle w:val="Paragraphedeliste"/>
        <w:numPr>
          <w:ilvl w:val="0"/>
          <w:numId w:val="48"/>
        </w:numPr>
        <w:spacing w:line="360" w:lineRule="auto"/>
        <w:jc w:val="both"/>
        <w:rPr>
          <w:rFonts w:ascii="Times New Roman" w:hAnsi="Times New Roman"/>
          <w:sz w:val="28"/>
          <w:szCs w:val="28"/>
        </w:rPr>
      </w:pPr>
      <w:r w:rsidRPr="001B170D">
        <w:rPr>
          <w:rFonts w:ascii="Times New Roman" w:hAnsi="Times New Roman"/>
          <w:sz w:val="28"/>
          <w:szCs w:val="28"/>
        </w:rPr>
        <w:t xml:space="preserve">À tous les </w:t>
      </w:r>
      <w:r w:rsidRPr="001B170D">
        <w:rPr>
          <w:rFonts w:ascii="Times New Roman" w:hAnsi="Times New Roman"/>
          <w:b/>
          <w:bCs/>
          <w:sz w:val="28"/>
          <w:szCs w:val="28"/>
        </w:rPr>
        <w:t>DES de Dermatologie-Vénérologie</w:t>
      </w:r>
      <w:r w:rsidRPr="001B170D">
        <w:rPr>
          <w:rFonts w:ascii="Times New Roman" w:hAnsi="Times New Roman"/>
          <w:sz w:val="28"/>
          <w:szCs w:val="28"/>
        </w:rPr>
        <w:t xml:space="preserve"> </w:t>
      </w:r>
    </w:p>
    <w:p w14:paraId="648ED75D" w14:textId="78BA43DB" w:rsidR="00E216EA" w:rsidRPr="001B170D" w:rsidRDefault="00295486" w:rsidP="00AD2AA2">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Quelle aventure humaine exceptionnelle ! J’ai appris de chacun d’entre vous.  Avec vous, la tristesse n’avait plus de place </w:t>
      </w:r>
      <w:del w:id="4" w:author="NANSSEU NJINGANG, Jobert Richie" w:date="2025-10-30T12:08:00Z" w16du:dateUtc="2025-10-30T10:08:00Z">
        <w:r w:rsidRPr="001B170D" w:rsidDel="008B360D">
          <w:rPr>
            <w:rFonts w:ascii="Times New Roman" w:hAnsi="Times New Roman" w:cs="Times New Roman"/>
            <w:sz w:val="28"/>
            <w:szCs w:val="28"/>
          </w:rPr>
          <w:delText xml:space="preserve">; </w:delText>
        </w:r>
      </w:del>
      <w:r w:rsidRPr="001B170D">
        <w:rPr>
          <w:rFonts w:ascii="Times New Roman" w:hAnsi="Times New Roman" w:cs="Times New Roman"/>
          <w:sz w:val="28"/>
          <w:szCs w:val="28"/>
        </w:rPr>
        <w:t>et la solitude se faisait moins ressentir. Merci pour ces fous rires qui, je dois l’avouer, vont me manquer. Ce travail est aussi le vôtre. Recevez-le comme un témoignage de ma profonde gratitude. Que Dieu nous garde</w:t>
      </w:r>
      <w:r w:rsidR="00481EA5" w:rsidRPr="00481EA5">
        <w:t xml:space="preserve"> </w:t>
      </w:r>
      <w:r w:rsidR="00481EA5" w:rsidRPr="00481EA5">
        <w:rPr>
          <w:rFonts w:ascii="Times New Roman" w:hAnsi="Times New Roman" w:cs="Times New Roman"/>
          <w:sz w:val="28"/>
          <w:szCs w:val="28"/>
        </w:rPr>
        <w:t>et nous guide dans la suite de nos parcours</w:t>
      </w:r>
      <w:r w:rsidRPr="001B170D">
        <w:rPr>
          <w:rFonts w:ascii="Times New Roman" w:hAnsi="Times New Roman" w:cs="Times New Roman"/>
          <w:sz w:val="28"/>
          <w:szCs w:val="28"/>
        </w:rPr>
        <w:t xml:space="preserve"> ! </w:t>
      </w:r>
    </w:p>
    <w:p w14:paraId="5A80030D" w14:textId="5B25ED42" w:rsidR="00295486" w:rsidRPr="00AD2AA2" w:rsidRDefault="00295486" w:rsidP="00AD2AA2">
      <w:pPr>
        <w:pStyle w:val="Paragraphedeliste"/>
        <w:numPr>
          <w:ilvl w:val="0"/>
          <w:numId w:val="48"/>
        </w:numPr>
        <w:spacing w:line="360" w:lineRule="auto"/>
        <w:jc w:val="both"/>
        <w:rPr>
          <w:rFonts w:ascii="Times New Roman" w:hAnsi="Times New Roman"/>
          <w:b/>
          <w:bCs/>
          <w:sz w:val="28"/>
          <w:szCs w:val="28"/>
        </w:rPr>
      </w:pPr>
      <w:commentRangeStart w:id="5"/>
      <w:r w:rsidRPr="001B170D">
        <w:rPr>
          <w:rFonts w:ascii="Times New Roman" w:hAnsi="Times New Roman"/>
          <w:sz w:val="28"/>
          <w:szCs w:val="28"/>
        </w:rPr>
        <w:t xml:space="preserve">À mes aînés </w:t>
      </w:r>
      <w:r w:rsidRPr="001B170D">
        <w:rPr>
          <w:rFonts w:ascii="Times New Roman" w:hAnsi="Times New Roman"/>
          <w:b/>
          <w:bCs/>
          <w:sz w:val="28"/>
          <w:szCs w:val="28"/>
        </w:rPr>
        <w:t xml:space="preserve">WAPI Aline, NOUHOUMON Gloria, TAZANOU Armel et </w:t>
      </w:r>
      <w:r w:rsidRPr="00AD2AA2">
        <w:rPr>
          <w:rFonts w:ascii="Times New Roman" w:hAnsi="Times New Roman"/>
          <w:b/>
          <w:bCs/>
          <w:sz w:val="28"/>
          <w:szCs w:val="28"/>
        </w:rPr>
        <w:t xml:space="preserve">KOUNKOU Sintia </w:t>
      </w:r>
    </w:p>
    <w:p w14:paraId="18649C05" w14:textId="6E3658C3" w:rsidR="00053907" w:rsidRPr="001B170D" w:rsidRDefault="00B22303" w:rsidP="00AD2AA2">
      <w:pPr>
        <w:spacing w:line="360" w:lineRule="auto"/>
        <w:ind w:left="720"/>
        <w:jc w:val="both"/>
        <w:rPr>
          <w:rFonts w:ascii="Times New Roman" w:hAnsi="Times New Roman" w:cs="Times New Roman"/>
          <w:sz w:val="28"/>
          <w:szCs w:val="28"/>
        </w:rPr>
      </w:pPr>
      <w:r w:rsidRPr="00B22303">
        <w:rPr>
          <w:rFonts w:ascii="Times New Roman" w:hAnsi="Times New Roman" w:cs="Times New Roman"/>
          <w:sz w:val="28"/>
          <w:szCs w:val="28"/>
        </w:rPr>
        <w:t xml:space="preserve">Merci pour vos précieux conseils, vos encouragements et votre bienveillance au quotidien. Vous avez été des repères sûrs dans mes débuts en </w:t>
      </w:r>
      <w:r w:rsidR="00481EA5" w:rsidRPr="00B22303">
        <w:rPr>
          <w:rFonts w:ascii="Times New Roman" w:hAnsi="Times New Roman" w:cs="Times New Roman"/>
          <w:sz w:val="28"/>
          <w:szCs w:val="28"/>
        </w:rPr>
        <w:t>dermatologie</w:t>
      </w:r>
      <w:r w:rsidR="00481EA5">
        <w:rPr>
          <w:rFonts w:ascii="Times New Roman" w:hAnsi="Times New Roman" w:cs="Times New Roman"/>
          <w:sz w:val="28"/>
          <w:szCs w:val="28"/>
        </w:rPr>
        <w:t>.</w:t>
      </w:r>
      <w:r w:rsidR="00481EA5" w:rsidRPr="001B170D">
        <w:rPr>
          <w:rFonts w:ascii="Times New Roman" w:hAnsi="Times New Roman" w:cs="Times New Roman"/>
          <w:sz w:val="28"/>
          <w:szCs w:val="28"/>
        </w:rPr>
        <w:t xml:space="preserve"> Je</w:t>
      </w:r>
      <w:r w:rsidR="00295486" w:rsidRPr="001B170D">
        <w:rPr>
          <w:rFonts w:ascii="Times New Roman" w:hAnsi="Times New Roman" w:cs="Times New Roman"/>
          <w:sz w:val="28"/>
          <w:szCs w:val="28"/>
        </w:rPr>
        <w:t xml:space="preserve"> vous porte dans mon cœur. Recevez toute ma reconnaissance</w:t>
      </w:r>
      <w:r w:rsidR="008C6313" w:rsidRPr="001B170D">
        <w:rPr>
          <w:rFonts w:ascii="Times New Roman" w:hAnsi="Times New Roman" w:cs="Times New Roman"/>
          <w:sz w:val="28"/>
          <w:szCs w:val="28"/>
        </w:rPr>
        <w:t>.</w:t>
      </w:r>
      <w:commentRangeEnd w:id="5"/>
      <w:r w:rsidR="008B360D">
        <w:rPr>
          <w:rStyle w:val="Marquedecommentaire"/>
        </w:rPr>
        <w:commentReference w:id="5"/>
      </w:r>
    </w:p>
    <w:p w14:paraId="4011F399" w14:textId="77777777" w:rsidR="00053907" w:rsidRPr="001B170D" w:rsidRDefault="00053907" w:rsidP="001B170D">
      <w:pPr>
        <w:spacing w:line="360" w:lineRule="auto"/>
        <w:ind w:left="720"/>
        <w:jc w:val="both"/>
        <w:rPr>
          <w:rFonts w:ascii="Times New Roman" w:hAnsi="Times New Roman" w:cs="Times New Roman"/>
          <w:sz w:val="28"/>
          <w:szCs w:val="28"/>
        </w:rPr>
      </w:pPr>
    </w:p>
    <w:p w14:paraId="245B5D6E" w14:textId="77777777" w:rsidR="00053907" w:rsidRPr="001B170D" w:rsidRDefault="00053907" w:rsidP="001B170D">
      <w:pPr>
        <w:spacing w:line="360" w:lineRule="auto"/>
        <w:ind w:left="720"/>
        <w:jc w:val="both"/>
        <w:rPr>
          <w:rFonts w:ascii="Times New Roman" w:hAnsi="Times New Roman" w:cs="Times New Roman"/>
          <w:sz w:val="28"/>
          <w:szCs w:val="28"/>
        </w:rPr>
      </w:pPr>
    </w:p>
    <w:p w14:paraId="30D69BA8" w14:textId="77777777" w:rsidR="00053907" w:rsidRPr="001B170D" w:rsidRDefault="00053907" w:rsidP="001B170D">
      <w:pPr>
        <w:spacing w:line="360" w:lineRule="auto"/>
        <w:ind w:left="720"/>
        <w:jc w:val="both"/>
        <w:rPr>
          <w:rFonts w:ascii="Times New Roman" w:hAnsi="Times New Roman" w:cs="Times New Roman"/>
          <w:sz w:val="28"/>
          <w:szCs w:val="28"/>
        </w:rPr>
      </w:pPr>
    </w:p>
    <w:p w14:paraId="08391B90" w14:textId="77777777" w:rsidR="00053907" w:rsidRPr="001B170D" w:rsidRDefault="00053907" w:rsidP="001B170D">
      <w:pPr>
        <w:spacing w:line="360" w:lineRule="auto"/>
        <w:ind w:left="720"/>
        <w:jc w:val="both"/>
        <w:rPr>
          <w:rFonts w:ascii="Times New Roman" w:hAnsi="Times New Roman" w:cs="Times New Roman"/>
          <w:sz w:val="28"/>
          <w:szCs w:val="28"/>
        </w:rPr>
      </w:pPr>
    </w:p>
    <w:p w14:paraId="4ECBC21E" w14:textId="77777777" w:rsidR="00053907" w:rsidRPr="001B170D" w:rsidRDefault="00053907" w:rsidP="001B170D">
      <w:pPr>
        <w:spacing w:line="360" w:lineRule="auto"/>
        <w:ind w:left="720"/>
        <w:jc w:val="both"/>
        <w:rPr>
          <w:rFonts w:ascii="Times New Roman" w:hAnsi="Times New Roman" w:cs="Times New Roman"/>
          <w:sz w:val="28"/>
          <w:szCs w:val="28"/>
        </w:rPr>
      </w:pPr>
    </w:p>
    <w:p w14:paraId="0CCCD912" w14:textId="77777777" w:rsidR="00053907" w:rsidRPr="001B170D" w:rsidRDefault="00053907" w:rsidP="001B170D">
      <w:pPr>
        <w:spacing w:line="360" w:lineRule="auto"/>
        <w:ind w:left="720"/>
        <w:jc w:val="both"/>
        <w:rPr>
          <w:rFonts w:ascii="Times New Roman" w:hAnsi="Times New Roman" w:cs="Times New Roman"/>
          <w:sz w:val="28"/>
          <w:szCs w:val="28"/>
        </w:rPr>
      </w:pPr>
    </w:p>
    <w:p w14:paraId="684AE055" w14:textId="77777777" w:rsidR="00053907" w:rsidRPr="001B170D" w:rsidRDefault="00053907" w:rsidP="001B170D">
      <w:pPr>
        <w:spacing w:line="360" w:lineRule="auto"/>
        <w:ind w:left="720"/>
        <w:jc w:val="both"/>
        <w:rPr>
          <w:rFonts w:ascii="Times New Roman" w:hAnsi="Times New Roman" w:cs="Times New Roman"/>
          <w:sz w:val="28"/>
          <w:szCs w:val="28"/>
        </w:rPr>
      </w:pPr>
    </w:p>
    <w:p w14:paraId="0AB678F3" w14:textId="77777777" w:rsidR="00053907" w:rsidRPr="001B170D" w:rsidRDefault="00053907" w:rsidP="001B170D">
      <w:pPr>
        <w:spacing w:line="360" w:lineRule="auto"/>
        <w:ind w:left="720"/>
        <w:jc w:val="both"/>
        <w:rPr>
          <w:rFonts w:ascii="Times New Roman" w:hAnsi="Times New Roman" w:cs="Times New Roman"/>
          <w:sz w:val="28"/>
          <w:szCs w:val="28"/>
        </w:rPr>
      </w:pPr>
    </w:p>
    <w:p w14:paraId="6E64FC32" w14:textId="77777777" w:rsidR="00053907" w:rsidRPr="001B170D" w:rsidRDefault="00053907" w:rsidP="001B170D">
      <w:pPr>
        <w:spacing w:line="360" w:lineRule="auto"/>
        <w:ind w:left="720"/>
        <w:jc w:val="both"/>
        <w:rPr>
          <w:rFonts w:ascii="Times New Roman" w:hAnsi="Times New Roman" w:cs="Times New Roman"/>
          <w:sz w:val="28"/>
          <w:szCs w:val="28"/>
        </w:rPr>
      </w:pPr>
    </w:p>
    <w:p w14:paraId="3AAAD480" w14:textId="77777777" w:rsidR="00053907" w:rsidRPr="001B170D" w:rsidRDefault="00053907" w:rsidP="001B170D">
      <w:pPr>
        <w:spacing w:line="360" w:lineRule="auto"/>
        <w:ind w:left="720"/>
        <w:jc w:val="both"/>
        <w:rPr>
          <w:rFonts w:ascii="Times New Roman" w:hAnsi="Times New Roman" w:cs="Times New Roman"/>
          <w:sz w:val="28"/>
          <w:szCs w:val="28"/>
        </w:rPr>
      </w:pPr>
    </w:p>
    <w:p w14:paraId="117198B4" w14:textId="77777777" w:rsidR="00053907" w:rsidRPr="001B170D" w:rsidRDefault="00053907" w:rsidP="001B170D">
      <w:pPr>
        <w:spacing w:line="360" w:lineRule="auto"/>
        <w:ind w:left="720"/>
        <w:jc w:val="both"/>
        <w:rPr>
          <w:rFonts w:ascii="Times New Roman" w:hAnsi="Times New Roman" w:cs="Times New Roman"/>
          <w:sz w:val="28"/>
          <w:szCs w:val="28"/>
        </w:rPr>
      </w:pPr>
    </w:p>
    <w:p w14:paraId="5481FF11" w14:textId="77777777" w:rsidR="00053907" w:rsidRPr="001B170D" w:rsidRDefault="00053907" w:rsidP="001B170D">
      <w:pPr>
        <w:spacing w:line="360" w:lineRule="auto"/>
        <w:ind w:left="720"/>
        <w:jc w:val="both"/>
        <w:rPr>
          <w:rFonts w:ascii="Times New Roman" w:hAnsi="Times New Roman" w:cs="Times New Roman"/>
          <w:sz w:val="28"/>
          <w:szCs w:val="28"/>
        </w:rPr>
      </w:pPr>
    </w:p>
    <w:p w14:paraId="50CF6593" w14:textId="7EC802C0" w:rsidR="00053907" w:rsidRPr="001B170D" w:rsidRDefault="007A092F"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35DD6D60" wp14:editId="6A1E9930">
                <wp:simplePos x="0" y="0"/>
                <wp:positionH relativeFrom="column">
                  <wp:posOffset>643777</wp:posOffset>
                </wp:positionH>
                <wp:positionV relativeFrom="paragraph">
                  <wp:posOffset>351059</wp:posOffset>
                </wp:positionV>
                <wp:extent cx="4147420" cy="794084"/>
                <wp:effectExtent l="57150" t="57150" r="62865" b="63500"/>
                <wp:wrapNone/>
                <wp:docPr id="828610058" name="Rectangle : coins arrondis 13"/>
                <wp:cNvGraphicFramePr/>
                <a:graphic xmlns:a="http://schemas.openxmlformats.org/drawingml/2006/main">
                  <a:graphicData uri="http://schemas.microsoft.com/office/word/2010/wordprocessingShape">
                    <wps:wsp>
                      <wps:cNvSpPr/>
                      <wps:spPr>
                        <a:xfrm>
                          <a:off x="0" y="0"/>
                          <a:ext cx="4147420" cy="794084"/>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14E9F9A0" w14:textId="62FF34E9" w:rsidR="00053907" w:rsidRDefault="00053907" w:rsidP="00053907">
                            <w:r>
                              <w:rPr>
                                <w:rFonts w:ascii="Times New Roman" w:hAnsi="Times New Roman" w:cs="Times New Roman"/>
                                <w:sz w:val="72"/>
                                <w:szCs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D6D60" id="_x0000_s1030" style="position:absolute;left:0;text-align:left;margin-left:50.7pt;margin-top:27.65pt;width:326.55pt;height:6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" fillcolor="#ed7d31 [3205]" strokecolor="#1f3763 [1604]" strokeweight="1pt">
                <v:stroke joinstyle="miter"/>
                <v:textbox>
                  <w:txbxContent>
                    <w:p w14:paraId="14E9F9A0" w14:textId="62FF34E9" w:rsidR="00053907" w:rsidRDefault="00053907" w:rsidP="00053907">
                      <w:r>
                        <w:rPr>
                          <w:rFonts w:ascii="Times New Roman" w:hAnsi="Times New Roman" w:cs="Times New Roman"/>
                          <w:sz w:val="72"/>
                          <w:szCs w:val="72"/>
                        </w:rPr>
                        <w:t>REMERCIEMENTS</w:t>
                      </w:r>
                    </w:p>
                  </w:txbxContent>
                </v:textbox>
              </v:roundrect>
            </w:pict>
          </mc:Fallback>
        </mc:AlternateContent>
      </w:r>
    </w:p>
    <w:p w14:paraId="13469B64" w14:textId="3F382ADC" w:rsidR="00053907" w:rsidRPr="001B170D" w:rsidRDefault="00053907" w:rsidP="001B170D">
      <w:pPr>
        <w:spacing w:line="360" w:lineRule="auto"/>
        <w:ind w:left="720"/>
        <w:jc w:val="both"/>
        <w:rPr>
          <w:rFonts w:ascii="Times New Roman" w:hAnsi="Times New Roman" w:cs="Times New Roman"/>
          <w:sz w:val="28"/>
          <w:szCs w:val="28"/>
        </w:rPr>
      </w:pPr>
    </w:p>
    <w:p w14:paraId="3FCF9EFC" w14:textId="15E428B1" w:rsidR="00EE21F4" w:rsidRPr="001B170D" w:rsidRDefault="00EE21F4" w:rsidP="001B170D">
      <w:pPr>
        <w:spacing w:line="360" w:lineRule="auto"/>
        <w:ind w:left="720"/>
        <w:jc w:val="both"/>
        <w:rPr>
          <w:rFonts w:ascii="Times New Roman" w:hAnsi="Times New Roman" w:cs="Times New Roman"/>
          <w:sz w:val="28"/>
          <w:szCs w:val="28"/>
        </w:rPr>
      </w:pPr>
    </w:p>
    <w:p w14:paraId="13C2E0B6" w14:textId="75F1D12B" w:rsidR="00053907" w:rsidRPr="001B170D" w:rsidRDefault="00053907" w:rsidP="001B170D">
      <w:pPr>
        <w:spacing w:line="360" w:lineRule="auto"/>
        <w:ind w:left="720"/>
        <w:jc w:val="both"/>
        <w:rPr>
          <w:rFonts w:ascii="Times New Roman" w:hAnsi="Times New Roman" w:cs="Times New Roman"/>
          <w:sz w:val="28"/>
          <w:szCs w:val="28"/>
        </w:rPr>
      </w:pPr>
    </w:p>
    <w:p w14:paraId="44CF109A" w14:textId="1CA4E934" w:rsidR="00053907" w:rsidRDefault="008B360D" w:rsidP="0062696F">
      <w:pPr>
        <w:spacing w:line="360" w:lineRule="auto"/>
        <w:jc w:val="both"/>
        <w:rPr>
          <w:rFonts w:ascii="Times New Roman" w:hAnsi="Times New Roman" w:cs="Times New Roman"/>
          <w:sz w:val="28"/>
          <w:szCs w:val="28"/>
        </w:rPr>
      </w:pPr>
      <w:ins w:id="6" w:author="NANSSEU NJINGANG, Jobert Richie" w:date="2025-10-30T12:12:00Z" w16du:dateUtc="2025-10-30T10:12:00Z">
        <w:r>
          <w:rPr>
            <w:rFonts w:ascii="Times New Roman" w:hAnsi="Times New Roman" w:cs="Times New Roman"/>
            <w:sz w:val="28"/>
            <w:szCs w:val="28"/>
          </w:rPr>
          <w:t xml:space="preserve">Rassure toi que tes </w:t>
        </w:r>
      </w:ins>
      <w:ins w:id="7" w:author="NANSSEU NJINGANG, Jobert Richie" w:date="2025-10-30T12:13:00Z" w16du:dateUtc="2025-10-30T10:13:00Z">
        <w:r w:rsidR="00DA2F42">
          <w:rPr>
            <w:rFonts w:ascii="Times New Roman" w:hAnsi="Times New Roman" w:cs="Times New Roman"/>
            <w:sz w:val="28"/>
            <w:szCs w:val="28"/>
          </w:rPr>
          <w:t>encadrés sont bien centrés</w:t>
        </w:r>
      </w:ins>
    </w:p>
    <w:p w14:paraId="4D952E9A" w14:textId="68E67D70" w:rsidR="0062696F" w:rsidRPr="001B170D" w:rsidRDefault="0062696F" w:rsidP="0062696F">
      <w:pPr>
        <w:spacing w:line="360" w:lineRule="auto"/>
        <w:jc w:val="both"/>
        <w:rPr>
          <w:rFonts w:ascii="Times New Roman" w:hAnsi="Times New Roman" w:cs="Times New Roman"/>
          <w:sz w:val="28"/>
          <w:szCs w:val="28"/>
        </w:rPr>
      </w:pPr>
    </w:p>
    <w:p w14:paraId="58479291" w14:textId="7E6297DB" w:rsidR="002D4715" w:rsidRPr="001B170D" w:rsidRDefault="002D4715" w:rsidP="00050171">
      <w:pPr>
        <w:spacing w:line="360" w:lineRule="auto"/>
        <w:jc w:val="both"/>
        <w:rPr>
          <w:rFonts w:ascii="Times New Roman" w:hAnsi="Times New Roman" w:cs="Times New Roman"/>
          <w:sz w:val="28"/>
          <w:szCs w:val="28"/>
        </w:rPr>
      </w:pPr>
    </w:p>
    <w:p w14:paraId="38D45FF6" w14:textId="75920B4A" w:rsidR="00053907" w:rsidRPr="001B170D" w:rsidRDefault="00053907" w:rsidP="001B170D">
      <w:pPr>
        <w:spacing w:line="360" w:lineRule="auto"/>
        <w:ind w:left="720"/>
        <w:jc w:val="both"/>
        <w:rPr>
          <w:rFonts w:ascii="Times New Roman" w:hAnsi="Times New Roman" w:cs="Times New Roman"/>
          <w:sz w:val="28"/>
          <w:szCs w:val="28"/>
        </w:rPr>
      </w:pPr>
    </w:p>
    <w:p w14:paraId="43D222FD" w14:textId="34C5E386" w:rsidR="00053907" w:rsidRPr="001B170D" w:rsidRDefault="00053907" w:rsidP="001B170D">
      <w:pPr>
        <w:pStyle w:val="Tabledesillustrations"/>
        <w:tabs>
          <w:tab w:val="right" w:leader="dot" w:pos="9062"/>
        </w:tabs>
        <w:spacing w:line="360" w:lineRule="auto"/>
        <w:jc w:val="both"/>
        <w:rPr>
          <w:rFonts w:ascii="Times New Roman" w:hAnsi="Times New Roman" w:cs="Times New Roman"/>
          <w:sz w:val="28"/>
          <w:szCs w:val="28"/>
        </w:rPr>
      </w:pPr>
    </w:p>
    <w:p w14:paraId="447E1920" w14:textId="770229A6" w:rsidR="00053907" w:rsidRPr="001B170D" w:rsidRDefault="007829C3" w:rsidP="001B170D">
      <w:pPr>
        <w:pStyle w:val="Tabledesillustrations"/>
        <w:tabs>
          <w:tab w:val="right" w:leader="dot" w:pos="9062"/>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2A7D97F" w14:textId="77777777" w:rsidR="00053907" w:rsidRPr="001B170D" w:rsidRDefault="00053907" w:rsidP="001B170D">
      <w:pPr>
        <w:pStyle w:val="Tabledesillustrations"/>
        <w:tabs>
          <w:tab w:val="right" w:leader="dot" w:pos="9062"/>
        </w:tabs>
        <w:spacing w:line="360" w:lineRule="auto"/>
        <w:jc w:val="both"/>
        <w:rPr>
          <w:rFonts w:ascii="Times New Roman" w:hAnsi="Times New Roman" w:cs="Times New Roman"/>
          <w:sz w:val="28"/>
          <w:szCs w:val="28"/>
        </w:rPr>
      </w:pPr>
    </w:p>
    <w:p w14:paraId="5EB24A4D" w14:textId="77777777" w:rsidR="007A092F" w:rsidRPr="001B170D" w:rsidRDefault="007A092F" w:rsidP="001B170D">
      <w:pPr>
        <w:spacing w:line="360" w:lineRule="auto"/>
        <w:jc w:val="both"/>
        <w:rPr>
          <w:rFonts w:ascii="Times New Roman" w:hAnsi="Times New Roman" w:cs="Times New Roman"/>
          <w:sz w:val="28"/>
          <w:szCs w:val="28"/>
        </w:rPr>
      </w:pPr>
    </w:p>
    <w:p w14:paraId="3CFC37B7" w14:textId="77777777" w:rsidR="00053907" w:rsidRPr="001B170D" w:rsidRDefault="00053907" w:rsidP="001B170D">
      <w:pPr>
        <w:spacing w:line="360" w:lineRule="auto"/>
        <w:jc w:val="both"/>
        <w:rPr>
          <w:rFonts w:ascii="Times New Roman" w:hAnsi="Times New Roman" w:cs="Times New Roman"/>
          <w:sz w:val="28"/>
          <w:szCs w:val="28"/>
        </w:rPr>
      </w:pPr>
    </w:p>
    <w:p w14:paraId="7DBA9EA5" w14:textId="12E984DB" w:rsidR="008B0341" w:rsidRPr="001B170D" w:rsidRDefault="008B0341" w:rsidP="001B170D">
      <w:pPr>
        <w:pStyle w:val="Paragraphedeliste"/>
        <w:numPr>
          <w:ilvl w:val="0"/>
          <w:numId w:val="47"/>
        </w:numPr>
        <w:spacing w:line="360" w:lineRule="auto"/>
        <w:jc w:val="both"/>
        <w:rPr>
          <w:rFonts w:ascii="Times New Roman" w:hAnsi="Times New Roman"/>
          <w:b/>
          <w:bCs/>
          <w:sz w:val="28"/>
          <w:szCs w:val="28"/>
        </w:rPr>
      </w:pPr>
      <w:commentRangeStart w:id="8"/>
      <w:r w:rsidRPr="001B170D">
        <w:rPr>
          <w:rFonts w:ascii="Times New Roman" w:hAnsi="Times New Roman"/>
          <w:b/>
          <w:bCs/>
          <w:sz w:val="28"/>
          <w:szCs w:val="28"/>
        </w:rPr>
        <w:lastRenderedPageBreak/>
        <w:t>À notre Maître et Direct</w:t>
      </w:r>
      <w:r w:rsidR="007A092F">
        <w:rPr>
          <w:rFonts w:ascii="Times New Roman" w:hAnsi="Times New Roman"/>
          <w:b/>
          <w:bCs/>
          <w:sz w:val="28"/>
          <w:szCs w:val="28"/>
        </w:rPr>
        <w:t>rice</w:t>
      </w:r>
      <w:r w:rsidRPr="001B170D">
        <w:rPr>
          <w:rFonts w:ascii="Times New Roman" w:hAnsi="Times New Roman"/>
          <w:b/>
          <w:bCs/>
          <w:sz w:val="28"/>
          <w:szCs w:val="28"/>
        </w:rPr>
        <w:t xml:space="preserve"> de mémoire, Maître de Conférences </w:t>
      </w:r>
    </w:p>
    <w:p w14:paraId="7B650BFC" w14:textId="2D177C0C" w:rsidR="008B0341" w:rsidRPr="001B170D" w:rsidRDefault="008B0341"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Agrégé</w:t>
      </w:r>
      <w:r w:rsidR="00DE1701" w:rsidRPr="001B170D">
        <w:rPr>
          <w:rFonts w:ascii="Times New Roman" w:hAnsi="Times New Roman" w:cs="Times New Roman"/>
          <w:b/>
          <w:bCs/>
          <w:sz w:val="28"/>
          <w:szCs w:val="28"/>
        </w:rPr>
        <w:t>e</w:t>
      </w:r>
      <w:r w:rsidRPr="001B170D">
        <w:rPr>
          <w:rFonts w:ascii="Times New Roman" w:hAnsi="Times New Roman" w:cs="Times New Roman"/>
          <w:b/>
          <w:bCs/>
          <w:sz w:val="28"/>
          <w:szCs w:val="28"/>
        </w:rPr>
        <w:t xml:space="preserve"> Bérénice DEGBOE</w:t>
      </w:r>
      <w:commentRangeEnd w:id="8"/>
      <w:r w:rsidR="00DA2F42">
        <w:rPr>
          <w:rStyle w:val="Marquedecommentaire"/>
        </w:rPr>
        <w:commentReference w:id="8"/>
      </w:r>
    </w:p>
    <w:p w14:paraId="57F5FFB2" w14:textId="7F46DBDD" w:rsidR="008B0341" w:rsidRPr="001B170D" w:rsidRDefault="007A092F" w:rsidP="001B170D">
      <w:pPr>
        <w:spacing w:line="360" w:lineRule="auto"/>
        <w:jc w:val="both"/>
        <w:rPr>
          <w:rFonts w:ascii="Times New Roman" w:hAnsi="Times New Roman" w:cs="Times New Roman"/>
          <w:sz w:val="28"/>
          <w:szCs w:val="28"/>
        </w:rPr>
      </w:pPr>
      <w:r w:rsidRPr="007A092F">
        <w:rPr>
          <w:rFonts w:ascii="Times New Roman" w:hAnsi="Times New Roman" w:cs="Times New Roman"/>
          <w:sz w:val="28"/>
          <w:szCs w:val="28"/>
        </w:rPr>
        <w:t xml:space="preserve">Chère Maître, vous m’avez guidée pas à pas tout au long de ce parcours de DES et durant la rédaction de ce mémoire. Votre rigueur scientifique, </w:t>
      </w:r>
      <w:commentRangeStart w:id="9"/>
      <w:r w:rsidRPr="007A092F">
        <w:rPr>
          <w:rFonts w:ascii="Times New Roman" w:hAnsi="Times New Roman" w:cs="Times New Roman"/>
          <w:sz w:val="28"/>
          <w:szCs w:val="28"/>
        </w:rPr>
        <w:t xml:space="preserve">votre élégance, </w:t>
      </w:r>
      <w:commentRangeEnd w:id="9"/>
      <w:r w:rsidR="00DA2F42">
        <w:rPr>
          <w:rStyle w:val="Marquedecommentaire"/>
        </w:rPr>
        <w:commentReference w:id="9"/>
      </w:r>
      <w:r w:rsidRPr="007A092F">
        <w:rPr>
          <w:rFonts w:ascii="Times New Roman" w:hAnsi="Times New Roman" w:cs="Times New Roman"/>
          <w:sz w:val="28"/>
          <w:szCs w:val="28"/>
        </w:rPr>
        <w:t>votre passion pour la dermatologie et votre exigence pour le travail bien fait m’ont profondément marquée. Ces qualités font de vous un modèle d’inspiration. Je vous exprime toute mon admiration et ma profonde gratitude.</w:t>
      </w:r>
      <w:r w:rsidR="008B0341" w:rsidRPr="001B170D">
        <w:rPr>
          <w:rFonts w:ascii="Times New Roman" w:hAnsi="Times New Roman" w:cs="Times New Roman"/>
          <w:sz w:val="28"/>
          <w:szCs w:val="28"/>
        </w:rPr>
        <w:t xml:space="preserve"> </w:t>
      </w:r>
    </w:p>
    <w:p w14:paraId="135F21B7" w14:textId="68771AA6" w:rsidR="008B0341" w:rsidRPr="001B170D" w:rsidRDefault="008B0341"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t xml:space="preserve">Au Pr Titulaire Félix ATADOKPEDE </w:t>
      </w:r>
    </w:p>
    <w:p w14:paraId="143041FC" w14:textId="5118AF93" w:rsidR="005C0467" w:rsidRDefault="005C0467" w:rsidP="001B170D">
      <w:pPr>
        <w:spacing w:line="360" w:lineRule="auto"/>
        <w:jc w:val="both"/>
        <w:rPr>
          <w:rFonts w:ascii="Times New Roman" w:hAnsi="Times New Roman" w:cs="Times New Roman"/>
          <w:sz w:val="28"/>
          <w:szCs w:val="28"/>
        </w:rPr>
      </w:pPr>
      <w:r w:rsidRPr="005C0467">
        <w:rPr>
          <w:rFonts w:ascii="Times New Roman" w:hAnsi="Times New Roman" w:cs="Times New Roman"/>
          <w:sz w:val="28"/>
          <w:szCs w:val="28"/>
        </w:rPr>
        <w:t>Je vous adresse ma sincère reconnaissance pour votre encadrement rigoureux et constant, votre sens de l’écoute et la qualité exceptionnelle de votre enseignement. Depuis le début de ma spécialisation, vous avez su transmettre non seulement votre savoir, mais également une vision exigeante et humaine de la médecine. Je vous</w:t>
      </w:r>
      <w:r w:rsidR="00775AD6">
        <w:rPr>
          <w:rFonts w:ascii="Times New Roman" w:hAnsi="Times New Roman" w:cs="Times New Roman"/>
          <w:sz w:val="28"/>
          <w:szCs w:val="28"/>
        </w:rPr>
        <w:t xml:space="preserve"> en</w:t>
      </w:r>
      <w:r w:rsidRPr="005C0467">
        <w:rPr>
          <w:rFonts w:ascii="Times New Roman" w:hAnsi="Times New Roman" w:cs="Times New Roman"/>
          <w:sz w:val="28"/>
          <w:szCs w:val="28"/>
        </w:rPr>
        <w:t xml:space="preserve"> suis particulièrement reconnaissante</w:t>
      </w:r>
      <w:r>
        <w:rPr>
          <w:rFonts w:ascii="Times New Roman" w:hAnsi="Times New Roman" w:cs="Times New Roman"/>
          <w:sz w:val="28"/>
          <w:szCs w:val="28"/>
        </w:rPr>
        <w:t>.</w:t>
      </w:r>
    </w:p>
    <w:p w14:paraId="3C12EF3C" w14:textId="1F652D19" w:rsidR="008B0341" w:rsidRPr="001B170D" w:rsidRDefault="008B0341" w:rsidP="001B170D">
      <w:pPr>
        <w:pStyle w:val="Paragraphedeliste"/>
        <w:numPr>
          <w:ilvl w:val="0"/>
          <w:numId w:val="47"/>
        </w:numPr>
        <w:spacing w:line="360" w:lineRule="auto"/>
        <w:jc w:val="both"/>
        <w:rPr>
          <w:rFonts w:ascii="Times New Roman" w:hAnsi="Times New Roman"/>
          <w:b/>
          <w:bCs/>
          <w:sz w:val="28"/>
          <w:szCs w:val="28"/>
        </w:rPr>
      </w:pPr>
      <w:commentRangeStart w:id="10"/>
      <w:r w:rsidRPr="001B170D">
        <w:rPr>
          <w:rFonts w:ascii="Times New Roman" w:hAnsi="Times New Roman"/>
          <w:b/>
          <w:bCs/>
          <w:sz w:val="28"/>
          <w:szCs w:val="28"/>
        </w:rPr>
        <w:t xml:space="preserve">Au Pr Titulaire Hugues ADÉGBIDI </w:t>
      </w:r>
      <w:commentRangeEnd w:id="10"/>
      <w:r w:rsidR="00DA2F42">
        <w:rPr>
          <w:rStyle w:val="Marquedecommentaire"/>
          <w:rFonts w:asciiTheme="minorHAnsi" w:eastAsiaTheme="minorHAnsi" w:hAnsiTheme="minorHAnsi" w:cstheme="minorBidi"/>
          <w:kern w:val="2"/>
          <w14:ligatures w14:val="standardContextual"/>
        </w:rPr>
        <w:commentReference w:id="10"/>
      </w:r>
    </w:p>
    <w:p w14:paraId="3BDAF697" w14:textId="7CC7D50E" w:rsidR="008B0341" w:rsidRPr="001B170D" w:rsidRDefault="008B034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Je remercie chaleureusement votre encadrement académique exceptionnel, votre bienveillance paternelle et votre disponibilité constante tout au long de ce parcours. Votre accompagnement attentif a été une source de motivation et d’inspiration. </w:t>
      </w:r>
    </w:p>
    <w:p w14:paraId="3F61896A" w14:textId="0FE1C69F" w:rsidR="0031062F" w:rsidRPr="001B170D" w:rsidRDefault="0031062F"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t>Au Pr Emmanuel Armand KOUOTOU</w:t>
      </w:r>
    </w:p>
    <w:p w14:paraId="0ABCD066" w14:textId="5171C3D5" w:rsidR="00B73D86" w:rsidRDefault="00206BC2" w:rsidP="001B170D">
      <w:pPr>
        <w:spacing w:line="360" w:lineRule="auto"/>
        <w:jc w:val="both"/>
        <w:rPr>
          <w:rFonts w:ascii="Times New Roman" w:hAnsi="Times New Roman" w:cs="Times New Roman"/>
          <w:sz w:val="28"/>
          <w:szCs w:val="28"/>
        </w:rPr>
      </w:pPr>
      <w:r w:rsidRPr="00206BC2">
        <w:rPr>
          <w:rFonts w:ascii="Times New Roman" w:hAnsi="Times New Roman" w:cs="Times New Roman"/>
          <w:sz w:val="28"/>
          <w:szCs w:val="28"/>
        </w:rPr>
        <w:t xml:space="preserve">Plus qu’un enseignant, vous </w:t>
      </w:r>
      <w:del w:id="11" w:author="NANSSEU NJINGANG, Jobert Richie" w:date="2025-10-30T12:18:00Z" w16du:dateUtc="2025-10-30T10:18:00Z">
        <w:r w:rsidRPr="00206BC2" w:rsidDel="00DA2F42">
          <w:rPr>
            <w:rFonts w:ascii="Times New Roman" w:hAnsi="Times New Roman" w:cs="Times New Roman"/>
            <w:sz w:val="28"/>
            <w:szCs w:val="28"/>
          </w:rPr>
          <w:delText>avez été</w:delText>
        </w:r>
      </w:del>
      <w:ins w:id="12" w:author="NANSSEU NJINGANG, Jobert Richie" w:date="2025-10-30T12:18:00Z" w16du:dateUtc="2025-10-30T10:18:00Z">
        <w:r w:rsidR="00DA2F42">
          <w:rPr>
            <w:rFonts w:ascii="Times New Roman" w:hAnsi="Times New Roman" w:cs="Times New Roman"/>
            <w:sz w:val="28"/>
            <w:szCs w:val="28"/>
          </w:rPr>
          <w:t>êtes</w:t>
        </w:r>
      </w:ins>
      <w:r w:rsidRPr="00206BC2">
        <w:rPr>
          <w:rFonts w:ascii="Times New Roman" w:hAnsi="Times New Roman" w:cs="Times New Roman"/>
          <w:sz w:val="28"/>
          <w:szCs w:val="28"/>
        </w:rPr>
        <w:t xml:space="preserve"> un véritable mentor</w:t>
      </w:r>
      <w:ins w:id="13" w:author="NANSSEU NJINGANG, Jobert Richie" w:date="2025-10-30T12:18:00Z" w16du:dateUtc="2025-10-30T10:18:00Z">
        <w:r w:rsidR="00DA2F42">
          <w:rPr>
            <w:rFonts w:ascii="Times New Roman" w:hAnsi="Times New Roman" w:cs="Times New Roman"/>
            <w:sz w:val="28"/>
            <w:szCs w:val="28"/>
          </w:rPr>
          <w:t>, un père</w:t>
        </w:r>
      </w:ins>
      <w:r w:rsidRPr="00206BC2">
        <w:rPr>
          <w:rFonts w:ascii="Times New Roman" w:hAnsi="Times New Roman" w:cs="Times New Roman"/>
          <w:sz w:val="28"/>
          <w:szCs w:val="28"/>
        </w:rPr>
        <w:t xml:space="preserve"> et </w:t>
      </w:r>
      <w:del w:id="14" w:author="NANSSEU NJINGANG, Jobert Richie" w:date="2025-10-30T12:18:00Z" w16du:dateUtc="2025-10-30T10:18:00Z">
        <w:r w:rsidRPr="00206BC2" w:rsidDel="00DA2F42">
          <w:rPr>
            <w:rFonts w:ascii="Times New Roman" w:hAnsi="Times New Roman" w:cs="Times New Roman"/>
            <w:sz w:val="28"/>
            <w:szCs w:val="28"/>
          </w:rPr>
          <w:delText xml:space="preserve">parfois </w:delText>
        </w:r>
      </w:del>
      <w:r w:rsidRPr="00206BC2">
        <w:rPr>
          <w:rFonts w:ascii="Times New Roman" w:hAnsi="Times New Roman" w:cs="Times New Roman"/>
          <w:sz w:val="28"/>
          <w:szCs w:val="28"/>
        </w:rPr>
        <w:t>un confident. Votre écoute, vos encouragements constants et votre bienveillance m’ont portée dans les moments de doute comme dans les réussites. Merci infiniment, cher Maître, pour votre accompagnement empreint d’humanité, de sagesse et de chaleur</w:t>
      </w:r>
      <w:r>
        <w:rPr>
          <w:rFonts w:ascii="Times New Roman" w:hAnsi="Times New Roman" w:cs="Times New Roman"/>
          <w:sz w:val="28"/>
          <w:szCs w:val="28"/>
        </w:rPr>
        <w:t xml:space="preserve">. </w:t>
      </w:r>
    </w:p>
    <w:p w14:paraId="15191D9C" w14:textId="77777777" w:rsidR="00235F98" w:rsidRPr="001B170D" w:rsidRDefault="00235F98" w:rsidP="001B170D">
      <w:pPr>
        <w:spacing w:line="360" w:lineRule="auto"/>
        <w:jc w:val="both"/>
        <w:rPr>
          <w:rFonts w:ascii="Times New Roman" w:hAnsi="Times New Roman" w:cs="Times New Roman"/>
          <w:sz w:val="28"/>
          <w:szCs w:val="28"/>
        </w:rPr>
      </w:pPr>
    </w:p>
    <w:p w14:paraId="5A32DE03" w14:textId="70B7BDCC" w:rsidR="008B0341" w:rsidRPr="001B170D" w:rsidRDefault="008B0341"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lastRenderedPageBreak/>
        <w:t xml:space="preserve">Au Pr Christiane KOUDOUKPO </w:t>
      </w:r>
    </w:p>
    <w:p w14:paraId="103FB54E" w14:textId="1B5CC498" w:rsidR="00053907" w:rsidRPr="001B170D" w:rsidRDefault="008B034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Votre discrétion remarquable, votre amour maternel et votre douceur m’ont fortifiée tout au long de ce parcours. Grâce à votre rigueur, j’ai pu assimiler des enseignements précieux. </w:t>
      </w:r>
    </w:p>
    <w:p w14:paraId="076A2DF8" w14:textId="03098BE6" w:rsidR="00F616CA" w:rsidRPr="001B170D" w:rsidRDefault="00F616CA"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t>Au Dr Fabrice AKPADJAN, Maître de Conférences Agrégé</w:t>
      </w:r>
    </w:p>
    <w:p w14:paraId="1F4968C7" w14:textId="19B69BA1" w:rsidR="00F616CA" w:rsidRPr="001B170D" w:rsidRDefault="00206BC2" w:rsidP="001B170D">
      <w:pPr>
        <w:spacing w:line="360" w:lineRule="auto"/>
        <w:jc w:val="both"/>
        <w:rPr>
          <w:rFonts w:ascii="Times New Roman" w:hAnsi="Times New Roman" w:cs="Times New Roman"/>
          <w:sz w:val="28"/>
          <w:szCs w:val="28"/>
        </w:rPr>
      </w:pPr>
      <w:r w:rsidRPr="00206BC2">
        <w:rPr>
          <w:rFonts w:ascii="Times New Roman" w:hAnsi="Times New Roman" w:cs="Times New Roman"/>
          <w:sz w:val="28"/>
          <w:szCs w:val="28"/>
        </w:rPr>
        <w:t>Je vous remercie pour votre encadrement attentif et vos enseignements de grande qualité. Votre exigence scientifique, alliée à votre bienveillance, m’</w:t>
      </w:r>
      <w:ins w:id="15" w:author="NANSSEU NJINGANG, Jobert Richie" w:date="2025-10-30T12:20:00Z" w16du:dateUtc="2025-10-30T10:20:00Z">
        <w:r w:rsidR="00DA2F42">
          <w:rPr>
            <w:rFonts w:ascii="Times New Roman" w:hAnsi="Times New Roman" w:cs="Times New Roman"/>
            <w:sz w:val="28"/>
            <w:szCs w:val="28"/>
          </w:rPr>
          <w:t>ont</w:t>
        </w:r>
      </w:ins>
      <w:del w:id="16" w:author="NANSSEU NJINGANG, Jobert Richie" w:date="2025-10-30T12:20:00Z" w16du:dateUtc="2025-10-30T10:20:00Z">
        <w:r w:rsidRPr="00206BC2" w:rsidDel="00DA2F42">
          <w:rPr>
            <w:rFonts w:ascii="Times New Roman" w:hAnsi="Times New Roman" w:cs="Times New Roman"/>
            <w:sz w:val="28"/>
            <w:szCs w:val="28"/>
          </w:rPr>
          <w:delText>a</w:delText>
        </w:r>
      </w:del>
      <w:r w:rsidRPr="00206BC2">
        <w:rPr>
          <w:rFonts w:ascii="Times New Roman" w:hAnsi="Times New Roman" w:cs="Times New Roman"/>
          <w:sz w:val="28"/>
          <w:szCs w:val="28"/>
        </w:rPr>
        <w:t xml:space="preserve"> permis de progresser et de me dépasser. Votre accompagnement a compté parmi les plus marquants de ma formation.</w:t>
      </w:r>
      <w:r w:rsidR="00F616CA" w:rsidRPr="001B170D">
        <w:rPr>
          <w:rFonts w:ascii="Times New Roman" w:hAnsi="Times New Roman" w:cs="Times New Roman"/>
          <w:sz w:val="28"/>
          <w:szCs w:val="28"/>
        </w:rPr>
        <w:t xml:space="preserve"> </w:t>
      </w:r>
    </w:p>
    <w:p w14:paraId="33B775D3" w14:textId="0605959D" w:rsidR="00F616CA" w:rsidRPr="001B170D" w:rsidRDefault="00F616CA"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t>Au Dr Nadège AGBESSI, Maître de Conférences Agrégée</w:t>
      </w:r>
    </w:p>
    <w:p w14:paraId="47F47449" w14:textId="7E49D056" w:rsidR="00D20684" w:rsidRPr="001B170D" w:rsidRDefault="00F616CA"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Je tiens </w:t>
      </w:r>
      <w:del w:id="17" w:author="NANSSEU NJINGANG, Jobert Richie" w:date="2025-10-30T12:20:00Z" w16du:dateUtc="2025-10-30T10:20:00Z">
        <w:r w:rsidRPr="001B170D" w:rsidDel="00DA2F42">
          <w:rPr>
            <w:rFonts w:ascii="Times New Roman" w:hAnsi="Times New Roman" w:cs="Times New Roman"/>
            <w:sz w:val="28"/>
            <w:szCs w:val="28"/>
          </w:rPr>
          <w:delText xml:space="preserve">également </w:delText>
        </w:r>
      </w:del>
      <w:r w:rsidRPr="001B170D">
        <w:rPr>
          <w:rFonts w:ascii="Times New Roman" w:hAnsi="Times New Roman" w:cs="Times New Roman"/>
          <w:sz w:val="28"/>
          <w:szCs w:val="28"/>
        </w:rPr>
        <w:t xml:space="preserve">à </w:t>
      </w:r>
      <w:ins w:id="18" w:author="NANSSEU NJINGANG, Jobert Richie" w:date="2025-10-30T12:20:00Z" w16du:dateUtc="2025-10-30T10:20:00Z">
        <w:r w:rsidR="00DA2F42">
          <w:rPr>
            <w:rFonts w:ascii="Times New Roman" w:hAnsi="Times New Roman" w:cs="Times New Roman"/>
            <w:sz w:val="28"/>
            <w:szCs w:val="28"/>
          </w:rPr>
          <w:t xml:space="preserve">vous </w:t>
        </w:r>
      </w:ins>
      <w:r w:rsidRPr="001B170D">
        <w:rPr>
          <w:rFonts w:ascii="Times New Roman" w:hAnsi="Times New Roman" w:cs="Times New Roman"/>
          <w:sz w:val="28"/>
          <w:szCs w:val="28"/>
        </w:rPr>
        <w:t xml:space="preserve">exprimer </w:t>
      </w:r>
      <w:ins w:id="19" w:author="NANSSEU NJINGANG, Jobert Richie" w:date="2025-10-30T12:21:00Z" w16du:dateUtc="2025-10-30T10:21:00Z">
        <w:r w:rsidR="00DA2F42">
          <w:rPr>
            <w:rFonts w:ascii="Times New Roman" w:hAnsi="Times New Roman" w:cs="Times New Roman"/>
            <w:sz w:val="28"/>
            <w:szCs w:val="28"/>
          </w:rPr>
          <w:t xml:space="preserve">toute </w:t>
        </w:r>
      </w:ins>
      <w:r w:rsidRPr="001B170D">
        <w:rPr>
          <w:rFonts w:ascii="Times New Roman" w:hAnsi="Times New Roman" w:cs="Times New Roman"/>
          <w:sz w:val="28"/>
          <w:szCs w:val="28"/>
        </w:rPr>
        <w:t xml:space="preserve">ma reconnaissance pour votre disponibilité et vos précieux enseignements qui ont enrichi ma formation. </w:t>
      </w:r>
    </w:p>
    <w:p w14:paraId="0456AC1B" w14:textId="77777777" w:rsidR="00F616CA" w:rsidRPr="001B170D" w:rsidRDefault="00F616CA"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t>À tout le personnel médical et paramédical du service de dermatologie du CNHU et de l’HCY</w:t>
      </w:r>
    </w:p>
    <w:p w14:paraId="4852C4EC" w14:textId="216D976B" w:rsidR="00F616CA" w:rsidRPr="001B170D" w:rsidRDefault="00F616CA"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Je vous remercie pour votre disponibilité, votre professionnalisme et votre esprit d’équipe, qui ont grandement contribué à mon apprentissage et à mon épanouissement au cours de ce parcours.</w:t>
      </w:r>
    </w:p>
    <w:p w14:paraId="589213CD" w14:textId="2ACE799B" w:rsidR="0020184A" w:rsidRPr="001B170D" w:rsidRDefault="00F616CA" w:rsidP="001B170D">
      <w:pPr>
        <w:pStyle w:val="Paragraphedeliste"/>
        <w:numPr>
          <w:ilvl w:val="0"/>
          <w:numId w:val="47"/>
        </w:numPr>
        <w:spacing w:line="360" w:lineRule="auto"/>
        <w:jc w:val="both"/>
        <w:rPr>
          <w:rFonts w:ascii="Times New Roman" w:hAnsi="Times New Roman"/>
          <w:b/>
          <w:bCs/>
          <w:sz w:val="28"/>
          <w:szCs w:val="28"/>
        </w:rPr>
      </w:pPr>
      <w:r w:rsidRPr="001B170D">
        <w:rPr>
          <w:rFonts w:ascii="Times New Roman" w:hAnsi="Times New Roman"/>
          <w:b/>
          <w:bCs/>
          <w:sz w:val="28"/>
          <w:szCs w:val="28"/>
        </w:rPr>
        <w:t>À tous ceux qui n’ont pas été cités</w:t>
      </w:r>
    </w:p>
    <w:p w14:paraId="40DA84F1" w14:textId="2AEE4398" w:rsidR="00F616CA" w:rsidRPr="001B170D" w:rsidRDefault="00F616CA"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Ce n’est nullement un oubli</w:t>
      </w:r>
      <w:ins w:id="20" w:author="NANSSEU NJINGANG, Jobert Richie" w:date="2025-10-30T12:22:00Z" w16du:dateUtc="2025-10-30T10:22:00Z">
        <w:r w:rsidR="00DA2F42">
          <w:rPr>
            <w:rFonts w:ascii="Times New Roman" w:hAnsi="Times New Roman" w:cs="Times New Roman"/>
            <w:sz w:val="28"/>
            <w:szCs w:val="28"/>
          </w:rPr>
          <w:t>.</w:t>
        </w:r>
      </w:ins>
      <w:del w:id="21" w:author="NANSSEU NJINGANG, Jobert Richie" w:date="2025-10-30T12:22:00Z" w16du:dateUtc="2025-10-30T10:22:00Z">
        <w:r w:rsidRPr="001B170D" w:rsidDel="00DA2F42">
          <w:rPr>
            <w:rFonts w:ascii="Times New Roman" w:hAnsi="Times New Roman" w:cs="Times New Roman"/>
            <w:sz w:val="28"/>
            <w:szCs w:val="28"/>
          </w:rPr>
          <w:delText>,</w:delText>
        </w:r>
      </w:del>
      <w:r w:rsidRPr="001B170D">
        <w:rPr>
          <w:rFonts w:ascii="Times New Roman" w:hAnsi="Times New Roman" w:cs="Times New Roman"/>
          <w:sz w:val="28"/>
          <w:szCs w:val="28"/>
        </w:rPr>
        <w:t xml:space="preserve"> </w:t>
      </w:r>
      <w:del w:id="22" w:author="NANSSEU NJINGANG, Jobert Richie" w:date="2025-10-30T12:22:00Z" w16du:dateUtc="2025-10-30T10:22:00Z">
        <w:r w:rsidRPr="001B170D" w:rsidDel="00DA2F42">
          <w:rPr>
            <w:rFonts w:ascii="Times New Roman" w:hAnsi="Times New Roman" w:cs="Times New Roman"/>
            <w:sz w:val="28"/>
            <w:szCs w:val="28"/>
          </w:rPr>
          <w:delText>v</w:delText>
        </w:r>
      </w:del>
      <w:ins w:id="23" w:author="NANSSEU NJINGANG, Jobert Richie" w:date="2025-10-30T12:22:00Z" w16du:dateUtc="2025-10-30T10:22:00Z">
        <w:r w:rsidR="00DA2F42">
          <w:rPr>
            <w:rFonts w:ascii="Times New Roman" w:hAnsi="Times New Roman" w:cs="Times New Roman"/>
            <w:sz w:val="28"/>
            <w:szCs w:val="28"/>
          </w:rPr>
          <w:t>V</w:t>
        </w:r>
      </w:ins>
      <w:r w:rsidRPr="001B170D">
        <w:rPr>
          <w:rFonts w:ascii="Times New Roman" w:hAnsi="Times New Roman" w:cs="Times New Roman"/>
          <w:sz w:val="28"/>
          <w:szCs w:val="28"/>
        </w:rPr>
        <w:t>os noms resteront à jamais gravés dans mon cœur. Merci infiniment pour vos prières, votre soutien discret mais inestimable, et votre bienveillance tout au long de ce parcours.</w:t>
      </w:r>
    </w:p>
    <w:p w14:paraId="670CB4FC" w14:textId="77777777" w:rsidR="00053907" w:rsidRPr="001B170D" w:rsidRDefault="00053907" w:rsidP="001B170D">
      <w:pPr>
        <w:spacing w:line="360" w:lineRule="auto"/>
        <w:jc w:val="both"/>
        <w:rPr>
          <w:rFonts w:ascii="Times New Roman" w:hAnsi="Times New Roman" w:cs="Times New Roman"/>
          <w:sz w:val="28"/>
          <w:szCs w:val="28"/>
        </w:rPr>
      </w:pPr>
    </w:p>
    <w:p w14:paraId="16453DA8" w14:textId="77777777" w:rsidR="00053907" w:rsidRPr="001B170D" w:rsidRDefault="00053907" w:rsidP="001B170D">
      <w:pPr>
        <w:spacing w:line="360" w:lineRule="auto"/>
        <w:jc w:val="both"/>
        <w:rPr>
          <w:rFonts w:ascii="Times New Roman" w:hAnsi="Times New Roman" w:cs="Times New Roman"/>
          <w:sz w:val="28"/>
          <w:szCs w:val="28"/>
        </w:rPr>
      </w:pPr>
    </w:p>
    <w:p w14:paraId="359C857C" w14:textId="77777777" w:rsidR="00053907" w:rsidRPr="001B170D" w:rsidRDefault="00053907" w:rsidP="001B170D">
      <w:pPr>
        <w:spacing w:line="360" w:lineRule="auto"/>
        <w:jc w:val="both"/>
        <w:rPr>
          <w:rFonts w:ascii="Times New Roman" w:hAnsi="Times New Roman" w:cs="Times New Roman"/>
          <w:sz w:val="28"/>
          <w:szCs w:val="28"/>
        </w:rPr>
      </w:pPr>
    </w:p>
    <w:p w14:paraId="7F2BCE58" w14:textId="77777777" w:rsidR="00053907" w:rsidRPr="001B170D" w:rsidRDefault="00053907" w:rsidP="001B170D">
      <w:pPr>
        <w:spacing w:line="360" w:lineRule="auto"/>
        <w:jc w:val="both"/>
        <w:rPr>
          <w:rFonts w:ascii="Times New Roman" w:hAnsi="Times New Roman" w:cs="Times New Roman"/>
          <w:sz w:val="28"/>
          <w:szCs w:val="28"/>
        </w:rPr>
      </w:pPr>
    </w:p>
    <w:p w14:paraId="36ECF1DB" w14:textId="77777777" w:rsidR="00053907" w:rsidRPr="001B170D" w:rsidRDefault="00053907" w:rsidP="001B170D">
      <w:pPr>
        <w:spacing w:line="360" w:lineRule="auto"/>
        <w:jc w:val="both"/>
        <w:rPr>
          <w:rFonts w:ascii="Times New Roman" w:hAnsi="Times New Roman" w:cs="Times New Roman"/>
          <w:sz w:val="28"/>
          <w:szCs w:val="28"/>
        </w:rPr>
      </w:pPr>
    </w:p>
    <w:p w14:paraId="1E4ADB65" w14:textId="77777777" w:rsidR="00053907" w:rsidRPr="001B170D" w:rsidRDefault="00053907" w:rsidP="001B170D">
      <w:pPr>
        <w:spacing w:line="360" w:lineRule="auto"/>
        <w:jc w:val="both"/>
        <w:rPr>
          <w:rFonts w:ascii="Times New Roman" w:hAnsi="Times New Roman" w:cs="Times New Roman"/>
          <w:sz w:val="28"/>
          <w:szCs w:val="28"/>
        </w:rPr>
      </w:pPr>
    </w:p>
    <w:p w14:paraId="087A0803" w14:textId="77777777" w:rsidR="00053907" w:rsidRPr="001B170D" w:rsidRDefault="00053907" w:rsidP="001B170D">
      <w:pPr>
        <w:spacing w:line="360" w:lineRule="auto"/>
        <w:jc w:val="both"/>
        <w:rPr>
          <w:rFonts w:ascii="Times New Roman" w:hAnsi="Times New Roman" w:cs="Times New Roman"/>
          <w:sz w:val="28"/>
          <w:szCs w:val="28"/>
        </w:rPr>
      </w:pPr>
    </w:p>
    <w:p w14:paraId="190690B5" w14:textId="77777777" w:rsidR="00053907" w:rsidRPr="001B170D" w:rsidRDefault="00053907" w:rsidP="001B170D">
      <w:pPr>
        <w:spacing w:line="360" w:lineRule="auto"/>
        <w:jc w:val="both"/>
        <w:rPr>
          <w:rFonts w:ascii="Times New Roman" w:hAnsi="Times New Roman" w:cs="Times New Roman"/>
          <w:sz w:val="28"/>
          <w:szCs w:val="28"/>
        </w:rPr>
      </w:pPr>
    </w:p>
    <w:p w14:paraId="4FD505ED" w14:textId="77777777" w:rsidR="00053907" w:rsidRPr="001B170D" w:rsidRDefault="00053907" w:rsidP="001B170D">
      <w:pPr>
        <w:spacing w:line="360" w:lineRule="auto"/>
        <w:jc w:val="both"/>
        <w:rPr>
          <w:rFonts w:ascii="Times New Roman" w:hAnsi="Times New Roman" w:cs="Times New Roman"/>
          <w:sz w:val="28"/>
          <w:szCs w:val="28"/>
        </w:rPr>
      </w:pPr>
    </w:p>
    <w:p w14:paraId="255B4A02" w14:textId="77777777" w:rsidR="00053907" w:rsidRPr="001B170D" w:rsidRDefault="00053907" w:rsidP="001B170D">
      <w:pPr>
        <w:spacing w:line="360" w:lineRule="auto"/>
        <w:jc w:val="both"/>
        <w:rPr>
          <w:rFonts w:ascii="Times New Roman" w:hAnsi="Times New Roman" w:cs="Times New Roman"/>
          <w:sz w:val="28"/>
          <w:szCs w:val="28"/>
        </w:rPr>
      </w:pPr>
    </w:p>
    <w:p w14:paraId="4FF9B595" w14:textId="77777777" w:rsidR="00053907" w:rsidRPr="001B170D" w:rsidRDefault="00053907" w:rsidP="001B170D">
      <w:pPr>
        <w:spacing w:line="360" w:lineRule="auto"/>
        <w:jc w:val="both"/>
        <w:rPr>
          <w:rFonts w:ascii="Times New Roman" w:hAnsi="Times New Roman" w:cs="Times New Roman"/>
          <w:sz w:val="28"/>
          <w:szCs w:val="28"/>
        </w:rPr>
      </w:pPr>
    </w:p>
    <w:p w14:paraId="63C42A52" w14:textId="77777777" w:rsidR="00053907" w:rsidRPr="001B170D" w:rsidRDefault="00053907" w:rsidP="001B170D">
      <w:pPr>
        <w:spacing w:line="360" w:lineRule="auto"/>
        <w:jc w:val="both"/>
        <w:rPr>
          <w:rFonts w:ascii="Times New Roman" w:hAnsi="Times New Roman" w:cs="Times New Roman"/>
          <w:sz w:val="28"/>
          <w:szCs w:val="28"/>
        </w:rPr>
      </w:pPr>
    </w:p>
    <w:p w14:paraId="2DCA344A" w14:textId="77777777" w:rsidR="00053907" w:rsidRPr="001B170D" w:rsidRDefault="00053907" w:rsidP="001B170D">
      <w:pPr>
        <w:spacing w:line="360" w:lineRule="auto"/>
        <w:jc w:val="both"/>
        <w:rPr>
          <w:rFonts w:ascii="Times New Roman" w:hAnsi="Times New Roman" w:cs="Times New Roman"/>
          <w:sz w:val="28"/>
          <w:szCs w:val="28"/>
        </w:rPr>
      </w:pPr>
    </w:p>
    <w:p w14:paraId="474D8ACF" w14:textId="77777777" w:rsidR="00053907" w:rsidRPr="001B170D" w:rsidRDefault="00053907" w:rsidP="001B170D">
      <w:pPr>
        <w:spacing w:line="360" w:lineRule="auto"/>
        <w:jc w:val="both"/>
        <w:rPr>
          <w:rFonts w:ascii="Times New Roman" w:hAnsi="Times New Roman" w:cs="Times New Roman"/>
          <w:sz w:val="28"/>
          <w:szCs w:val="28"/>
        </w:rPr>
      </w:pPr>
    </w:p>
    <w:p w14:paraId="2B662AA1" w14:textId="77777777" w:rsidR="00053907" w:rsidRPr="001B170D" w:rsidRDefault="00053907" w:rsidP="001B170D">
      <w:pPr>
        <w:spacing w:line="360" w:lineRule="auto"/>
        <w:jc w:val="both"/>
        <w:rPr>
          <w:rFonts w:ascii="Times New Roman" w:hAnsi="Times New Roman" w:cs="Times New Roman"/>
          <w:sz w:val="28"/>
          <w:szCs w:val="28"/>
        </w:rPr>
      </w:pPr>
    </w:p>
    <w:p w14:paraId="18C806C1" w14:textId="3421DB0F" w:rsidR="00053907" w:rsidRPr="001B170D" w:rsidRDefault="004C11CF"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3373ACAD" wp14:editId="354D15B9">
                <wp:simplePos x="0" y="0"/>
                <wp:positionH relativeFrom="column">
                  <wp:posOffset>3175</wp:posOffset>
                </wp:positionH>
                <wp:positionV relativeFrom="paragraph">
                  <wp:posOffset>46903</wp:posOffset>
                </wp:positionV>
                <wp:extent cx="5814060" cy="1321273"/>
                <wp:effectExtent l="57150" t="57150" r="53340" b="50800"/>
                <wp:wrapNone/>
                <wp:docPr id="316844107" name="Rectangle : coins arrondis 13"/>
                <wp:cNvGraphicFramePr/>
                <a:graphic xmlns:a="http://schemas.openxmlformats.org/drawingml/2006/main">
                  <a:graphicData uri="http://schemas.microsoft.com/office/word/2010/wordprocessingShape">
                    <wps:wsp>
                      <wps:cNvSpPr/>
                      <wps:spPr>
                        <a:xfrm>
                          <a:off x="0" y="0"/>
                          <a:ext cx="5814060" cy="1321273"/>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1F939B65" w14:textId="2BDAD0C3" w:rsidR="00053907" w:rsidRDefault="00053907" w:rsidP="00053907">
                            <w:pPr>
                              <w:jc w:val="center"/>
                            </w:pPr>
                            <w:r>
                              <w:rPr>
                                <w:rFonts w:ascii="Times New Roman" w:hAnsi="Times New Roman" w:cs="Times New Roman"/>
                                <w:sz w:val="72"/>
                                <w:szCs w:val="72"/>
                              </w:rPr>
                              <w:t>LISTE DES SIGLES ET ABREVIATIONS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3ACAD" id="_x0000_s1031" style="position:absolute;left:0;text-align:left;margin-left:.25pt;margin-top:3.7pt;width:457.8pt;height:10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" fillcolor="#ed7d31 [3205]" strokecolor="#1f3763 [1604]" strokeweight="1pt">
                <v:stroke joinstyle="miter"/>
                <v:textbox>
                  <w:txbxContent>
                    <w:p w14:paraId="1F939B65" w14:textId="2BDAD0C3" w:rsidR="00053907" w:rsidRDefault="00053907" w:rsidP="00053907">
                      <w:pPr>
                        <w:jc w:val="center"/>
                      </w:pPr>
                      <w:r>
                        <w:rPr>
                          <w:rFonts w:ascii="Times New Roman" w:hAnsi="Times New Roman" w:cs="Times New Roman"/>
                          <w:sz w:val="72"/>
                          <w:szCs w:val="72"/>
                        </w:rPr>
                        <w:t>LISTE DES SIGLES ET ABREVIATIONS</w:t>
                      </w:r>
                    </w:p>
                  </w:txbxContent>
                </v:textbox>
              </v:roundrect>
            </w:pict>
          </mc:Fallback>
        </mc:AlternateContent>
      </w:r>
    </w:p>
    <w:p w14:paraId="61A6E852" w14:textId="154AAE26" w:rsidR="00053907" w:rsidRPr="001B170D" w:rsidRDefault="00053907" w:rsidP="001B170D">
      <w:pPr>
        <w:spacing w:line="360" w:lineRule="auto"/>
        <w:jc w:val="both"/>
        <w:rPr>
          <w:rFonts w:ascii="Times New Roman" w:hAnsi="Times New Roman" w:cs="Times New Roman"/>
          <w:sz w:val="28"/>
          <w:szCs w:val="28"/>
        </w:rPr>
      </w:pPr>
    </w:p>
    <w:p w14:paraId="45286B11" w14:textId="077F81DB" w:rsidR="00053907" w:rsidRPr="001B170D" w:rsidRDefault="00053907" w:rsidP="001B170D">
      <w:pPr>
        <w:spacing w:line="360" w:lineRule="auto"/>
        <w:jc w:val="both"/>
        <w:rPr>
          <w:rFonts w:ascii="Times New Roman" w:hAnsi="Times New Roman" w:cs="Times New Roman"/>
          <w:sz w:val="28"/>
          <w:szCs w:val="28"/>
        </w:rPr>
      </w:pPr>
    </w:p>
    <w:p w14:paraId="31A9DA72" w14:textId="30A13959" w:rsidR="00053907" w:rsidRPr="001B170D" w:rsidRDefault="00053907" w:rsidP="001B170D">
      <w:pPr>
        <w:spacing w:line="360" w:lineRule="auto"/>
        <w:jc w:val="both"/>
        <w:rPr>
          <w:rFonts w:ascii="Times New Roman" w:hAnsi="Times New Roman" w:cs="Times New Roman"/>
          <w:sz w:val="28"/>
          <w:szCs w:val="28"/>
        </w:rPr>
      </w:pPr>
    </w:p>
    <w:p w14:paraId="6E65C750" w14:textId="10F029D9" w:rsidR="00053907" w:rsidRPr="001B170D" w:rsidRDefault="00053907" w:rsidP="001B170D">
      <w:pPr>
        <w:spacing w:line="360" w:lineRule="auto"/>
        <w:jc w:val="both"/>
        <w:rPr>
          <w:rFonts w:ascii="Times New Roman" w:hAnsi="Times New Roman" w:cs="Times New Roman"/>
          <w:sz w:val="28"/>
          <w:szCs w:val="28"/>
        </w:rPr>
      </w:pPr>
    </w:p>
    <w:p w14:paraId="404F1B4E" w14:textId="2FBBC5E2" w:rsidR="00053907" w:rsidRDefault="00053907" w:rsidP="001B170D">
      <w:pPr>
        <w:spacing w:line="360" w:lineRule="auto"/>
        <w:jc w:val="both"/>
        <w:rPr>
          <w:rFonts w:ascii="Times New Roman" w:hAnsi="Times New Roman" w:cs="Times New Roman"/>
          <w:sz w:val="28"/>
          <w:szCs w:val="28"/>
        </w:rPr>
      </w:pPr>
    </w:p>
    <w:p w14:paraId="530FCF87" w14:textId="77777777" w:rsidR="004A16A1" w:rsidRPr="001B170D" w:rsidRDefault="004A16A1" w:rsidP="001B170D">
      <w:pPr>
        <w:spacing w:line="360" w:lineRule="auto"/>
        <w:jc w:val="both"/>
        <w:rPr>
          <w:rFonts w:ascii="Times New Roman" w:hAnsi="Times New Roman" w:cs="Times New Roman"/>
          <w:sz w:val="28"/>
          <w:szCs w:val="28"/>
        </w:rPr>
      </w:pPr>
    </w:p>
    <w:p w14:paraId="567CEAA0" w14:textId="77777777" w:rsidR="00053907" w:rsidRPr="001B170D" w:rsidRDefault="00053907" w:rsidP="001B170D">
      <w:pPr>
        <w:spacing w:line="360" w:lineRule="auto"/>
        <w:jc w:val="both"/>
        <w:rPr>
          <w:rFonts w:ascii="Times New Roman" w:hAnsi="Times New Roman" w:cs="Times New Roman"/>
          <w:sz w:val="28"/>
          <w:szCs w:val="28"/>
        </w:rPr>
      </w:pPr>
    </w:p>
    <w:p w14:paraId="068B29A5" w14:textId="77777777" w:rsidR="00053907" w:rsidRPr="001B170D" w:rsidRDefault="00053907" w:rsidP="001B170D">
      <w:pPr>
        <w:spacing w:line="360" w:lineRule="auto"/>
        <w:jc w:val="both"/>
        <w:rPr>
          <w:rFonts w:ascii="Times New Roman" w:hAnsi="Times New Roman" w:cs="Times New Roman"/>
          <w:sz w:val="28"/>
          <w:szCs w:val="28"/>
        </w:rPr>
      </w:pPr>
    </w:p>
    <w:p w14:paraId="39D18D59" w14:textId="77777777" w:rsidR="00505545" w:rsidRPr="001B170D" w:rsidRDefault="00505545" w:rsidP="001B170D">
      <w:pPr>
        <w:spacing w:line="360" w:lineRule="auto"/>
        <w:jc w:val="both"/>
        <w:rPr>
          <w:rFonts w:ascii="Times New Roman" w:hAnsi="Times New Roman" w:cs="Times New Roman"/>
          <w:sz w:val="28"/>
          <w:szCs w:val="28"/>
        </w:rPr>
      </w:pPr>
    </w:p>
    <w:p w14:paraId="641108C6" w14:textId="77777777" w:rsidR="00505545" w:rsidRPr="001B170D" w:rsidRDefault="00505545" w:rsidP="00F264B6">
      <w:pPr>
        <w:spacing w:after="0" w:line="276" w:lineRule="auto"/>
        <w:jc w:val="both"/>
        <w:rPr>
          <w:rFonts w:ascii="Times New Roman" w:hAnsi="Times New Roman" w:cs="Times New Roman"/>
          <w:color w:val="000000" w:themeColor="text1"/>
          <w:sz w:val="28"/>
          <w:szCs w:val="28"/>
        </w:rPr>
      </w:pPr>
      <w:r w:rsidRPr="001B170D">
        <w:rPr>
          <w:rFonts w:ascii="Times New Roman" w:hAnsi="Times New Roman" w:cs="Times New Roman"/>
          <w:b/>
          <w:bCs/>
          <w:color w:val="000000" w:themeColor="text1"/>
          <w:sz w:val="28"/>
          <w:szCs w:val="28"/>
        </w:rPr>
        <w:lastRenderedPageBreak/>
        <w:t>CNHU-HKM </w:t>
      </w:r>
      <w:r w:rsidRPr="001B170D">
        <w:rPr>
          <w:rFonts w:ascii="Times New Roman" w:hAnsi="Times New Roman" w:cs="Times New Roman"/>
          <w:color w:val="000000" w:themeColor="text1"/>
          <w:sz w:val="28"/>
          <w:szCs w:val="28"/>
        </w:rPr>
        <w:tab/>
        <w:t xml:space="preserve">: Centre National Hospitalier et Universitaire Hubert </w:t>
      </w:r>
    </w:p>
    <w:p w14:paraId="7C8A8E6F" w14:textId="77777777" w:rsidR="00505545" w:rsidRPr="001B170D" w:rsidRDefault="00505545" w:rsidP="00F264B6">
      <w:pPr>
        <w:spacing w:after="0" w:line="276" w:lineRule="auto"/>
        <w:ind w:firstLine="2268"/>
        <w:jc w:val="both"/>
        <w:rPr>
          <w:rFonts w:ascii="Times New Roman" w:hAnsi="Times New Roman" w:cs="Times New Roman"/>
          <w:b/>
          <w:color w:val="000000" w:themeColor="text1"/>
          <w:sz w:val="28"/>
          <w:szCs w:val="28"/>
        </w:rPr>
      </w:pPr>
      <w:r w:rsidRPr="001B170D">
        <w:rPr>
          <w:rFonts w:ascii="Times New Roman" w:hAnsi="Times New Roman" w:cs="Times New Roman"/>
          <w:color w:val="000000" w:themeColor="text1"/>
          <w:sz w:val="28"/>
          <w:szCs w:val="28"/>
        </w:rPr>
        <w:t xml:space="preserve">Koutoukou Maga </w:t>
      </w:r>
    </w:p>
    <w:p w14:paraId="6A8737DA" w14:textId="4B317106" w:rsidR="00505545" w:rsidRPr="001B170D" w:rsidRDefault="00505545" w:rsidP="00F264B6">
      <w:pPr>
        <w:spacing w:after="0" w:line="276" w:lineRule="auto"/>
        <w:jc w:val="both"/>
        <w:rPr>
          <w:rFonts w:ascii="Times New Roman" w:hAnsi="Times New Roman" w:cs="Times New Roman"/>
          <w:b/>
          <w:color w:val="000000" w:themeColor="text1"/>
          <w:sz w:val="28"/>
          <w:szCs w:val="28"/>
        </w:rPr>
      </w:pPr>
      <w:r w:rsidRPr="001B170D">
        <w:rPr>
          <w:rFonts w:ascii="Times New Roman" w:hAnsi="Times New Roman" w:cs="Times New Roman"/>
          <w:b/>
          <w:bCs/>
          <w:color w:val="000000" w:themeColor="text1"/>
          <w:sz w:val="28"/>
          <w:szCs w:val="28"/>
        </w:rPr>
        <w:t>CDTUB</w:t>
      </w:r>
      <w:r w:rsidRPr="001B170D">
        <w:rPr>
          <w:rFonts w:ascii="Times New Roman" w:hAnsi="Times New Roman" w:cs="Times New Roman"/>
          <w:color w:val="000000" w:themeColor="text1"/>
          <w:sz w:val="28"/>
          <w:szCs w:val="28"/>
        </w:rPr>
        <w:t> </w:t>
      </w:r>
      <w:r w:rsidRPr="001B170D">
        <w:rPr>
          <w:rFonts w:ascii="Times New Roman" w:hAnsi="Times New Roman" w:cs="Times New Roman"/>
          <w:color w:val="000000" w:themeColor="text1"/>
          <w:sz w:val="28"/>
          <w:szCs w:val="28"/>
        </w:rPr>
        <w:tab/>
      </w:r>
      <w:r w:rsidRPr="001B170D">
        <w:rPr>
          <w:rFonts w:ascii="Times New Roman" w:hAnsi="Times New Roman" w:cs="Times New Roman"/>
          <w:color w:val="000000" w:themeColor="text1"/>
          <w:sz w:val="28"/>
          <w:szCs w:val="28"/>
        </w:rPr>
        <w:tab/>
      </w:r>
      <w:r w:rsidR="00F264B6">
        <w:rPr>
          <w:rFonts w:ascii="Times New Roman" w:hAnsi="Times New Roman" w:cs="Times New Roman"/>
          <w:color w:val="000000" w:themeColor="text1"/>
          <w:sz w:val="28"/>
          <w:szCs w:val="28"/>
        </w:rPr>
        <w:t xml:space="preserve"> </w:t>
      </w:r>
      <w:r w:rsidRPr="001B170D">
        <w:rPr>
          <w:rFonts w:ascii="Times New Roman" w:hAnsi="Times New Roman" w:cs="Times New Roman"/>
          <w:color w:val="000000" w:themeColor="text1"/>
          <w:sz w:val="28"/>
          <w:szCs w:val="28"/>
        </w:rPr>
        <w:t>: Centre de Dépistage et de Traitement de l’Ulcère de Buruli</w:t>
      </w:r>
    </w:p>
    <w:p w14:paraId="537122C2" w14:textId="42C9DC74" w:rsidR="00FD03B5" w:rsidRPr="001B170D" w:rsidRDefault="00FD03B5" w:rsidP="00F264B6">
      <w:pPr>
        <w:spacing w:after="0" w:line="276" w:lineRule="auto"/>
        <w:jc w:val="both"/>
        <w:rPr>
          <w:rFonts w:ascii="Times New Roman" w:hAnsi="Times New Roman" w:cs="Times New Roman"/>
          <w:b/>
          <w:bCs/>
          <w:color w:val="000000" w:themeColor="text1"/>
          <w:spacing w:val="4"/>
          <w:sz w:val="28"/>
          <w:szCs w:val="28"/>
        </w:rPr>
      </w:pPr>
      <w:r w:rsidRPr="001B170D">
        <w:rPr>
          <w:rFonts w:ascii="Times New Roman" w:hAnsi="Times New Roman" w:cs="Times New Roman"/>
          <w:b/>
          <w:bCs/>
          <w:color w:val="000000" w:themeColor="text1"/>
          <w:spacing w:val="4"/>
          <w:sz w:val="28"/>
          <w:szCs w:val="28"/>
        </w:rPr>
        <w:t xml:space="preserve">CHUD-B/A   </w:t>
      </w:r>
      <w:r w:rsidR="00F264B6">
        <w:rPr>
          <w:rFonts w:ascii="Times New Roman" w:hAnsi="Times New Roman" w:cs="Times New Roman"/>
          <w:b/>
          <w:bCs/>
          <w:color w:val="000000" w:themeColor="text1"/>
          <w:spacing w:val="4"/>
          <w:sz w:val="28"/>
          <w:szCs w:val="28"/>
        </w:rPr>
        <w:t xml:space="preserve"> :</w:t>
      </w:r>
      <w:r w:rsidRPr="006C65CF">
        <w:rPr>
          <w:rFonts w:ascii="Times New Roman" w:hAnsi="Times New Roman" w:cs="Times New Roman"/>
          <w:color w:val="000000" w:themeColor="text1"/>
          <w:spacing w:val="4"/>
          <w:sz w:val="28"/>
          <w:szCs w:val="28"/>
        </w:rPr>
        <w:t>Centre Hospitalier Universitaire Départemental du Borgou/Alibori</w:t>
      </w:r>
    </w:p>
    <w:p w14:paraId="5BFCFEE8" w14:textId="630033A5" w:rsidR="00263561" w:rsidRPr="001B170D" w:rsidRDefault="00263561" w:rsidP="00F264B6">
      <w:pPr>
        <w:pStyle w:val="Tabledesillustrations"/>
        <w:tabs>
          <w:tab w:val="right" w:leader="dot" w:pos="9062"/>
        </w:tabs>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Coef  </w:t>
      </w:r>
      <w:r w:rsidRPr="001B170D">
        <w:rPr>
          <w:rFonts w:ascii="Times New Roman" w:hAnsi="Times New Roman" w:cs="Times New Roman"/>
          <w:sz w:val="28"/>
          <w:szCs w:val="28"/>
        </w:rPr>
        <w:t xml:space="preserve">                     : coefficient </w:t>
      </w:r>
    </w:p>
    <w:p w14:paraId="204E7F73" w14:textId="19CA275F" w:rsidR="00283864" w:rsidRPr="001B170D" w:rsidRDefault="00283864" w:rsidP="00F264B6">
      <w:pPr>
        <w:spacing w:after="0" w:line="276" w:lineRule="auto"/>
        <w:jc w:val="both"/>
        <w:rPr>
          <w:rFonts w:ascii="Times New Roman" w:hAnsi="Times New Roman" w:cs="Times New Roman"/>
          <w:b/>
          <w:color w:val="000000" w:themeColor="text1"/>
          <w:sz w:val="28"/>
          <w:szCs w:val="28"/>
        </w:rPr>
      </w:pPr>
      <w:r w:rsidRPr="001B170D">
        <w:rPr>
          <w:rFonts w:ascii="Times New Roman" w:hAnsi="Times New Roman" w:cs="Times New Roman"/>
          <w:b/>
          <w:bCs/>
          <w:color w:val="000000" w:themeColor="text1"/>
          <w:spacing w:val="-1"/>
          <w:sz w:val="28"/>
          <w:szCs w:val="28"/>
        </w:rPr>
        <w:t>D</w:t>
      </w:r>
      <w:r w:rsidRPr="001B170D">
        <w:rPr>
          <w:rFonts w:ascii="Times New Roman" w:hAnsi="Times New Roman" w:cs="Times New Roman"/>
          <w:b/>
          <w:bCs/>
          <w:color w:val="000000" w:themeColor="text1"/>
          <w:sz w:val="28"/>
          <w:szCs w:val="28"/>
        </w:rPr>
        <w:t>.</w:t>
      </w:r>
      <w:r w:rsidRPr="001B170D">
        <w:rPr>
          <w:rFonts w:ascii="Times New Roman" w:hAnsi="Times New Roman" w:cs="Times New Roman"/>
          <w:b/>
          <w:bCs/>
          <w:color w:val="000000" w:themeColor="text1"/>
          <w:spacing w:val="-2"/>
          <w:sz w:val="28"/>
          <w:szCs w:val="28"/>
        </w:rPr>
        <w:t>E</w:t>
      </w:r>
      <w:r w:rsidRPr="001B170D">
        <w:rPr>
          <w:rFonts w:ascii="Times New Roman" w:hAnsi="Times New Roman" w:cs="Times New Roman"/>
          <w:b/>
          <w:bCs/>
          <w:color w:val="000000" w:themeColor="text1"/>
          <w:sz w:val="28"/>
          <w:szCs w:val="28"/>
        </w:rPr>
        <w:t>.S </w:t>
      </w:r>
      <w:r w:rsidRPr="001B170D">
        <w:rPr>
          <w:rFonts w:ascii="Times New Roman" w:hAnsi="Times New Roman" w:cs="Times New Roman"/>
          <w:color w:val="000000" w:themeColor="text1"/>
          <w:sz w:val="28"/>
          <w:szCs w:val="28"/>
        </w:rPr>
        <w:tab/>
      </w:r>
      <w:r w:rsidRPr="001B170D">
        <w:rPr>
          <w:rFonts w:ascii="Times New Roman" w:hAnsi="Times New Roman" w:cs="Times New Roman"/>
          <w:color w:val="000000" w:themeColor="text1"/>
          <w:sz w:val="28"/>
          <w:szCs w:val="28"/>
        </w:rPr>
        <w:tab/>
      </w:r>
      <w:r w:rsidR="006C65CF">
        <w:rPr>
          <w:rFonts w:ascii="Times New Roman" w:hAnsi="Times New Roman" w:cs="Times New Roman"/>
          <w:color w:val="000000" w:themeColor="text1"/>
          <w:sz w:val="28"/>
          <w:szCs w:val="28"/>
        </w:rPr>
        <w:t xml:space="preserve"> </w:t>
      </w:r>
      <w:r w:rsidRPr="001B170D">
        <w:rPr>
          <w:rFonts w:ascii="Times New Roman" w:hAnsi="Times New Roman" w:cs="Times New Roman"/>
          <w:color w:val="000000" w:themeColor="text1"/>
          <w:sz w:val="28"/>
          <w:szCs w:val="28"/>
        </w:rPr>
        <w:t xml:space="preserve">: </w:t>
      </w:r>
      <w:r w:rsidRPr="001B170D">
        <w:rPr>
          <w:rFonts w:ascii="Times New Roman" w:hAnsi="Times New Roman" w:cs="Times New Roman"/>
          <w:color w:val="000000" w:themeColor="text1"/>
          <w:spacing w:val="-1"/>
          <w:sz w:val="28"/>
          <w:szCs w:val="28"/>
        </w:rPr>
        <w:t>D</w:t>
      </w:r>
      <w:r w:rsidRPr="001B170D">
        <w:rPr>
          <w:rFonts w:ascii="Times New Roman" w:hAnsi="Times New Roman" w:cs="Times New Roman"/>
          <w:color w:val="000000" w:themeColor="text1"/>
          <w:spacing w:val="1"/>
          <w:sz w:val="28"/>
          <w:szCs w:val="28"/>
        </w:rPr>
        <w:t>i</w:t>
      </w:r>
      <w:r w:rsidRPr="001B170D">
        <w:rPr>
          <w:rFonts w:ascii="Times New Roman" w:hAnsi="Times New Roman" w:cs="Times New Roman"/>
          <w:color w:val="000000" w:themeColor="text1"/>
          <w:spacing w:val="-1"/>
          <w:sz w:val="28"/>
          <w:szCs w:val="28"/>
        </w:rPr>
        <w:t>p</w:t>
      </w:r>
      <w:r w:rsidRPr="001B170D">
        <w:rPr>
          <w:rFonts w:ascii="Times New Roman" w:hAnsi="Times New Roman" w:cs="Times New Roman"/>
          <w:color w:val="000000" w:themeColor="text1"/>
          <w:spacing w:val="1"/>
          <w:sz w:val="28"/>
          <w:szCs w:val="28"/>
        </w:rPr>
        <w:t>lô</w:t>
      </w:r>
      <w:r w:rsidRPr="001B170D">
        <w:rPr>
          <w:rFonts w:ascii="Times New Roman" w:hAnsi="Times New Roman" w:cs="Times New Roman"/>
          <w:color w:val="000000" w:themeColor="text1"/>
          <w:spacing w:val="-5"/>
          <w:sz w:val="28"/>
          <w:szCs w:val="28"/>
        </w:rPr>
        <w:t>m</w:t>
      </w:r>
      <w:r w:rsidRPr="001B170D">
        <w:rPr>
          <w:rFonts w:ascii="Times New Roman" w:hAnsi="Times New Roman" w:cs="Times New Roman"/>
          <w:color w:val="000000" w:themeColor="text1"/>
          <w:sz w:val="28"/>
          <w:szCs w:val="28"/>
        </w:rPr>
        <w:t>e</w:t>
      </w:r>
      <w:r w:rsidRPr="001B170D">
        <w:rPr>
          <w:rFonts w:ascii="Times New Roman" w:hAnsi="Times New Roman" w:cs="Times New Roman"/>
          <w:color w:val="000000" w:themeColor="text1"/>
          <w:spacing w:val="3"/>
          <w:sz w:val="28"/>
          <w:szCs w:val="28"/>
        </w:rPr>
        <w:t xml:space="preserve"> </w:t>
      </w:r>
      <w:r w:rsidRPr="001B170D">
        <w:rPr>
          <w:rFonts w:ascii="Times New Roman" w:hAnsi="Times New Roman" w:cs="Times New Roman"/>
          <w:color w:val="000000" w:themeColor="text1"/>
          <w:spacing w:val="1"/>
          <w:sz w:val="28"/>
          <w:szCs w:val="28"/>
        </w:rPr>
        <w:t>d</w:t>
      </w:r>
      <w:r w:rsidRPr="001B170D">
        <w:rPr>
          <w:rFonts w:ascii="Times New Roman" w:hAnsi="Times New Roman" w:cs="Times New Roman"/>
          <w:color w:val="000000" w:themeColor="text1"/>
          <w:spacing w:val="-2"/>
          <w:sz w:val="28"/>
          <w:szCs w:val="28"/>
        </w:rPr>
        <w:t>’</w:t>
      </w:r>
      <w:r w:rsidRPr="001B170D">
        <w:rPr>
          <w:rFonts w:ascii="Times New Roman" w:hAnsi="Times New Roman" w:cs="Times New Roman"/>
          <w:color w:val="000000" w:themeColor="text1"/>
          <w:spacing w:val="-1"/>
          <w:sz w:val="28"/>
          <w:szCs w:val="28"/>
        </w:rPr>
        <w:t>E</w:t>
      </w:r>
      <w:r w:rsidRPr="001B170D">
        <w:rPr>
          <w:rFonts w:ascii="Times New Roman" w:hAnsi="Times New Roman" w:cs="Times New Roman"/>
          <w:color w:val="000000" w:themeColor="text1"/>
          <w:spacing w:val="1"/>
          <w:sz w:val="28"/>
          <w:szCs w:val="28"/>
        </w:rPr>
        <w:t>tud</w:t>
      </w:r>
      <w:r w:rsidRPr="001B170D">
        <w:rPr>
          <w:rFonts w:ascii="Times New Roman" w:hAnsi="Times New Roman" w:cs="Times New Roman"/>
          <w:color w:val="000000" w:themeColor="text1"/>
          <w:spacing w:val="-2"/>
          <w:sz w:val="28"/>
          <w:szCs w:val="28"/>
        </w:rPr>
        <w:t>e</w:t>
      </w:r>
      <w:r w:rsidRPr="001B170D">
        <w:rPr>
          <w:rFonts w:ascii="Times New Roman" w:hAnsi="Times New Roman" w:cs="Times New Roman"/>
          <w:color w:val="000000" w:themeColor="text1"/>
          <w:sz w:val="28"/>
          <w:szCs w:val="28"/>
        </w:rPr>
        <w:t>s</w:t>
      </w:r>
      <w:r w:rsidRPr="001B170D">
        <w:rPr>
          <w:rFonts w:ascii="Times New Roman" w:hAnsi="Times New Roman" w:cs="Times New Roman"/>
          <w:color w:val="000000" w:themeColor="text1"/>
          <w:spacing w:val="3"/>
          <w:sz w:val="28"/>
          <w:szCs w:val="28"/>
        </w:rPr>
        <w:t xml:space="preserve"> </w:t>
      </w:r>
      <w:r w:rsidRPr="001B170D">
        <w:rPr>
          <w:rFonts w:ascii="Times New Roman" w:hAnsi="Times New Roman" w:cs="Times New Roman"/>
          <w:color w:val="000000" w:themeColor="text1"/>
          <w:sz w:val="28"/>
          <w:szCs w:val="28"/>
        </w:rPr>
        <w:t>S</w:t>
      </w:r>
      <w:r w:rsidRPr="001B170D">
        <w:rPr>
          <w:rFonts w:ascii="Times New Roman" w:hAnsi="Times New Roman" w:cs="Times New Roman"/>
          <w:color w:val="000000" w:themeColor="text1"/>
          <w:spacing w:val="-1"/>
          <w:sz w:val="28"/>
          <w:szCs w:val="28"/>
        </w:rPr>
        <w:t>p</w:t>
      </w:r>
      <w:r w:rsidRPr="001B170D">
        <w:rPr>
          <w:rFonts w:ascii="Times New Roman" w:hAnsi="Times New Roman" w:cs="Times New Roman"/>
          <w:color w:val="000000" w:themeColor="text1"/>
          <w:sz w:val="28"/>
          <w:szCs w:val="28"/>
        </w:rPr>
        <w:t>éc</w:t>
      </w:r>
      <w:r w:rsidRPr="001B170D">
        <w:rPr>
          <w:rFonts w:ascii="Times New Roman" w:hAnsi="Times New Roman" w:cs="Times New Roman"/>
          <w:color w:val="000000" w:themeColor="text1"/>
          <w:spacing w:val="-1"/>
          <w:sz w:val="28"/>
          <w:szCs w:val="28"/>
        </w:rPr>
        <w:t>i</w:t>
      </w:r>
      <w:r w:rsidRPr="001B170D">
        <w:rPr>
          <w:rFonts w:ascii="Times New Roman" w:hAnsi="Times New Roman" w:cs="Times New Roman"/>
          <w:color w:val="000000" w:themeColor="text1"/>
          <w:sz w:val="28"/>
          <w:szCs w:val="28"/>
        </w:rPr>
        <w:t>a</w:t>
      </w:r>
      <w:r w:rsidRPr="001B170D">
        <w:rPr>
          <w:rFonts w:ascii="Times New Roman" w:hAnsi="Times New Roman" w:cs="Times New Roman"/>
          <w:color w:val="000000" w:themeColor="text1"/>
          <w:spacing w:val="-1"/>
          <w:sz w:val="28"/>
          <w:szCs w:val="28"/>
        </w:rPr>
        <w:t>l</w:t>
      </w:r>
      <w:r w:rsidRPr="001B170D">
        <w:rPr>
          <w:rFonts w:ascii="Times New Roman" w:hAnsi="Times New Roman" w:cs="Times New Roman"/>
          <w:color w:val="000000" w:themeColor="text1"/>
          <w:spacing w:val="1"/>
          <w:sz w:val="28"/>
          <w:szCs w:val="28"/>
        </w:rPr>
        <w:t>i</w:t>
      </w:r>
      <w:r w:rsidRPr="001B170D">
        <w:rPr>
          <w:rFonts w:ascii="Times New Roman" w:hAnsi="Times New Roman" w:cs="Times New Roman"/>
          <w:color w:val="000000" w:themeColor="text1"/>
          <w:spacing w:val="-1"/>
          <w:sz w:val="28"/>
          <w:szCs w:val="28"/>
        </w:rPr>
        <w:t>s</w:t>
      </w:r>
      <w:r w:rsidRPr="001B170D">
        <w:rPr>
          <w:rFonts w:ascii="Times New Roman" w:hAnsi="Times New Roman" w:cs="Times New Roman"/>
          <w:color w:val="000000" w:themeColor="text1"/>
          <w:sz w:val="28"/>
          <w:szCs w:val="28"/>
        </w:rPr>
        <w:t>ées</w:t>
      </w:r>
    </w:p>
    <w:p w14:paraId="4B7CD83C" w14:textId="7B552699" w:rsidR="00BF3A8C" w:rsidRPr="006C65CF" w:rsidRDefault="00BF3A8C" w:rsidP="00F264B6">
      <w:pPr>
        <w:spacing w:after="0" w:line="276" w:lineRule="auto"/>
        <w:jc w:val="both"/>
        <w:rPr>
          <w:rFonts w:ascii="Times New Roman" w:hAnsi="Times New Roman" w:cs="Times New Roman"/>
          <w:color w:val="000000" w:themeColor="text1"/>
          <w:spacing w:val="4"/>
          <w:sz w:val="28"/>
          <w:szCs w:val="28"/>
        </w:rPr>
      </w:pPr>
      <w:r w:rsidRPr="001B170D">
        <w:rPr>
          <w:rFonts w:ascii="Times New Roman" w:hAnsi="Times New Roman" w:cs="Times New Roman"/>
          <w:b/>
          <w:bCs/>
          <w:color w:val="000000" w:themeColor="text1"/>
          <w:spacing w:val="4"/>
          <w:sz w:val="28"/>
          <w:szCs w:val="28"/>
        </w:rPr>
        <w:t xml:space="preserve">DLQI                    : </w:t>
      </w:r>
      <w:r w:rsidRPr="006C65CF">
        <w:rPr>
          <w:rFonts w:ascii="Times New Roman" w:hAnsi="Times New Roman" w:cs="Times New Roman"/>
          <w:color w:val="000000" w:themeColor="text1"/>
          <w:spacing w:val="4"/>
          <w:sz w:val="28"/>
          <w:szCs w:val="28"/>
        </w:rPr>
        <w:t>index dermatologique de qualité de vie</w:t>
      </w:r>
    </w:p>
    <w:p w14:paraId="0CA10B31" w14:textId="0F076C48" w:rsidR="00283864" w:rsidRPr="001B170D" w:rsidRDefault="00283864" w:rsidP="00F264B6">
      <w:pPr>
        <w:spacing w:after="0" w:line="276" w:lineRule="auto"/>
        <w:jc w:val="both"/>
        <w:rPr>
          <w:rFonts w:ascii="Times New Roman" w:hAnsi="Times New Roman" w:cs="Times New Roman"/>
          <w:color w:val="000000" w:themeColor="text1"/>
          <w:spacing w:val="4"/>
          <w:sz w:val="28"/>
          <w:szCs w:val="28"/>
        </w:rPr>
      </w:pPr>
      <w:r w:rsidRPr="001B170D">
        <w:rPr>
          <w:rFonts w:ascii="Times New Roman" w:hAnsi="Times New Roman" w:cs="Times New Roman"/>
          <w:b/>
          <w:bCs/>
          <w:color w:val="000000" w:themeColor="text1"/>
          <w:spacing w:val="4"/>
          <w:sz w:val="28"/>
          <w:szCs w:val="28"/>
        </w:rPr>
        <w:t xml:space="preserve">Fig.                      </w:t>
      </w:r>
      <w:r w:rsidR="006C65CF">
        <w:rPr>
          <w:rFonts w:ascii="Times New Roman" w:hAnsi="Times New Roman" w:cs="Times New Roman"/>
          <w:b/>
          <w:bCs/>
          <w:color w:val="000000" w:themeColor="text1"/>
          <w:spacing w:val="4"/>
          <w:sz w:val="28"/>
          <w:szCs w:val="28"/>
        </w:rPr>
        <w:t xml:space="preserve"> </w:t>
      </w:r>
      <w:r w:rsidRPr="001B170D">
        <w:rPr>
          <w:rFonts w:ascii="Times New Roman" w:hAnsi="Times New Roman" w:cs="Times New Roman"/>
          <w:color w:val="000000" w:themeColor="text1"/>
          <w:spacing w:val="4"/>
          <w:sz w:val="28"/>
          <w:szCs w:val="28"/>
        </w:rPr>
        <w:t>: Figure</w:t>
      </w:r>
    </w:p>
    <w:p w14:paraId="60768607" w14:textId="456E455C" w:rsidR="00505545" w:rsidRPr="001B170D" w:rsidRDefault="00505545" w:rsidP="00F264B6">
      <w:pPr>
        <w:spacing w:after="0" w:line="276" w:lineRule="auto"/>
        <w:jc w:val="both"/>
        <w:rPr>
          <w:rFonts w:ascii="Times New Roman" w:hAnsi="Times New Roman" w:cs="Times New Roman"/>
          <w:color w:val="000000" w:themeColor="text1"/>
          <w:spacing w:val="4"/>
          <w:sz w:val="28"/>
          <w:szCs w:val="28"/>
        </w:rPr>
      </w:pPr>
      <w:r w:rsidRPr="001B170D">
        <w:rPr>
          <w:rFonts w:ascii="Times New Roman" w:hAnsi="Times New Roman" w:cs="Times New Roman"/>
          <w:b/>
          <w:bCs/>
          <w:color w:val="000000" w:themeColor="text1"/>
          <w:spacing w:val="4"/>
          <w:sz w:val="28"/>
          <w:szCs w:val="28"/>
        </w:rPr>
        <w:t>HCY</w:t>
      </w:r>
      <w:r w:rsidRPr="001B170D">
        <w:rPr>
          <w:rFonts w:ascii="Times New Roman" w:hAnsi="Times New Roman" w:cs="Times New Roman"/>
          <w:color w:val="000000" w:themeColor="text1"/>
          <w:spacing w:val="4"/>
          <w:sz w:val="28"/>
          <w:szCs w:val="28"/>
        </w:rPr>
        <w:tab/>
      </w:r>
      <w:r w:rsidRPr="001B170D">
        <w:rPr>
          <w:rFonts w:ascii="Times New Roman" w:hAnsi="Times New Roman" w:cs="Times New Roman"/>
          <w:color w:val="000000" w:themeColor="text1"/>
          <w:spacing w:val="4"/>
          <w:sz w:val="28"/>
          <w:szCs w:val="28"/>
        </w:rPr>
        <w:tab/>
      </w:r>
      <w:r w:rsidR="006C65CF">
        <w:rPr>
          <w:rFonts w:ascii="Times New Roman" w:hAnsi="Times New Roman" w:cs="Times New Roman"/>
          <w:color w:val="000000" w:themeColor="text1"/>
          <w:spacing w:val="4"/>
          <w:sz w:val="28"/>
          <w:szCs w:val="28"/>
        </w:rPr>
        <w:t xml:space="preserve">          </w:t>
      </w:r>
      <w:r w:rsidRPr="001B170D">
        <w:rPr>
          <w:rFonts w:ascii="Times New Roman" w:hAnsi="Times New Roman" w:cs="Times New Roman"/>
          <w:color w:val="000000" w:themeColor="text1"/>
          <w:spacing w:val="4"/>
          <w:sz w:val="28"/>
          <w:szCs w:val="28"/>
        </w:rPr>
        <w:t>: Hôpital Central de Yaoundé</w:t>
      </w:r>
    </w:p>
    <w:p w14:paraId="2548F3AC" w14:textId="3267BD8E" w:rsidR="00283864" w:rsidRPr="001B170D" w:rsidRDefault="00283864"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HS   </w:t>
      </w:r>
      <w:r w:rsidRPr="001B170D">
        <w:rPr>
          <w:rFonts w:ascii="Times New Roman" w:hAnsi="Times New Roman" w:cs="Times New Roman"/>
          <w:sz w:val="28"/>
          <w:szCs w:val="28"/>
        </w:rPr>
        <w:t xml:space="preserve">                       : Hidrosadénite suppurée</w:t>
      </w:r>
    </w:p>
    <w:p w14:paraId="10CE9178" w14:textId="50DFAFF9" w:rsidR="00263561" w:rsidRPr="0062696F" w:rsidRDefault="00263561"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HTA   </w:t>
      </w:r>
      <w:r w:rsidRPr="001B170D">
        <w:rPr>
          <w:rFonts w:ascii="Times New Roman" w:hAnsi="Times New Roman" w:cs="Times New Roman"/>
          <w:sz w:val="28"/>
          <w:szCs w:val="28"/>
        </w:rPr>
        <w:t xml:space="preserve">                    : Hypertension </w:t>
      </w:r>
      <w:r w:rsidR="003E07BE" w:rsidRPr="001B170D">
        <w:rPr>
          <w:rFonts w:ascii="Times New Roman" w:hAnsi="Times New Roman" w:cs="Times New Roman"/>
          <w:sz w:val="28"/>
          <w:szCs w:val="28"/>
        </w:rPr>
        <w:t>Artérielle</w:t>
      </w:r>
    </w:p>
    <w:p w14:paraId="5AFF96EC" w14:textId="2E658D04" w:rsidR="00C91E8F" w:rsidRPr="0062696F" w:rsidRDefault="00C91E8F" w:rsidP="00F264B6">
      <w:pPr>
        <w:spacing w:after="0" w:line="276" w:lineRule="auto"/>
        <w:jc w:val="both"/>
        <w:rPr>
          <w:rFonts w:ascii="Times New Roman" w:hAnsi="Times New Roman" w:cs="Times New Roman"/>
          <w:color w:val="000000" w:themeColor="text1"/>
          <w:spacing w:val="4"/>
          <w:sz w:val="28"/>
          <w:szCs w:val="28"/>
        </w:rPr>
      </w:pPr>
      <w:r w:rsidRPr="0062696F">
        <w:rPr>
          <w:rFonts w:ascii="Times New Roman" w:hAnsi="Times New Roman" w:cs="Times New Roman"/>
          <w:b/>
          <w:bCs/>
          <w:color w:val="000000" w:themeColor="text1"/>
          <w:spacing w:val="4"/>
          <w:sz w:val="28"/>
          <w:szCs w:val="28"/>
        </w:rPr>
        <w:t xml:space="preserve">HSPGA  </w:t>
      </w:r>
      <w:r w:rsidRPr="0062696F">
        <w:rPr>
          <w:rFonts w:ascii="Times New Roman" w:hAnsi="Times New Roman" w:cs="Times New Roman"/>
          <w:color w:val="000000" w:themeColor="text1"/>
          <w:spacing w:val="4"/>
          <w:sz w:val="28"/>
          <w:szCs w:val="28"/>
        </w:rPr>
        <w:t xml:space="preserve">               : Hidradenitis suppurativa Physician Global Assessment)</w:t>
      </w:r>
    </w:p>
    <w:p w14:paraId="215C0BAF" w14:textId="2737F20E" w:rsidR="00293BC4" w:rsidRPr="001B170D" w:rsidRDefault="00293BC4" w:rsidP="00F264B6">
      <w:pPr>
        <w:spacing w:after="0" w:line="276" w:lineRule="auto"/>
        <w:jc w:val="both"/>
        <w:rPr>
          <w:rFonts w:ascii="Times New Roman" w:hAnsi="Times New Roman" w:cs="Times New Roman"/>
          <w:color w:val="000000" w:themeColor="text1"/>
          <w:spacing w:val="4"/>
          <w:sz w:val="28"/>
          <w:szCs w:val="28"/>
        </w:rPr>
      </w:pPr>
      <w:r w:rsidRPr="003C493B">
        <w:rPr>
          <w:rFonts w:ascii="Times New Roman" w:hAnsi="Times New Roman" w:cs="Times New Roman"/>
          <w:b/>
          <w:bCs/>
          <w:color w:val="000000" w:themeColor="text1"/>
          <w:spacing w:val="4"/>
          <w:sz w:val="28"/>
          <w:szCs w:val="28"/>
        </w:rPr>
        <w:t>IMC</w:t>
      </w:r>
      <w:r w:rsidRPr="001B170D">
        <w:rPr>
          <w:rFonts w:ascii="Times New Roman" w:hAnsi="Times New Roman" w:cs="Times New Roman"/>
          <w:color w:val="000000" w:themeColor="text1"/>
          <w:spacing w:val="4"/>
          <w:sz w:val="28"/>
          <w:szCs w:val="28"/>
        </w:rPr>
        <w:t xml:space="preserve">                     </w:t>
      </w:r>
      <w:r w:rsidR="006C65CF">
        <w:rPr>
          <w:rFonts w:ascii="Times New Roman" w:hAnsi="Times New Roman" w:cs="Times New Roman"/>
          <w:color w:val="000000" w:themeColor="text1"/>
          <w:spacing w:val="4"/>
          <w:sz w:val="28"/>
          <w:szCs w:val="28"/>
        </w:rPr>
        <w:t xml:space="preserve"> </w:t>
      </w:r>
      <w:r w:rsidRPr="001B170D">
        <w:rPr>
          <w:rFonts w:ascii="Times New Roman" w:hAnsi="Times New Roman" w:cs="Times New Roman"/>
          <w:color w:val="000000" w:themeColor="text1"/>
          <w:spacing w:val="4"/>
          <w:sz w:val="28"/>
          <w:szCs w:val="28"/>
        </w:rPr>
        <w:t>: Indice de Masse Corporelle</w:t>
      </w:r>
    </w:p>
    <w:p w14:paraId="7BD656C6" w14:textId="284DC027" w:rsidR="00053907" w:rsidRPr="001B170D" w:rsidRDefault="00283864"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MICI </w:t>
      </w:r>
      <w:r w:rsidRPr="001B170D">
        <w:rPr>
          <w:rFonts w:ascii="Times New Roman" w:hAnsi="Times New Roman" w:cs="Times New Roman"/>
          <w:sz w:val="28"/>
          <w:szCs w:val="28"/>
        </w:rPr>
        <w:t xml:space="preserve">                     : Maladie Inflammatoire Chronique de l’Intestin</w:t>
      </w:r>
    </w:p>
    <w:p w14:paraId="26AAFC68" w14:textId="49D1736E" w:rsidR="00053907" w:rsidRPr="001B170D" w:rsidRDefault="00283864"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MV  </w:t>
      </w:r>
      <w:r w:rsidRPr="001B170D">
        <w:rPr>
          <w:rFonts w:ascii="Times New Roman" w:hAnsi="Times New Roman" w:cs="Times New Roman"/>
          <w:sz w:val="28"/>
          <w:szCs w:val="28"/>
        </w:rPr>
        <w:t xml:space="preserve">                       : Maladie de Verneuil</w:t>
      </w:r>
    </w:p>
    <w:p w14:paraId="1E377D4D" w14:textId="034625F2" w:rsidR="007D1906" w:rsidRPr="001B170D" w:rsidRDefault="007D1906" w:rsidP="00F264B6">
      <w:pPr>
        <w:pStyle w:val="Tabledesillustrations"/>
        <w:tabs>
          <w:tab w:val="right" w:leader="dot" w:pos="9062"/>
        </w:tabs>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Nb</w:t>
      </w:r>
      <w:r w:rsidRPr="001B170D">
        <w:rPr>
          <w:rFonts w:ascii="Times New Roman" w:hAnsi="Times New Roman" w:cs="Times New Roman"/>
          <w:sz w:val="28"/>
          <w:szCs w:val="28"/>
        </w:rPr>
        <w:t xml:space="preserve"> </w:t>
      </w:r>
      <w:r w:rsidR="00293BC4" w:rsidRPr="001B170D">
        <w:rPr>
          <w:rFonts w:ascii="Times New Roman" w:hAnsi="Times New Roman" w:cs="Times New Roman"/>
          <w:sz w:val="28"/>
          <w:szCs w:val="28"/>
        </w:rPr>
        <w:t xml:space="preserve">                          </w:t>
      </w:r>
      <w:r w:rsidRPr="001B170D">
        <w:rPr>
          <w:rFonts w:ascii="Times New Roman" w:hAnsi="Times New Roman" w:cs="Times New Roman"/>
          <w:sz w:val="28"/>
          <w:szCs w:val="28"/>
        </w:rPr>
        <w:t xml:space="preserve">: </w:t>
      </w:r>
      <w:r w:rsidR="006C65CF">
        <w:rPr>
          <w:rFonts w:ascii="Times New Roman" w:hAnsi="Times New Roman" w:cs="Times New Roman"/>
          <w:sz w:val="28"/>
          <w:szCs w:val="28"/>
        </w:rPr>
        <w:t>N</w:t>
      </w:r>
      <w:r w:rsidRPr="001B170D">
        <w:rPr>
          <w:rFonts w:ascii="Times New Roman" w:hAnsi="Times New Roman" w:cs="Times New Roman"/>
          <w:sz w:val="28"/>
          <w:szCs w:val="28"/>
        </w:rPr>
        <w:t>ombre</w:t>
      </w:r>
    </w:p>
    <w:p w14:paraId="69A102E4" w14:textId="18614359" w:rsidR="00B014A9" w:rsidRPr="001B170D" w:rsidRDefault="00B014A9"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EVA  </w:t>
      </w:r>
      <w:r w:rsidRPr="001B170D">
        <w:rPr>
          <w:rFonts w:ascii="Times New Roman" w:hAnsi="Times New Roman" w:cs="Times New Roman"/>
          <w:sz w:val="28"/>
          <w:szCs w:val="28"/>
        </w:rPr>
        <w:t xml:space="preserve">              </w:t>
      </w:r>
      <w:r w:rsidR="00F264B6">
        <w:rPr>
          <w:rFonts w:ascii="Times New Roman" w:hAnsi="Times New Roman" w:cs="Times New Roman"/>
          <w:sz w:val="28"/>
          <w:szCs w:val="28"/>
        </w:rPr>
        <w:t xml:space="preserve"> </w:t>
      </w:r>
      <w:r w:rsidRPr="001B170D">
        <w:rPr>
          <w:rFonts w:ascii="Times New Roman" w:hAnsi="Times New Roman" w:cs="Times New Roman"/>
          <w:sz w:val="28"/>
          <w:szCs w:val="28"/>
        </w:rPr>
        <w:t xml:space="preserve">        : Echelle visuelle analogique</w:t>
      </w:r>
    </w:p>
    <w:p w14:paraId="0056D2C1" w14:textId="66616860" w:rsidR="00B014A9" w:rsidRPr="001B170D" w:rsidRDefault="00B014A9"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IL  </w:t>
      </w:r>
      <w:r w:rsidRPr="001B170D">
        <w:rPr>
          <w:rFonts w:ascii="Times New Roman" w:hAnsi="Times New Roman" w:cs="Times New Roman"/>
          <w:sz w:val="28"/>
          <w:szCs w:val="28"/>
        </w:rPr>
        <w:t xml:space="preserve">                           : Interleukine </w:t>
      </w:r>
    </w:p>
    <w:p w14:paraId="4ABAD805" w14:textId="41EE09CF" w:rsidR="00BF3A8C" w:rsidRPr="001B170D" w:rsidRDefault="00B76CF3"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 xml:space="preserve">OMS   </w:t>
      </w:r>
      <w:r w:rsidRPr="001B170D">
        <w:rPr>
          <w:rFonts w:ascii="Times New Roman" w:hAnsi="Times New Roman" w:cs="Times New Roman"/>
          <w:sz w:val="28"/>
          <w:szCs w:val="28"/>
        </w:rPr>
        <w:t xml:space="preserve">                     : </w:t>
      </w:r>
      <w:r w:rsidR="00B014A9" w:rsidRPr="001B170D">
        <w:rPr>
          <w:rFonts w:ascii="Times New Roman" w:hAnsi="Times New Roman" w:cs="Times New Roman"/>
          <w:sz w:val="28"/>
          <w:szCs w:val="28"/>
        </w:rPr>
        <w:t xml:space="preserve">Organisation mondiale de la santé </w:t>
      </w:r>
    </w:p>
    <w:p w14:paraId="50BA4650" w14:textId="356E7C20" w:rsidR="00BF3A8C" w:rsidRPr="001B170D" w:rsidRDefault="00B014A9"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PDE4</w:t>
      </w:r>
      <w:r w:rsidR="00BF3A8C" w:rsidRPr="001B170D">
        <w:rPr>
          <w:rFonts w:ascii="Times New Roman" w:hAnsi="Times New Roman" w:cs="Times New Roman"/>
          <w:sz w:val="28"/>
          <w:szCs w:val="28"/>
        </w:rPr>
        <w:t xml:space="preserve">                       : </w:t>
      </w:r>
      <w:r w:rsidRPr="001B170D">
        <w:rPr>
          <w:rFonts w:ascii="Times New Roman" w:hAnsi="Times New Roman" w:cs="Times New Roman"/>
          <w:sz w:val="28"/>
          <w:szCs w:val="28"/>
        </w:rPr>
        <w:t xml:space="preserve"> Phosphodiestérase de type 4 </w:t>
      </w:r>
    </w:p>
    <w:p w14:paraId="57BDC6C8" w14:textId="6A9C98F6" w:rsidR="00CE2135" w:rsidRPr="00F264B6" w:rsidRDefault="00CE2135"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PEC</w:t>
      </w:r>
      <w:r w:rsidRPr="00F264B6">
        <w:rPr>
          <w:rFonts w:ascii="Times New Roman" w:hAnsi="Times New Roman" w:cs="Times New Roman"/>
          <w:sz w:val="28"/>
          <w:szCs w:val="28"/>
        </w:rPr>
        <w:t xml:space="preserve">             </w:t>
      </w:r>
      <w:r w:rsidR="00F264B6">
        <w:rPr>
          <w:rFonts w:ascii="Times New Roman" w:hAnsi="Times New Roman" w:cs="Times New Roman"/>
          <w:sz w:val="28"/>
          <w:szCs w:val="28"/>
        </w:rPr>
        <w:t xml:space="preserve"> </w:t>
      </w:r>
      <w:r w:rsidRPr="00F264B6">
        <w:rPr>
          <w:rFonts w:ascii="Times New Roman" w:hAnsi="Times New Roman" w:cs="Times New Roman"/>
          <w:sz w:val="28"/>
          <w:szCs w:val="28"/>
        </w:rPr>
        <w:t xml:space="preserve">        </w:t>
      </w:r>
      <w:r w:rsidR="00F264B6">
        <w:rPr>
          <w:rFonts w:ascii="Times New Roman" w:hAnsi="Times New Roman" w:cs="Times New Roman"/>
          <w:sz w:val="28"/>
          <w:szCs w:val="28"/>
        </w:rPr>
        <w:t xml:space="preserve"> </w:t>
      </w:r>
      <w:r w:rsidRPr="00F264B6">
        <w:rPr>
          <w:rFonts w:ascii="Times New Roman" w:hAnsi="Times New Roman" w:cs="Times New Roman"/>
          <w:sz w:val="28"/>
          <w:szCs w:val="28"/>
        </w:rPr>
        <w:t xml:space="preserve">  : Prise en Charge</w:t>
      </w:r>
    </w:p>
    <w:p w14:paraId="7BF94830" w14:textId="787C389E" w:rsidR="0003636E" w:rsidRPr="0062696F" w:rsidRDefault="0003636E" w:rsidP="00F264B6">
      <w:pPr>
        <w:spacing w:line="276" w:lineRule="auto"/>
        <w:jc w:val="both"/>
        <w:rPr>
          <w:rFonts w:ascii="Times New Roman" w:hAnsi="Times New Roman" w:cs="Times New Roman"/>
          <w:sz w:val="28"/>
          <w:szCs w:val="28"/>
        </w:rPr>
      </w:pPr>
      <w:r w:rsidRPr="0062696F">
        <w:rPr>
          <w:rFonts w:ascii="Times New Roman" w:hAnsi="Times New Roman" w:cs="Times New Roman"/>
          <w:b/>
          <w:bCs/>
          <w:sz w:val="28"/>
          <w:szCs w:val="28"/>
        </w:rPr>
        <w:t xml:space="preserve">QdV    </w:t>
      </w:r>
      <w:r w:rsidRPr="0062696F">
        <w:rPr>
          <w:rFonts w:ascii="Times New Roman" w:hAnsi="Times New Roman" w:cs="Times New Roman"/>
          <w:sz w:val="28"/>
          <w:szCs w:val="28"/>
        </w:rPr>
        <w:t xml:space="preserve">          </w:t>
      </w:r>
      <w:r w:rsidR="00F264B6" w:rsidRPr="0062696F">
        <w:rPr>
          <w:rFonts w:ascii="Times New Roman" w:hAnsi="Times New Roman" w:cs="Times New Roman"/>
          <w:sz w:val="28"/>
          <w:szCs w:val="28"/>
        </w:rPr>
        <w:t xml:space="preserve">   </w:t>
      </w:r>
      <w:r w:rsidRPr="0062696F">
        <w:rPr>
          <w:rFonts w:ascii="Times New Roman" w:hAnsi="Times New Roman" w:cs="Times New Roman"/>
          <w:sz w:val="28"/>
          <w:szCs w:val="28"/>
        </w:rPr>
        <w:t xml:space="preserve">        : Qualité de  vie</w:t>
      </w:r>
    </w:p>
    <w:p w14:paraId="4C6B7CFA" w14:textId="0EB48E51" w:rsidR="00704B28" w:rsidRPr="0062696F" w:rsidRDefault="00704B28" w:rsidP="00F264B6">
      <w:pPr>
        <w:spacing w:line="276" w:lineRule="auto"/>
        <w:jc w:val="both"/>
        <w:rPr>
          <w:rFonts w:ascii="Times New Roman" w:hAnsi="Times New Roman" w:cs="Times New Roman"/>
          <w:sz w:val="28"/>
          <w:szCs w:val="28"/>
        </w:rPr>
      </w:pPr>
      <w:r w:rsidRPr="0062696F">
        <w:rPr>
          <w:rFonts w:ascii="Times New Roman" w:hAnsi="Times New Roman" w:cs="Times New Roman"/>
          <w:b/>
          <w:bCs/>
          <w:sz w:val="28"/>
          <w:szCs w:val="28"/>
        </w:rPr>
        <w:t>SHBG</w:t>
      </w:r>
      <w:r w:rsidRPr="0062696F">
        <w:rPr>
          <w:rFonts w:ascii="Times New Roman" w:hAnsi="Times New Roman" w:cs="Times New Roman"/>
          <w:sz w:val="28"/>
          <w:szCs w:val="28"/>
        </w:rPr>
        <w:t xml:space="preserve">                      :Sex Hormon Binding Globulin</w:t>
      </w:r>
    </w:p>
    <w:p w14:paraId="77071009" w14:textId="74C1A290" w:rsidR="00044DE7" w:rsidRPr="00F264B6" w:rsidRDefault="00B014A9"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TLR</w:t>
      </w:r>
      <w:r w:rsidR="00044DE7" w:rsidRPr="00F264B6">
        <w:rPr>
          <w:rFonts w:ascii="Times New Roman" w:hAnsi="Times New Roman" w:cs="Times New Roman"/>
          <w:sz w:val="28"/>
          <w:szCs w:val="28"/>
        </w:rPr>
        <w:t>                          :</w:t>
      </w:r>
      <w:r w:rsidRPr="00F264B6">
        <w:rPr>
          <w:rFonts w:ascii="Times New Roman" w:hAnsi="Times New Roman" w:cs="Times New Roman"/>
          <w:sz w:val="28"/>
          <w:szCs w:val="28"/>
        </w:rPr>
        <w:t xml:space="preserve"> Toll like receptors</w:t>
      </w:r>
    </w:p>
    <w:p w14:paraId="4481D3D7" w14:textId="166BA864" w:rsidR="007D1906" w:rsidRPr="00F264B6" w:rsidRDefault="00B014A9" w:rsidP="00F264B6">
      <w:pPr>
        <w:spacing w:line="276" w:lineRule="auto"/>
        <w:jc w:val="both"/>
        <w:rPr>
          <w:rFonts w:ascii="Times New Roman" w:hAnsi="Times New Roman" w:cs="Times New Roman"/>
          <w:sz w:val="28"/>
          <w:szCs w:val="28"/>
        </w:rPr>
      </w:pPr>
      <w:r w:rsidRPr="003C493B">
        <w:rPr>
          <w:rFonts w:ascii="Times New Roman" w:hAnsi="Times New Roman" w:cs="Times New Roman"/>
          <w:b/>
          <w:bCs/>
          <w:sz w:val="28"/>
          <w:szCs w:val="28"/>
        </w:rPr>
        <w:t>TNF</w:t>
      </w:r>
      <w:r w:rsidR="00F264B6" w:rsidRPr="00F264B6">
        <w:rPr>
          <w:rFonts w:ascii="Times New Roman" w:hAnsi="Times New Roman" w:cs="Times New Roman"/>
          <w:sz w:val="28"/>
          <w:szCs w:val="28"/>
        </w:rPr>
        <w:t xml:space="preserve"> </w:t>
      </w:r>
      <w:r w:rsidR="00044DE7" w:rsidRPr="00F264B6">
        <w:rPr>
          <w:rFonts w:ascii="Times New Roman" w:hAnsi="Times New Roman" w:cs="Times New Roman"/>
          <w:sz w:val="28"/>
          <w:szCs w:val="28"/>
        </w:rPr>
        <w:t xml:space="preserve">                         : </w:t>
      </w:r>
      <w:r w:rsidRPr="00F264B6">
        <w:rPr>
          <w:rFonts w:ascii="Times New Roman" w:hAnsi="Times New Roman" w:cs="Times New Roman"/>
          <w:sz w:val="28"/>
          <w:szCs w:val="28"/>
        </w:rPr>
        <w:t xml:space="preserve"> Facteur de nécrose tumoral</w:t>
      </w:r>
    </w:p>
    <w:p w14:paraId="67B09C2C" w14:textId="4D67DC5D" w:rsidR="00CC337A" w:rsidRPr="001B170D" w:rsidRDefault="00CC337A" w:rsidP="00F264B6">
      <w:pPr>
        <w:spacing w:after="0" w:line="276" w:lineRule="auto"/>
        <w:jc w:val="both"/>
        <w:rPr>
          <w:rFonts w:ascii="Times New Roman" w:hAnsi="Times New Roman" w:cs="Times New Roman"/>
          <w:color w:val="000000" w:themeColor="text1"/>
          <w:spacing w:val="4"/>
          <w:sz w:val="28"/>
          <w:szCs w:val="28"/>
        </w:rPr>
      </w:pPr>
      <w:r w:rsidRPr="003C493B">
        <w:rPr>
          <w:rFonts w:ascii="Times New Roman" w:hAnsi="Times New Roman" w:cs="Times New Roman"/>
          <w:b/>
          <w:bCs/>
          <w:color w:val="000000" w:themeColor="text1"/>
          <w:spacing w:val="4"/>
          <w:sz w:val="28"/>
          <w:szCs w:val="28"/>
        </w:rPr>
        <w:t>VIH</w:t>
      </w:r>
      <w:r w:rsidRPr="001B170D">
        <w:rPr>
          <w:rFonts w:ascii="Times New Roman" w:hAnsi="Times New Roman" w:cs="Times New Roman"/>
          <w:color w:val="000000" w:themeColor="text1"/>
          <w:spacing w:val="4"/>
          <w:sz w:val="28"/>
          <w:szCs w:val="28"/>
        </w:rPr>
        <w:t xml:space="preserve">     </w:t>
      </w:r>
      <w:r w:rsidR="00F264B6">
        <w:rPr>
          <w:rFonts w:ascii="Times New Roman" w:hAnsi="Times New Roman" w:cs="Times New Roman"/>
          <w:color w:val="000000" w:themeColor="text1"/>
          <w:spacing w:val="4"/>
          <w:sz w:val="28"/>
          <w:szCs w:val="28"/>
        </w:rPr>
        <w:t xml:space="preserve">   </w:t>
      </w:r>
      <w:r w:rsidRPr="001B170D">
        <w:rPr>
          <w:rFonts w:ascii="Times New Roman" w:hAnsi="Times New Roman" w:cs="Times New Roman"/>
          <w:color w:val="000000" w:themeColor="text1"/>
          <w:spacing w:val="4"/>
          <w:sz w:val="28"/>
          <w:szCs w:val="28"/>
        </w:rPr>
        <w:t xml:space="preserve">                 : V</w:t>
      </w:r>
      <w:r w:rsidRPr="001B170D">
        <w:rPr>
          <w:rFonts w:ascii="Times New Roman" w:hAnsi="Times New Roman" w:cs="Times New Roman"/>
          <w:sz w:val="28"/>
          <w:szCs w:val="28"/>
        </w:rPr>
        <w:t>irus de l’Immunodéficience Humaine</w:t>
      </w:r>
    </w:p>
    <w:p w14:paraId="2DDB8FEC" w14:textId="77777777" w:rsidR="003E07BE" w:rsidRPr="00F264B6" w:rsidRDefault="003E07BE" w:rsidP="001B170D">
      <w:pPr>
        <w:spacing w:line="360" w:lineRule="auto"/>
        <w:jc w:val="both"/>
        <w:rPr>
          <w:rFonts w:ascii="Times New Roman" w:hAnsi="Times New Roman" w:cs="Times New Roman"/>
          <w:sz w:val="28"/>
          <w:szCs w:val="28"/>
        </w:rPr>
      </w:pPr>
    </w:p>
    <w:p w14:paraId="6B4C032A" w14:textId="77777777" w:rsidR="003E07BE" w:rsidRPr="00F264B6" w:rsidRDefault="003E07BE" w:rsidP="001B170D">
      <w:pPr>
        <w:spacing w:line="360" w:lineRule="auto"/>
        <w:jc w:val="both"/>
        <w:rPr>
          <w:rFonts w:ascii="Times New Roman" w:hAnsi="Times New Roman" w:cs="Times New Roman"/>
          <w:sz w:val="28"/>
          <w:szCs w:val="28"/>
        </w:rPr>
      </w:pPr>
    </w:p>
    <w:p w14:paraId="6411C9B0" w14:textId="77777777" w:rsidR="003E07BE" w:rsidRPr="00F264B6" w:rsidRDefault="003E07BE" w:rsidP="001B170D">
      <w:pPr>
        <w:spacing w:line="360" w:lineRule="auto"/>
        <w:jc w:val="both"/>
        <w:rPr>
          <w:rFonts w:ascii="Times New Roman" w:hAnsi="Times New Roman" w:cs="Times New Roman"/>
          <w:sz w:val="28"/>
          <w:szCs w:val="28"/>
        </w:rPr>
      </w:pPr>
    </w:p>
    <w:p w14:paraId="76CBB7FC" w14:textId="77777777" w:rsidR="003E07BE" w:rsidRPr="00F264B6" w:rsidRDefault="003E07BE" w:rsidP="001B170D">
      <w:pPr>
        <w:spacing w:line="360" w:lineRule="auto"/>
        <w:jc w:val="both"/>
        <w:rPr>
          <w:rFonts w:ascii="Times New Roman" w:hAnsi="Times New Roman" w:cs="Times New Roman"/>
          <w:sz w:val="28"/>
          <w:szCs w:val="28"/>
        </w:rPr>
      </w:pPr>
    </w:p>
    <w:p w14:paraId="4CB31A03" w14:textId="77777777" w:rsidR="003E07BE"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7492892A" w14:textId="77777777" w:rsidR="00AF4B45" w:rsidRDefault="00AF4B45" w:rsidP="00AF4B45"/>
    <w:p w14:paraId="3BDCCBF5" w14:textId="77777777" w:rsidR="00AF4B45" w:rsidRDefault="00AF4B45" w:rsidP="00AF4B45"/>
    <w:p w14:paraId="50866F18" w14:textId="77777777" w:rsidR="00AF4B45" w:rsidRDefault="00AF4B45" w:rsidP="00AF4B45"/>
    <w:p w14:paraId="2D791A40" w14:textId="77777777" w:rsidR="00AF4B45" w:rsidRDefault="00AF4B45" w:rsidP="00AF4B45"/>
    <w:p w14:paraId="45D80279" w14:textId="77777777" w:rsidR="00AF4B45" w:rsidRPr="00AF4B45" w:rsidRDefault="00AF4B45" w:rsidP="00AF4B45"/>
    <w:p w14:paraId="62B43093"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7C6D598B"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4F6B2A7F"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7FAF26DC" w14:textId="003CD12C"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38313FBB" wp14:editId="5466ABFF">
                <wp:simplePos x="0" y="0"/>
                <wp:positionH relativeFrom="column">
                  <wp:posOffset>0</wp:posOffset>
                </wp:positionH>
                <wp:positionV relativeFrom="paragraph">
                  <wp:posOffset>56515</wp:posOffset>
                </wp:positionV>
                <wp:extent cx="5814060" cy="1321273"/>
                <wp:effectExtent l="57150" t="57150" r="53340" b="50800"/>
                <wp:wrapNone/>
                <wp:docPr id="644860387" name="Rectangle : coins arrondis 13"/>
                <wp:cNvGraphicFramePr/>
                <a:graphic xmlns:a="http://schemas.openxmlformats.org/drawingml/2006/main">
                  <a:graphicData uri="http://schemas.microsoft.com/office/word/2010/wordprocessingShape">
                    <wps:wsp>
                      <wps:cNvSpPr/>
                      <wps:spPr>
                        <a:xfrm>
                          <a:off x="0" y="0"/>
                          <a:ext cx="5814060" cy="1321273"/>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68DAABD6" w14:textId="3D2BFAD2" w:rsidR="003E07BE" w:rsidRDefault="003E07BE" w:rsidP="003E07BE">
                            <w:pPr>
                              <w:jc w:val="center"/>
                            </w:pPr>
                            <w:r>
                              <w:rPr>
                                <w:rFonts w:ascii="Times New Roman" w:hAnsi="Times New Roman" w:cs="Times New Roman"/>
                                <w:sz w:val="72"/>
                                <w:szCs w:val="72"/>
                              </w:rPr>
                              <w:t>LISTE DES TABLEAUX ET 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3FBB" id="_x0000_s1032" style="position:absolute;left:0;text-align:left;margin-left:0;margin-top:4.45pt;width:457.8pt;height:10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" fillcolor="#ed7d31 [3205]" strokecolor="#1f3763 [1604]" strokeweight="1pt">
                <v:stroke joinstyle="miter"/>
                <v:textbox>
                  <w:txbxContent>
                    <w:p w14:paraId="68DAABD6" w14:textId="3D2BFAD2" w:rsidR="003E07BE" w:rsidRDefault="003E07BE" w:rsidP="003E07BE">
                      <w:pPr>
                        <w:jc w:val="center"/>
                      </w:pPr>
                      <w:r>
                        <w:rPr>
                          <w:rFonts w:ascii="Times New Roman" w:hAnsi="Times New Roman" w:cs="Times New Roman"/>
                          <w:sz w:val="72"/>
                          <w:szCs w:val="72"/>
                        </w:rPr>
                        <w:t>LISTE DES TABLEAUX ET FIGURES</w:t>
                      </w:r>
                    </w:p>
                  </w:txbxContent>
                </v:textbox>
              </v:roundrect>
            </w:pict>
          </mc:Fallback>
        </mc:AlternateContent>
      </w:r>
    </w:p>
    <w:p w14:paraId="37CB63ED"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7C94D5A6"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35EE1693"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2CAB5B51"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21196DE5"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10500099"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2370E330"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6F581C36"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6B3FD8E7"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09FAB127"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2914B9FD"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570553E7" w14:textId="77777777" w:rsidR="003E07BE" w:rsidRDefault="003E07BE" w:rsidP="001B170D">
      <w:pPr>
        <w:spacing w:line="360" w:lineRule="auto"/>
        <w:jc w:val="both"/>
        <w:rPr>
          <w:rFonts w:ascii="Times New Roman" w:hAnsi="Times New Roman" w:cs="Times New Roman"/>
          <w:sz w:val="28"/>
          <w:szCs w:val="28"/>
        </w:rPr>
      </w:pPr>
    </w:p>
    <w:p w14:paraId="21A512B9" w14:textId="77777777" w:rsidR="00050171" w:rsidRDefault="00050171" w:rsidP="001B170D">
      <w:pPr>
        <w:spacing w:line="360" w:lineRule="auto"/>
        <w:jc w:val="both"/>
        <w:rPr>
          <w:rFonts w:ascii="Times New Roman" w:hAnsi="Times New Roman" w:cs="Times New Roman"/>
          <w:sz w:val="28"/>
          <w:szCs w:val="28"/>
        </w:rPr>
      </w:pPr>
    </w:p>
    <w:p w14:paraId="5B551534" w14:textId="77777777" w:rsidR="00AF4B45" w:rsidRDefault="00AF4B45" w:rsidP="001B170D">
      <w:pPr>
        <w:spacing w:line="360" w:lineRule="auto"/>
        <w:jc w:val="both"/>
        <w:rPr>
          <w:rFonts w:ascii="Times New Roman" w:hAnsi="Times New Roman" w:cs="Times New Roman"/>
          <w:sz w:val="28"/>
          <w:szCs w:val="28"/>
        </w:rPr>
      </w:pPr>
    </w:p>
    <w:p w14:paraId="36EF5ED6" w14:textId="77777777" w:rsidR="00AF4B45" w:rsidRPr="00F264B6" w:rsidRDefault="00AF4B45" w:rsidP="001B170D">
      <w:pPr>
        <w:spacing w:line="360" w:lineRule="auto"/>
        <w:jc w:val="both"/>
        <w:rPr>
          <w:rFonts w:ascii="Times New Roman" w:hAnsi="Times New Roman" w:cs="Times New Roman"/>
          <w:sz w:val="28"/>
          <w:szCs w:val="28"/>
        </w:rPr>
      </w:pPr>
    </w:p>
    <w:p w14:paraId="559714AD"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64C9FF2D" w14:textId="77777777" w:rsidR="003E07BE" w:rsidRPr="00F264B6"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5EB57113" w14:textId="6EEB90AA" w:rsidR="003E07BE" w:rsidRPr="003C493B" w:rsidRDefault="00865D4F" w:rsidP="001B170D">
      <w:pPr>
        <w:pStyle w:val="Tabledesillustrations"/>
        <w:tabs>
          <w:tab w:val="right" w:leader="dot" w:pos="9062"/>
        </w:tabs>
        <w:spacing w:line="360" w:lineRule="auto"/>
        <w:jc w:val="both"/>
        <w:rPr>
          <w:rFonts w:ascii="Times New Roman" w:hAnsi="Times New Roman" w:cs="Times New Roman"/>
          <w:b/>
          <w:bCs/>
          <w:sz w:val="28"/>
          <w:szCs w:val="28"/>
        </w:rPr>
      </w:pPr>
      <w:r w:rsidRPr="003C493B">
        <w:rPr>
          <w:rFonts w:ascii="Times New Roman" w:hAnsi="Times New Roman" w:cs="Times New Roman"/>
          <w:b/>
          <w:bCs/>
          <w:sz w:val="28"/>
          <w:szCs w:val="28"/>
        </w:rPr>
        <w:lastRenderedPageBreak/>
        <w:t>LISTE DES TABLEAUX</w:t>
      </w:r>
    </w:p>
    <w:p w14:paraId="64E96528" w14:textId="77777777" w:rsidR="003E07BE" w:rsidRPr="001B170D" w:rsidRDefault="003E07BE" w:rsidP="001B170D">
      <w:pPr>
        <w:pStyle w:val="Tabledesillustrations"/>
        <w:tabs>
          <w:tab w:val="right" w:leader="dot" w:pos="9062"/>
        </w:tabs>
        <w:spacing w:line="360" w:lineRule="auto"/>
        <w:jc w:val="both"/>
        <w:rPr>
          <w:rFonts w:ascii="Times New Roman" w:hAnsi="Times New Roman" w:cs="Times New Roman"/>
          <w:sz w:val="28"/>
          <w:szCs w:val="28"/>
        </w:rPr>
      </w:pPr>
    </w:p>
    <w:p w14:paraId="3E8BBCCF" w14:textId="278DBC75" w:rsidR="003C493B" w:rsidRPr="003C493B" w:rsidRDefault="00060532"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rsidRPr="003C493B">
        <w:rPr>
          <w:rFonts w:ascii="Times New Roman" w:hAnsi="Times New Roman" w:cs="Times New Roman"/>
          <w:sz w:val="28"/>
          <w:szCs w:val="28"/>
        </w:rPr>
        <w:fldChar w:fldCharType="begin"/>
      </w:r>
      <w:r w:rsidRPr="003C493B">
        <w:rPr>
          <w:rFonts w:ascii="Times New Roman" w:hAnsi="Times New Roman" w:cs="Times New Roman"/>
          <w:sz w:val="28"/>
          <w:szCs w:val="28"/>
          <w:lang w:val="en-US"/>
        </w:rPr>
        <w:instrText xml:space="preserve"> TOC \h \z \c "Tableau" </w:instrText>
      </w:r>
      <w:r w:rsidRPr="003C493B">
        <w:rPr>
          <w:rFonts w:ascii="Times New Roman" w:hAnsi="Times New Roman" w:cs="Times New Roman"/>
          <w:sz w:val="28"/>
          <w:szCs w:val="28"/>
        </w:rPr>
        <w:fldChar w:fldCharType="separate"/>
      </w:r>
      <w:hyperlink w:anchor="_Toc212464490" w:history="1">
        <w:r w:rsidR="003C493B" w:rsidRPr="003C493B">
          <w:rPr>
            <w:rStyle w:val="Lienhypertexte"/>
            <w:rFonts w:ascii="Times New Roman" w:hAnsi="Times New Roman" w:cs="Times New Roman"/>
            <w:noProof/>
            <w:sz w:val="28"/>
            <w:szCs w:val="28"/>
          </w:rPr>
          <w:t xml:space="preserve">Tableau I  : Lésions inflammatoires </w:t>
        </w:r>
        <w:r w:rsidR="003C493B" w:rsidRPr="003C493B">
          <w:rPr>
            <w:rFonts w:ascii="Times New Roman" w:hAnsi="Times New Roman" w:cs="Times New Roman"/>
            <w:noProof/>
            <w:webHidden/>
            <w:sz w:val="28"/>
            <w:szCs w:val="28"/>
          </w:rPr>
          <w:tab/>
        </w:r>
        <w:r w:rsidR="003C493B" w:rsidRPr="003C493B">
          <w:rPr>
            <w:rFonts w:ascii="Times New Roman" w:hAnsi="Times New Roman" w:cs="Times New Roman"/>
            <w:noProof/>
            <w:webHidden/>
            <w:sz w:val="28"/>
            <w:szCs w:val="28"/>
          </w:rPr>
          <w:fldChar w:fldCharType="begin"/>
        </w:r>
        <w:r w:rsidR="003C493B" w:rsidRPr="003C493B">
          <w:rPr>
            <w:rFonts w:ascii="Times New Roman" w:hAnsi="Times New Roman" w:cs="Times New Roman"/>
            <w:noProof/>
            <w:webHidden/>
            <w:sz w:val="28"/>
            <w:szCs w:val="28"/>
          </w:rPr>
          <w:instrText xml:space="preserve"> PAGEREF _Toc212464490 \h </w:instrText>
        </w:r>
        <w:r w:rsidR="003C493B" w:rsidRPr="003C493B">
          <w:rPr>
            <w:rFonts w:ascii="Times New Roman" w:hAnsi="Times New Roman" w:cs="Times New Roman"/>
            <w:noProof/>
            <w:webHidden/>
            <w:sz w:val="28"/>
            <w:szCs w:val="28"/>
          </w:rPr>
        </w:r>
        <w:r w:rsidR="003C493B" w:rsidRPr="003C493B">
          <w:rPr>
            <w:rFonts w:ascii="Times New Roman" w:hAnsi="Times New Roman" w:cs="Times New Roman"/>
            <w:noProof/>
            <w:webHidden/>
            <w:sz w:val="28"/>
            <w:szCs w:val="28"/>
          </w:rPr>
          <w:fldChar w:fldCharType="separate"/>
        </w:r>
        <w:r w:rsidR="003C493B" w:rsidRPr="003C493B">
          <w:rPr>
            <w:rFonts w:ascii="Times New Roman" w:hAnsi="Times New Roman" w:cs="Times New Roman"/>
            <w:noProof/>
            <w:webHidden/>
            <w:sz w:val="28"/>
            <w:szCs w:val="28"/>
          </w:rPr>
          <w:t>40</w:t>
        </w:r>
        <w:r w:rsidR="003C493B" w:rsidRPr="003C493B">
          <w:rPr>
            <w:rFonts w:ascii="Times New Roman" w:hAnsi="Times New Roman" w:cs="Times New Roman"/>
            <w:noProof/>
            <w:webHidden/>
            <w:sz w:val="28"/>
            <w:szCs w:val="28"/>
          </w:rPr>
          <w:fldChar w:fldCharType="end"/>
        </w:r>
      </w:hyperlink>
    </w:p>
    <w:p w14:paraId="11D7395A" w14:textId="19BF8F4D"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"_Toc212464491"</w:instrText>
      </w:r>
      <w:r>
        <w:fldChar w:fldCharType="separate"/>
      </w:r>
      <w:r w:rsidRPr="003C493B">
        <w:rPr>
          <w:rStyle w:val="Lienhypertexte"/>
          <w:rFonts w:ascii="Times New Roman" w:hAnsi="Times New Roman" w:cs="Times New Roman"/>
          <w:noProof/>
          <w:sz w:val="28"/>
          <w:szCs w:val="28"/>
        </w:rPr>
        <w:t xml:space="preserve">Tableau II : </w:t>
      </w:r>
      <w:ins w:id="24" w:author="NANSSEU NJINGANG, Jobert Richie" w:date="2025-10-30T12:23:00Z" w16du:dateUtc="2025-10-30T10:23:00Z">
        <w:r w:rsidR="00DA2F42">
          <w:rPr>
            <w:rStyle w:val="Lienhypertexte"/>
            <w:rFonts w:ascii="Times New Roman" w:hAnsi="Times New Roman" w:cs="Times New Roman"/>
            <w:noProof/>
            <w:sz w:val="28"/>
            <w:szCs w:val="28"/>
          </w:rPr>
          <w:t>L</w:t>
        </w:r>
      </w:ins>
      <w:del w:id="25" w:author="NANSSEU NJINGANG, Jobert Richie" w:date="2025-10-30T12:23:00Z" w16du:dateUtc="2025-10-30T10:23:00Z">
        <w:r w:rsidRPr="003C493B" w:rsidDel="00DA2F42">
          <w:rPr>
            <w:rStyle w:val="Lienhypertexte"/>
            <w:rFonts w:ascii="Times New Roman" w:hAnsi="Times New Roman" w:cs="Times New Roman"/>
            <w:noProof/>
            <w:sz w:val="28"/>
            <w:szCs w:val="28"/>
          </w:rPr>
          <w:delText>l</w:delText>
        </w:r>
      </w:del>
      <w:r w:rsidRPr="003C493B">
        <w:rPr>
          <w:rStyle w:val="Lienhypertexte"/>
          <w:rFonts w:ascii="Times New Roman" w:hAnsi="Times New Roman" w:cs="Times New Roman"/>
          <w:noProof/>
          <w:sz w:val="28"/>
          <w:szCs w:val="28"/>
        </w:rPr>
        <w:t>ésions cicatricielles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_Toc212464491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42</w:t>
      </w:r>
      <w:r w:rsidRPr="003C493B">
        <w:rPr>
          <w:rFonts w:ascii="Times New Roman" w:hAnsi="Times New Roman" w:cs="Times New Roman"/>
          <w:noProof/>
          <w:webHidden/>
          <w:sz w:val="28"/>
          <w:szCs w:val="28"/>
        </w:rPr>
        <w:fldChar w:fldCharType="end"/>
      </w:r>
      <w:r>
        <w:fldChar w:fldCharType="end"/>
      </w:r>
    </w:p>
    <w:p w14:paraId="08BFF79B" w14:textId="25C3E27B"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"_Toc212464492"</w:instrText>
      </w:r>
      <w:r>
        <w:fldChar w:fldCharType="separate"/>
      </w:r>
      <w:r w:rsidRPr="003C493B">
        <w:rPr>
          <w:rStyle w:val="Lienhypertexte"/>
          <w:rFonts w:ascii="Times New Roman" w:hAnsi="Times New Roman" w:cs="Times New Roman"/>
          <w:noProof/>
          <w:sz w:val="28"/>
          <w:szCs w:val="28"/>
        </w:rPr>
        <w:t xml:space="preserve">Tableau III : </w:t>
      </w:r>
      <w:ins w:id="26" w:author="NANSSEU NJINGANG, Jobert Richie" w:date="2025-10-30T12:23:00Z" w16du:dateUtc="2025-10-30T10:23:00Z">
        <w:r w:rsidR="00DA2F42">
          <w:rPr>
            <w:rStyle w:val="Lienhypertexte"/>
            <w:rFonts w:ascii="Times New Roman" w:hAnsi="Times New Roman" w:cs="Times New Roman"/>
            <w:noProof/>
            <w:sz w:val="28"/>
            <w:szCs w:val="28"/>
          </w:rPr>
          <w:t>S</w:t>
        </w:r>
      </w:ins>
      <w:del w:id="27" w:author="NANSSEU NJINGANG, Jobert Richie" w:date="2025-10-30T12:23:00Z" w16du:dateUtc="2025-10-30T10:23:00Z">
        <w:r w:rsidRPr="003C493B" w:rsidDel="00DA2F42">
          <w:rPr>
            <w:rStyle w:val="Lienhypertexte"/>
            <w:rFonts w:ascii="Times New Roman" w:hAnsi="Times New Roman" w:cs="Times New Roman"/>
            <w:noProof/>
            <w:sz w:val="28"/>
            <w:szCs w:val="28"/>
          </w:rPr>
          <w:delText>s</w:delText>
        </w:r>
      </w:del>
      <w:r w:rsidRPr="003C493B">
        <w:rPr>
          <w:rStyle w:val="Lienhypertexte"/>
          <w:rFonts w:ascii="Times New Roman" w:hAnsi="Times New Roman" w:cs="Times New Roman"/>
          <w:noProof/>
          <w:sz w:val="28"/>
          <w:szCs w:val="28"/>
        </w:rPr>
        <w:t>core de Sartorius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_Toc212464492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50</w:t>
      </w:r>
      <w:r w:rsidRPr="003C493B">
        <w:rPr>
          <w:rFonts w:ascii="Times New Roman" w:hAnsi="Times New Roman" w:cs="Times New Roman"/>
          <w:noProof/>
          <w:webHidden/>
          <w:sz w:val="28"/>
          <w:szCs w:val="28"/>
        </w:rPr>
        <w:fldChar w:fldCharType="end"/>
      </w:r>
      <w:r>
        <w:fldChar w:fldCharType="end"/>
      </w:r>
    </w:p>
    <w:p w14:paraId="478ABAD8" w14:textId="12779C6E"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hyperlink w:anchor="_Toc212464493" w:history="1">
        <w:r w:rsidRPr="003C493B">
          <w:rPr>
            <w:rStyle w:val="Lienhypertexte"/>
            <w:rFonts w:ascii="Times New Roman" w:hAnsi="Times New Roman" w:cs="Times New Roman"/>
            <w:noProof/>
            <w:sz w:val="28"/>
            <w:szCs w:val="28"/>
          </w:rPr>
          <w:t>Tableau IV : Score HS-PGA</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_Toc212464493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51</w:t>
        </w:r>
        <w:r w:rsidRPr="003C493B">
          <w:rPr>
            <w:rFonts w:ascii="Times New Roman" w:hAnsi="Times New Roman" w:cs="Times New Roman"/>
            <w:noProof/>
            <w:webHidden/>
            <w:sz w:val="28"/>
            <w:szCs w:val="28"/>
          </w:rPr>
          <w:fldChar w:fldCharType="end"/>
        </w:r>
      </w:hyperlink>
    </w:p>
    <w:p w14:paraId="302EB986" w14:textId="4942B567"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"_Toc212464494"</w:instrText>
      </w:r>
      <w:r>
        <w:fldChar w:fldCharType="separate"/>
      </w:r>
      <w:r w:rsidRPr="003C493B">
        <w:rPr>
          <w:rStyle w:val="Lienhypertexte"/>
          <w:rFonts w:ascii="Times New Roman" w:hAnsi="Times New Roman" w:cs="Times New Roman"/>
          <w:noProof/>
          <w:sz w:val="28"/>
          <w:szCs w:val="28"/>
        </w:rPr>
        <w:t xml:space="preserve">Tableau V ; </w:t>
      </w:r>
      <w:del w:id="28" w:author="NANSSEU NJINGANG, Jobert Richie" w:date="2025-10-30T12:23:00Z" w16du:dateUtc="2025-10-30T10:23:00Z">
        <w:r w:rsidRPr="003C493B" w:rsidDel="00DA2F42">
          <w:rPr>
            <w:rStyle w:val="Lienhypertexte"/>
            <w:rFonts w:ascii="Times New Roman" w:hAnsi="Times New Roman" w:cs="Times New Roman"/>
            <w:noProof/>
            <w:sz w:val="28"/>
            <w:szCs w:val="28"/>
          </w:rPr>
          <w:delText>a</w:delText>
        </w:r>
      </w:del>
      <w:ins w:id="29" w:author="NANSSEU NJINGANG, Jobert Richie" w:date="2025-10-30T12:23:00Z" w16du:dateUtc="2025-10-30T10:23:00Z">
        <w:r w:rsidR="00DA2F42">
          <w:rPr>
            <w:rStyle w:val="Lienhypertexte"/>
            <w:rFonts w:ascii="Times New Roman" w:hAnsi="Times New Roman" w:cs="Times New Roman"/>
            <w:noProof/>
            <w:sz w:val="28"/>
            <w:szCs w:val="28"/>
          </w:rPr>
          <w:t>A</w:t>
        </w:r>
      </w:ins>
      <w:r w:rsidRPr="003C493B">
        <w:rPr>
          <w:rStyle w:val="Lienhypertexte"/>
          <w:rFonts w:ascii="Times New Roman" w:hAnsi="Times New Roman" w:cs="Times New Roman"/>
          <w:noProof/>
          <w:sz w:val="28"/>
          <w:szCs w:val="28"/>
        </w:rPr>
        <w:t>ntibiotiques utilisés dans le traitement de crise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_Toc212464494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59</w:t>
      </w:r>
      <w:r w:rsidRPr="003C493B">
        <w:rPr>
          <w:rFonts w:ascii="Times New Roman" w:hAnsi="Times New Roman" w:cs="Times New Roman"/>
          <w:noProof/>
          <w:webHidden/>
          <w:sz w:val="28"/>
          <w:szCs w:val="28"/>
        </w:rPr>
        <w:fldChar w:fldCharType="end"/>
      </w:r>
      <w:r>
        <w:fldChar w:fldCharType="end"/>
      </w:r>
    </w:p>
    <w:p w14:paraId="0B902758" w14:textId="22EA6C4E"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"_Toc212464495"</w:instrText>
      </w:r>
      <w:r>
        <w:fldChar w:fldCharType="separate"/>
      </w:r>
      <w:r w:rsidRPr="003C493B">
        <w:rPr>
          <w:rStyle w:val="Lienhypertexte"/>
          <w:rFonts w:ascii="Times New Roman" w:hAnsi="Times New Roman" w:cs="Times New Roman"/>
          <w:noProof/>
          <w:sz w:val="28"/>
          <w:szCs w:val="28"/>
        </w:rPr>
        <w:t xml:space="preserve">Tableau VI : </w:t>
      </w:r>
      <w:ins w:id="30" w:author="NANSSEU NJINGANG, Jobert Richie" w:date="2025-10-30T12:23:00Z" w16du:dateUtc="2025-10-30T10:23:00Z">
        <w:r w:rsidR="00DA2F42">
          <w:rPr>
            <w:rStyle w:val="Lienhypertexte"/>
            <w:rFonts w:ascii="Times New Roman" w:hAnsi="Times New Roman" w:cs="Times New Roman"/>
            <w:noProof/>
            <w:sz w:val="28"/>
            <w:szCs w:val="28"/>
          </w:rPr>
          <w:t>A</w:t>
        </w:r>
      </w:ins>
      <w:del w:id="31" w:author="NANSSEU NJINGANG, Jobert Richie" w:date="2025-10-30T12:23:00Z" w16du:dateUtc="2025-10-30T10:23:00Z">
        <w:r w:rsidRPr="003C493B" w:rsidDel="00DA2F42">
          <w:rPr>
            <w:rStyle w:val="Lienhypertexte"/>
            <w:rFonts w:ascii="Times New Roman" w:hAnsi="Times New Roman" w:cs="Times New Roman"/>
            <w:noProof/>
            <w:sz w:val="28"/>
            <w:szCs w:val="28"/>
          </w:rPr>
          <w:delText>a</w:delText>
        </w:r>
      </w:del>
      <w:r w:rsidRPr="003C493B">
        <w:rPr>
          <w:rStyle w:val="Lienhypertexte"/>
          <w:rFonts w:ascii="Times New Roman" w:hAnsi="Times New Roman" w:cs="Times New Roman"/>
          <w:noProof/>
          <w:sz w:val="28"/>
          <w:szCs w:val="28"/>
        </w:rPr>
        <w:t>ntibiotiques utilisés dans le traitement de fond</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_Toc212464495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61</w:t>
      </w:r>
      <w:r w:rsidRPr="003C493B">
        <w:rPr>
          <w:rFonts w:ascii="Times New Roman" w:hAnsi="Times New Roman" w:cs="Times New Roman"/>
          <w:noProof/>
          <w:webHidden/>
          <w:sz w:val="28"/>
          <w:szCs w:val="28"/>
        </w:rPr>
        <w:fldChar w:fldCharType="end"/>
      </w:r>
      <w:r>
        <w:fldChar w:fldCharType="end"/>
      </w:r>
    </w:p>
    <w:p w14:paraId="34421065" w14:textId="02658190"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"_Toc212464496"</w:instrText>
      </w:r>
      <w:r>
        <w:fldChar w:fldCharType="separate"/>
      </w:r>
      <w:r w:rsidRPr="003C493B">
        <w:rPr>
          <w:rStyle w:val="Lienhypertexte"/>
          <w:rFonts w:ascii="Times New Roman" w:hAnsi="Times New Roman" w:cs="Times New Roman"/>
          <w:noProof/>
          <w:sz w:val="28"/>
          <w:szCs w:val="28"/>
        </w:rPr>
        <w:t xml:space="preserve">Tableau VII : </w:t>
      </w:r>
      <w:ins w:id="32" w:author="NANSSEU NJINGANG, Jobert Richie" w:date="2025-10-30T12:23:00Z" w16du:dateUtc="2025-10-30T10:23:00Z">
        <w:r w:rsidR="00DA2F42">
          <w:rPr>
            <w:rStyle w:val="Lienhypertexte"/>
            <w:rFonts w:ascii="Times New Roman" w:hAnsi="Times New Roman" w:cs="Times New Roman"/>
            <w:noProof/>
            <w:sz w:val="28"/>
            <w:szCs w:val="28"/>
          </w:rPr>
          <w:t>R</w:t>
        </w:r>
      </w:ins>
      <w:del w:id="33" w:author="NANSSEU NJINGANG, Jobert Richie" w:date="2025-10-30T12:23:00Z" w16du:dateUtc="2025-10-30T10:23:00Z">
        <w:r w:rsidRPr="003C493B" w:rsidDel="00DA2F42">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épartition des patients selon l’hôpital et le volet de recrutement</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_Toc212464496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79</w:t>
      </w:r>
      <w:r w:rsidRPr="003C493B">
        <w:rPr>
          <w:rFonts w:ascii="Times New Roman" w:hAnsi="Times New Roman" w:cs="Times New Roman"/>
          <w:noProof/>
          <w:webHidden/>
          <w:sz w:val="28"/>
          <w:szCs w:val="28"/>
        </w:rPr>
        <w:fldChar w:fldCharType="end"/>
      </w:r>
      <w:r>
        <w:fldChar w:fldCharType="end"/>
      </w:r>
    </w:p>
    <w:p w14:paraId="657BB9B9" w14:textId="519684A8"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hyperlink w:anchor="_Toc212464497" w:history="1">
        <w:r w:rsidRPr="003C493B">
          <w:rPr>
            <w:rStyle w:val="Lienhypertexte"/>
            <w:rFonts w:ascii="Times New Roman" w:hAnsi="Times New Roman" w:cs="Times New Roman"/>
            <w:noProof/>
            <w:sz w:val="28"/>
            <w:szCs w:val="28"/>
          </w:rPr>
          <w:t>Tableau VIII : Histoire de la maladie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_Toc212464497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81</w:t>
        </w:r>
        <w:r w:rsidRPr="003C493B">
          <w:rPr>
            <w:rFonts w:ascii="Times New Roman" w:hAnsi="Times New Roman" w:cs="Times New Roman"/>
            <w:noProof/>
            <w:webHidden/>
            <w:sz w:val="28"/>
            <w:szCs w:val="28"/>
          </w:rPr>
          <w:fldChar w:fldCharType="end"/>
        </w:r>
      </w:hyperlink>
    </w:p>
    <w:p w14:paraId="5690CF8A" w14:textId="18A6C98F"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hyperlink w:anchor="_Toc212464498" w:history="1">
        <w:r w:rsidRPr="003C493B">
          <w:rPr>
            <w:rStyle w:val="Lienhypertexte"/>
            <w:rFonts w:ascii="Times New Roman" w:hAnsi="Times New Roman" w:cs="Times New Roman"/>
            <w:noProof/>
            <w:sz w:val="28"/>
            <w:szCs w:val="28"/>
          </w:rPr>
          <w:t>Tableau IX : Répartition des patients selon les antécédents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_Toc212464498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82</w:t>
        </w:r>
        <w:r w:rsidRPr="003C493B">
          <w:rPr>
            <w:rFonts w:ascii="Times New Roman" w:hAnsi="Times New Roman" w:cs="Times New Roman"/>
            <w:noProof/>
            <w:webHidden/>
            <w:sz w:val="28"/>
            <w:szCs w:val="28"/>
          </w:rPr>
          <w:fldChar w:fldCharType="end"/>
        </w:r>
      </w:hyperlink>
    </w:p>
    <w:p w14:paraId="0C76B91A" w14:textId="2ECCF55A"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"_Toc212464499"</w:instrText>
      </w:r>
      <w:r>
        <w:fldChar w:fldCharType="separate"/>
      </w:r>
      <w:r w:rsidRPr="003C493B">
        <w:rPr>
          <w:rStyle w:val="Lienhypertexte"/>
          <w:rFonts w:ascii="Times New Roman" w:hAnsi="Times New Roman" w:cs="Times New Roman"/>
          <w:noProof/>
          <w:sz w:val="28"/>
          <w:szCs w:val="28"/>
        </w:rPr>
        <w:t xml:space="preserve">Tableau X ; </w:t>
      </w:r>
      <w:ins w:id="34" w:author="NANSSEU NJINGANG, Jobert Richie" w:date="2025-10-30T12:22:00Z" w16du:dateUtc="2025-10-30T10:22:00Z">
        <w:r w:rsidR="00DA2F42">
          <w:rPr>
            <w:rStyle w:val="Lienhypertexte"/>
            <w:rFonts w:ascii="Times New Roman" w:hAnsi="Times New Roman" w:cs="Times New Roman"/>
            <w:noProof/>
            <w:sz w:val="28"/>
            <w:szCs w:val="28"/>
          </w:rPr>
          <w:t>R</w:t>
        </w:r>
      </w:ins>
      <w:del w:id="35" w:author="NANSSEU NJINGANG, Jobert Richie" w:date="2025-10-30T12:22:00Z" w16du:dateUtc="2025-10-30T10:22:00Z">
        <w:r w:rsidRPr="003C493B" w:rsidDel="00DA2F42">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épartition des dermatoses associées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_Toc212464499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89</w:t>
      </w:r>
      <w:r w:rsidRPr="003C493B">
        <w:rPr>
          <w:rFonts w:ascii="Times New Roman" w:hAnsi="Times New Roman" w:cs="Times New Roman"/>
          <w:noProof/>
          <w:webHidden/>
          <w:sz w:val="28"/>
          <w:szCs w:val="28"/>
        </w:rPr>
        <w:fldChar w:fldCharType="end"/>
      </w:r>
      <w:r>
        <w:fldChar w:fldCharType="end"/>
      </w:r>
    </w:p>
    <w:p w14:paraId="41A7D75D" w14:textId="31A584D4" w:rsidR="003C493B" w:rsidRPr="003C493B" w:rsidRDefault="003C493B" w:rsidP="003C493B">
      <w:pPr>
        <w:pStyle w:val="Tabledesillustrations"/>
        <w:tabs>
          <w:tab w:val="right" w:leader="dot" w:pos="9062"/>
        </w:tabs>
        <w:spacing w:line="360" w:lineRule="auto"/>
        <w:rPr>
          <w:rFonts w:ascii="Times New Roman" w:eastAsiaTheme="minorEastAsia" w:hAnsi="Times New Roman" w:cs="Times New Roman"/>
          <w:noProof/>
          <w:sz w:val="28"/>
          <w:szCs w:val="28"/>
          <w:lang w:eastAsia="fr-FR"/>
        </w:rPr>
      </w:pPr>
      <w:r>
        <w:fldChar w:fldCharType="begin"/>
      </w:r>
      <w:r>
        <w:instrText>HYPERLINK \l "_Toc212464500"</w:instrText>
      </w:r>
      <w:r>
        <w:fldChar w:fldCharType="separate"/>
      </w:r>
      <w:r w:rsidRPr="003C493B">
        <w:rPr>
          <w:rStyle w:val="Lienhypertexte"/>
          <w:rFonts w:ascii="Times New Roman" w:hAnsi="Times New Roman" w:cs="Times New Roman"/>
          <w:noProof/>
          <w:sz w:val="28"/>
          <w:szCs w:val="28"/>
        </w:rPr>
        <w:t xml:space="preserve">Tableau XI : </w:t>
      </w:r>
      <w:ins w:id="36" w:author="NANSSEU NJINGANG, Jobert Richie" w:date="2025-10-30T12:22:00Z" w16du:dateUtc="2025-10-30T10:22:00Z">
        <w:r w:rsidR="00DA2F42">
          <w:rPr>
            <w:rStyle w:val="Lienhypertexte"/>
            <w:rFonts w:ascii="Times New Roman" w:hAnsi="Times New Roman" w:cs="Times New Roman"/>
            <w:noProof/>
            <w:sz w:val="28"/>
            <w:szCs w:val="28"/>
          </w:rPr>
          <w:t>R</w:t>
        </w:r>
      </w:ins>
      <w:del w:id="37" w:author="NANSSEU NJINGANG, Jobert Richie" w:date="2025-10-30T12:22:00Z" w16du:dateUtc="2025-10-30T10:22:00Z">
        <w:r w:rsidRPr="003C493B" w:rsidDel="00DA2F42">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épartition selon le traitement</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_Toc212464500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90</w:t>
      </w:r>
      <w:r w:rsidRPr="003C493B">
        <w:rPr>
          <w:rFonts w:ascii="Times New Roman" w:hAnsi="Times New Roman" w:cs="Times New Roman"/>
          <w:noProof/>
          <w:webHidden/>
          <w:sz w:val="28"/>
          <w:szCs w:val="28"/>
        </w:rPr>
        <w:fldChar w:fldCharType="end"/>
      </w:r>
      <w:r>
        <w:fldChar w:fldCharType="end"/>
      </w:r>
    </w:p>
    <w:p w14:paraId="3B3DE2EE" w14:textId="5EFDD81C" w:rsidR="00965F4E" w:rsidRPr="001B170D" w:rsidRDefault="00060532" w:rsidP="003C493B">
      <w:pPr>
        <w:spacing w:line="360" w:lineRule="auto"/>
        <w:ind w:left="720"/>
        <w:jc w:val="both"/>
        <w:rPr>
          <w:rFonts w:ascii="Times New Roman" w:hAnsi="Times New Roman" w:cs="Times New Roman"/>
          <w:sz w:val="28"/>
          <w:szCs w:val="28"/>
          <w:lang w:val="en-US"/>
        </w:rPr>
      </w:pPr>
      <w:r w:rsidRPr="003C493B">
        <w:rPr>
          <w:rFonts w:ascii="Times New Roman" w:hAnsi="Times New Roman" w:cs="Times New Roman"/>
          <w:sz w:val="28"/>
          <w:szCs w:val="28"/>
        </w:rPr>
        <w:fldChar w:fldCharType="end"/>
      </w:r>
    </w:p>
    <w:p w14:paraId="69DAEA33" w14:textId="77777777" w:rsidR="00060532" w:rsidRPr="001B170D" w:rsidRDefault="00060532" w:rsidP="001B170D">
      <w:pPr>
        <w:spacing w:line="360" w:lineRule="auto"/>
        <w:ind w:left="720"/>
        <w:jc w:val="both"/>
        <w:rPr>
          <w:rFonts w:ascii="Times New Roman" w:hAnsi="Times New Roman" w:cs="Times New Roman"/>
          <w:sz w:val="28"/>
          <w:szCs w:val="28"/>
          <w:lang w:val="en-US"/>
        </w:rPr>
      </w:pPr>
    </w:p>
    <w:p w14:paraId="51415120" w14:textId="77777777" w:rsidR="00060532" w:rsidRPr="001B170D" w:rsidRDefault="00060532" w:rsidP="001B170D">
      <w:pPr>
        <w:spacing w:line="360" w:lineRule="auto"/>
        <w:ind w:left="720"/>
        <w:jc w:val="both"/>
        <w:rPr>
          <w:rFonts w:ascii="Times New Roman" w:hAnsi="Times New Roman" w:cs="Times New Roman"/>
          <w:sz w:val="28"/>
          <w:szCs w:val="28"/>
          <w:lang w:val="en-US"/>
        </w:rPr>
      </w:pPr>
    </w:p>
    <w:p w14:paraId="0291371D" w14:textId="77777777" w:rsidR="00060532" w:rsidRDefault="00060532" w:rsidP="001B170D">
      <w:pPr>
        <w:spacing w:line="360" w:lineRule="auto"/>
        <w:ind w:left="720"/>
        <w:jc w:val="both"/>
        <w:rPr>
          <w:rFonts w:ascii="Times New Roman" w:hAnsi="Times New Roman" w:cs="Times New Roman"/>
          <w:sz w:val="28"/>
          <w:szCs w:val="28"/>
          <w:lang w:val="en-US"/>
        </w:rPr>
      </w:pPr>
    </w:p>
    <w:p w14:paraId="1D99E1C0" w14:textId="77777777" w:rsidR="00AF4B45" w:rsidRDefault="00AF4B45" w:rsidP="001B170D">
      <w:pPr>
        <w:spacing w:line="360" w:lineRule="auto"/>
        <w:ind w:left="720"/>
        <w:jc w:val="both"/>
        <w:rPr>
          <w:rFonts w:ascii="Times New Roman" w:hAnsi="Times New Roman" w:cs="Times New Roman"/>
          <w:sz w:val="28"/>
          <w:szCs w:val="28"/>
          <w:lang w:val="en-US"/>
        </w:rPr>
      </w:pPr>
    </w:p>
    <w:p w14:paraId="58F141E8" w14:textId="77777777" w:rsidR="00AF4B45" w:rsidRDefault="00AF4B45" w:rsidP="001B170D">
      <w:pPr>
        <w:spacing w:line="360" w:lineRule="auto"/>
        <w:ind w:left="720"/>
        <w:jc w:val="both"/>
        <w:rPr>
          <w:rFonts w:ascii="Times New Roman" w:hAnsi="Times New Roman" w:cs="Times New Roman"/>
          <w:sz w:val="28"/>
          <w:szCs w:val="28"/>
          <w:lang w:val="en-US"/>
        </w:rPr>
      </w:pPr>
    </w:p>
    <w:p w14:paraId="7DF8C8E8" w14:textId="77777777" w:rsidR="00AF4B45" w:rsidRDefault="00AF4B45" w:rsidP="001B170D">
      <w:pPr>
        <w:spacing w:line="360" w:lineRule="auto"/>
        <w:ind w:left="720"/>
        <w:jc w:val="both"/>
        <w:rPr>
          <w:rFonts w:ascii="Times New Roman" w:hAnsi="Times New Roman" w:cs="Times New Roman"/>
          <w:sz w:val="28"/>
          <w:szCs w:val="28"/>
          <w:lang w:val="en-US"/>
        </w:rPr>
      </w:pPr>
    </w:p>
    <w:p w14:paraId="5B7266B1" w14:textId="77777777" w:rsidR="00AF4B45" w:rsidRDefault="00AF4B45" w:rsidP="001B170D">
      <w:pPr>
        <w:spacing w:line="360" w:lineRule="auto"/>
        <w:ind w:left="720"/>
        <w:jc w:val="both"/>
        <w:rPr>
          <w:rFonts w:ascii="Times New Roman" w:hAnsi="Times New Roman" w:cs="Times New Roman"/>
          <w:sz w:val="28"/>
          <w:szCs w:val="28"/>
          <w:lang w:val="en-US"/>
        </w:rPr>
      </w:pPr>
    </w:p>
    <w:p w14:paraId="2D5E45A3" w14:textId="77777777" w:rsidR="00AF4B45" w:rsidRDefault="00AF4B45" w:rsidP="001B170D">
      <w:pPr>
        <w:spacing w:line="360" w:lineRule="auto"/>
        <w:ind w:left="720"/>
        <w:jc w:val="both"/>
        <w:rPr>
          <w:rFonts w:ascii="Times New Roman" w:hAnsi="Times New Roman" w:cs="Times New Roman"/>
          <w:sz w:val="28"/>
          <w:szCs w:val="28"/>
          <w:lang w:val="en-US"/>
        </w:rPr>
      </w:pPr>
    </w:p>
    <w:p w14:paraId="338EBD75" w14:textId="77777777" w:rsidR="00AF4B45" w:rsidRDefault="00AF4B45" w:rsidP="001B170D">
      <w:pPr>
        <w:spacing w:line="360" w:lineRule="auto"/>
        <w:ind w:left="720"/>
        <w:jc w:val="both"/>
        <w:rPr>
          <w:rFonts w:ascii="Times New Roman" w:hAnsi="Times New Roman" w:cs="Times New Roman"/>
          <w:sz w:val="28"/>
          <w:szCs w:val="28"/>
          <w:lang w:val="en-US"/>
        </w:rPr>
      </w:pPr>
    </w:p>
    <w:p w14:paraId="54E6BC30" w14:textId="77777777" w:rsidR="00AF4B45" w:rsidRPr="001B170D" w:rsidRDefault="00AF4B45" w:rsidP="001B170D">
      <w:pPr>
        <w:spacing w:line="360" w:lineRule="auto"/>
        <w:ind w:left="720"/>
        <w:jc w:val="both"/>
        <w:rPr>
          <w:rFonts w:ascii="Times New Roman" w:hAnsi="Times New Roman" w:cs="Times New Roman"/>
          <w:sz w:val="28"/>
          <w:szCs w:val="28"/>
          <w:lang w:val="en-US"/>
        </w:rPr>
      </w:pPr>
    </w:p>
    <w:p w14:paraId="1C604B65" w14:textId="77777777" w:rsidR="00865D4F" w:rsidRPr="001B170D" w:rsidRDefault="00865D4F" w:rsidP="001B170D">
      <w:pPr>
        <w:spacing w:line="360" w:lineRule="auto"/>
        <w:ind w:left="720"/>
        <w:jc w:val="both"/>
        <w:rPr>
          <w:rFonts w:ascii="Times New Roman" w:hAnsi="Times New Roman" w:cs="Times New Roman"/>
          <w:sz w:val="28"/>
          <w:szCs w:val="28"/>
          <w:lang w:val="en-US"/>
        </w:rPr>
      </w:pPr>
    </w:p>
    <w:p w14:paraId="3B7A8632" w14:textId="26C7E031" w:rsidR="00060532" w:rsidRPr="003C493B" w:rsidRDefault="00865D4F" w:rsidP="003C493B">
      <w:pPr>
        <w:spacing w:line="360" w:lineRule="auto"/>
        <w:jc w:val="both"/>
        <w:rPr>
          <w:rFonts w:ascii="Times New Roman" w:hAnsi="Times New Roman" w:cs="Times New Roman"/>
          <w:b/>
          <w:bCs/>
          <w:sz w:val="28"/>
          <w:szCs w:val="28"/>
          <w:lang w:val="en-US"/>
        </w:rPr>
      </w:pPr>
      <w:r w:rsidRPr="003C493B">
        <w:rPr>
          <w:rFonts w:ascii="Times New Roman" w:hAnsi="Times New Roman" w:cs="Times New Roman"/>
          <w:b/>
          <w:bCs/>
          <w:sz w:val="28"/>
          <w:szCs w:val="28"/>
          <w:lang w:val="en-US"/>
        </w:rPr>
        <w:t>LISTE DES FIGURES</w:t>
      </w:r>
    </w:p>
    <w:p w14:paraId="44C04CA8" w14:textId="28FA8EC0" w:rsidR="003C493B" w:rsidRPr="003C493B" w:rsidRDefault="00060532"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rsidRPr="003C493B">
        <w:rPr>
          <w:rFonts w:ascii="Times New Roman" w:hAnsi="Times New Roman" w:cs="Times New Roman"/>
          <w:sz w:val="28"/>
          <w:szCs w:val="28"/>
        </w:rPr>
        <w:fldChar w:fldCharType="begin"/>
      </w:r>
      <w:r w:rsidRPr="003C493B">
        <w:rPr>
          <w:rFonts w:ascii="Times New Roman" w:hAnsi="Times New Roman" w:cs="Times New Roman"/>
          <w:sz w:val="28"/>
          <w:szCs w:val="28"/>
          <w:lang w:val="en-US"/>
        </w:rPr>
        <w:instrText xml:space="preserve"> TOC \h \z \c "Figure" </w:instrText>
      </w:r>
      <w:r w:rsidRPr="003C493B">
        <w:rPr>
          <w:rFonts w:ascii="Times New Roman" w:hAnsi="Times New Roman" w:cs="Times New Roman"/>
          <w:sz w:val="28"/>
          <w:szCs w:val="28"/>
        </w:rPr>
        <w:fldChar w:fldCharType="separate"/>
      </w:r>
      <w:hyperlink w:anchor="_Toc212464536" w:history="1">
        <w:r w:rsidR="003C493B" w:rsidRPr="003C493B">
          <w:rPr>
            <w:rStyle w:val="Lienhypertexte"/>
            <w:rFonts w:ascii="Times New Roman" w:hAnsi="Times New Roman" w:cs="Times New Roman"/>
            <w:noProof/>
            <w:sz w:val="28"/>
            <w:szCs w:val="28"/>
          </w:rPr>
          <w:t>Figure 1 : Coupe histologique cutanée [20]</w:t>
        </w:r>
        <w:r w:rsidR="003C493B" w:rsidRPr="003C493B">
          <w:rPr>
            <w:rFonts w:ascii="Times New Roman" w:hAnsi="Times New Roman" w:cs="Times New Roman"/>
            <w:noProof/>
            <w:webHidden/>
            <w:sz w:val="28"/>
            <w:szCs w:val="28"/>
          </w:rPr>
          <w:tab/>
        </w:r>
        <w:r w:rsidR="003C493B" w:rsidRPr="003C493B">
          <w:rPr>
            <w:rFonts w:ascii="Times New Roman" w:hAnsi="Times New Roman" w:cs="Times New Roman"/>
            <w:noProof/>
            <w:webHidden/>
            <w:sz w:val="28"/>
            <w:szCs w:val="28"/>
          </w:rPr>
          <w:fldChar w:fldCharType="begin"/>
        </w:r>
        <w:r w:rsidR="003C493B" w:rsidRPr="003C493B">
          <w:rPr>
            <w:rFonts w:ascii="Times New Roman" w:hAnsi="Times New Roman" w:cs="Times New Roman"/>
            <w:noProof/>
            <w:webHidden/>
            <w:sz w:val="28"/>
            <w:szCs w:val="28"/>
          </w:rPr>
          <w:instrText xml:space="preserve"> PAGEREF _Toc212464536 \h </w:instrText>
        </w:r>
        <w:r w:rsidR="003C493B" w:rsidRPr="003C493B">
          <w:rPr>
            <w:rFonts w:ascii="Times New Roman" w:hAnsi="Times New Roman" w:cs="Times New Roman"/>
            <w:noProof/>
            <w:webHidden/>
            <w:sz w:val="28"/>
            <w:szCs w:val="28"/>
          </w:rPr>
        </w:r>
        <w:r w:rsidR="003C493B" w:rsidRPr="003C493B">
          <w:rPr>
            <w:rFonts w:ascii="Times New Roman" w:hAnsi="Times New Roman" w:cs="Times New Roman"/>
            <w:noProof/>
            <w:webHidden/>
            <w:sz w:val="28"/>
            <w:szCs w:val="28"/>
          </w:rPr>
          <w:fldChar w:fldCharType="separate"/>
        </w:r>
        <w:r w:rsidR="003C493B" w:rsidRPr="003C493B">
          <w:rPr>
            <w:rFonts w:ascii="Times New Roman" w:hAnsi="Times New Roman" w:cs="Times New Roman"/>
            <w:noProof/>
            <w:webHidden/>
            <w:sz w:val="28"/>
            <w:szCs w:val="28"/>
          </w:rPr>
          <w:t>29</w:t>
        </w:r>
        <w:r w:rsidR="003C493B" w:rsidRPr="003C493B">
          <w:rPr>
            <w:rFonts w:ascii="Times New Roman" w:hAnsi="Times New Roman" w:cs="Times New Roman"/>
            <w:noProof/>
            <w:webHidden/>
            <w:sz w:val="28"/>
            <w:szCs w:val="28"/>
          </w:rPr>
          <w:fldChar w:fldCharType="end"/>
        </w:r>
      </w:hyperlink>
    </w:p>
    <w:p w14:paraId="204998AF" w14:textId="420AC8D9"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37" w:history="1">
        <w:r w:rsidRPr="003C493B">
          <w:rPr>
            <w:rStyle w:val="Lienhypertexte"/>
            <w:rFonts w:ascii="Times New Roman" w:hAnsi="Times New Roman" w:cs="Times New Roman"/>
            <w:noProof/>
            <w:sz w:val="28"/>
            <w:szCs w:val="28"/>
          </w:rPr>
          <w:t>Figure 2 : Anatomie du follicule pileux [21]</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_Toc212464537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30</w:t>
        </w:r>
        <w:r w:rsidRPr="003C493B">
          <w:rPr>
            <w:rFonts w:ascii="Times New Roman" w:hAnsi="Times New Roman" w:cs="Times New Roman"/>
            <w:noProof/>
            <w:webHidden/>
            <w:sz w:val="28"/>
            <w:szCs w:val="28"/>
          </w:rPr>
          <w:fldChar w:fldCharType="end"/>
        </w:r>
      </w:hyperlink>
    </w:p>
    <w:p w14:paraId="42732846" w14:textId="4C330822" w:rsidR="003C493B" w:rsidRPr="00050171"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"_Toc212464538"</w:instrText>
      </w:r>
      <w:r>
        <w:fldChar w:fldCharType="separate"/>
      </w:r>
      <w:r w:rsidRPr="00050171">
        <w:rPr>
          <w:rStyle w:val="Lienhypertexte"/>
          <w:rFonts w:ascii="Times New Roman" w:hAnsi="Times New Roman" w:cs="Times New Roman"/>
          <w:noProof/>
          <w:sz w:val="28"/>
          <w:szCs w:val="28"/>
        </w:rPr>
        <w:t xml:space="preserve">Figure 3: </w:t>
      </w:r>
      <w:ins w:id="38" w:author="NANSSEU NJINGANG, Jobert Richie" w:date="2025-10-30T12:23:00Z" w16du:dateUtc="2025-10-30T10:23:00Z">
        <w:r w:rsidR="00110991">
          <w:rPr>
            <w:rStyle w:val="Lienhypertexte"/>
            <w:rFonts w:ascii="Times New Roman" w:hAnsi="Times New Roman" w:cs="Times New Roman"/>
            <w:noProof/>
            <w:sz w:val="28"/>
            <w:szCs w:val="28"/>
          </w:rPr>
          <w:t>P</w:t>
        </w:r>
      </w:ins>
      <w:del w:id="39" w:author="NANSSEU NJINGANG, Jobert Richie" w:date="2025-10-30T12:23:00Z" w16du:dateUtc="2025-10-30T10:23:00Z">
        <w:r w:rsidRPr="00050171" w:rsidDel="00110991">
          <w:rPr>
            <w:rStyle w:val="Lienhypertexte"/>
            <w:rFonts w:ascii="Times New Roman" w:hAnsi="Times New Roman" w:cs="Times New Roman"/>
            <w:noProof/>
            <w:sz w:val="28"/>
            <w:szCs w:val="28"/>
          </w:rPr>
          <w:delText>p</w:delText>
        </w:r>
      </w:del>
      <w:r w:rsidRPr="00050171">
        <w:rPr>
          <w:rStyle w:val="Lienhypertexte"/>
          <w:rFonts w:ascii="Times New Roman" w:hAnsi="Times New Roman" w:cs="Times New Roman"/>
          <w:noProof/>
          <w:sz w:val="28"/>
          <w:szCs w:val="28"/>
        </w:rPr>
        <w:t>hysiopathologie de l’HS [25]</w:t>
      </w:r>
      <w:r w:rsidRPr="00050171">
        <w:rPr>
          <w:rFonts w:ascii="Times New Roman" w:hAnsi="Times New Roman" w:cs="Times New Roman"/>
          <w:noProof/>
          <w:webHidden/>
          <w:sz w:val="28"/>
          <w:szCs w:val="28"/>
        </w:rPr>
        <w:tab/>
      </w:r>
      <w:r w:rsidRPr="00050171">
        <w:rPr>
          <w:rFonts w:ascii="Times New Roman" w:hAnsi="Times New Roman" w:cs="Times New Roman"/>
          <w:noProof/>
          <w:webHidden/>
          <w:sz w:val="28"/>
          <w:szCs w:val="28"/>
        </w:rPr>
        <w:fldChar w:fldCharType="begin"/>
      </w:r>
      <w:r w:rsidRPr="00050171">
        <w:rPr>
          <w:rFonts w:ascii="Times New Roman" w:hAnsi="Times New Roman" w:cs="Times New Roman"/>
          <w:noProof/>
          <w:webHidden/>
          <w:sz w:val="28"/>
          <w:szCs w:val="28"/>
        </w:rPr>
        <w:instrText xml:space="preserve"> PAGEREF _Toc212464538 \h </w:instrText>
      </w:r>
      <w:r w:rsidRPr="00050171">
        <w:rPr>
          <w:rFonts w:ascii="Times New Roman" w:hAnsi="Times New Roman" w:cs="Times New Roman"/>
          <w:noProof/>
          <w:webHidden/>
          <w:sz w:val="28"/>
          <w:szCs w:val="28"/>
        </w:rPr>
      </w:r>
      <w:r w:rsidRPr="00050171">
        <w:rPr>
          <w:rFonts w:ascii="Times New Roman" w:hAnsi="Times New Roman" w:cs="Times New Roman"/>
          <w:noProof/>
          <w:webHidden/>
          <w:sz w:val="28"/>
          <w:szCs w:val="28"/>
        </w:rPr>
        <w:fldChar w:fldCharType="separate"/>
      </w:r>
      <w:r w:rsidRPr="00050171">
        <w:rPr>
          <w:rFonts w:ascii="Times New Roman" w:hAnsi="Times New Roman" w:cs="Times New Roman"/>
          <w:noProof/>
          <w:webHidden/>
          <w:sz w:val="28"/>
          <w:szCs w:val="28"/>
        </w:rPr>
        <w:t>34</w:t>
      </w:r>
      <w:r w:rsidRPr="00050171">
        <w:rPr>
          <w:rFonts w:ascii="Times New Roman" w:hAnsi="Times New Roman" w:cs="Times New Roman"/>
          <w:noProof/>
          <w:webHidden/>
          <w:sz w:val="28"/>
          <w:szCs w:val="28"/>
        </w:rPr>
        <w:fldChar w:fldCharType="end"/>
      </w:r>
      <w:r>
        <w:fldChar w:fldCharType="end"/>
      </w:r>
    </w:p>
    <w:p w14:paraId="56DCCFD5" w14:textId="11AB47ED"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"_Toc212464539"</w:instrText>
      </w:r>
      <w:r>
        <w:fldChar w:fldCharType="separate"/>
      </w:r>
      <w:r w:rsidRPr="003C493B">
        <w:rPr>
          <w:rStyle w:val="Lienhypertexte"/>
          <w:rFonts w:ascii="Times New Roman" w:hAnsi="Times New Roman" w:cs="Times New Roman"/>
          <w:noProof/>
          <w:sz w:val="28"/>
          <w:szCs w:val="28"/>
        </w:rPr>
        <w:t>Figure 4 : Pathogénie des lésions de l’hidradénite suppurée</w:t>
      </w:r>
      <w:ins w:id="40" w:author="NANSSEU NJINGANG, Jobert Richie" w:date="2025-10-30T12:24:00Z" w16du:dateUtc="2025-10-30T10:24:00Z">
        <w:r w:rsidR="00110991">
          <w:rPr>
            <w:rStyle w:val="Lienhypertexte"/>
            <w:rFonts w:ascii="Times New Roman" w:hAnsi="Times New Roman" w:cs="Times New Roman"/>
            <w:noProof/>
            <w:sz w:val="28"/>
            <w:szCs w:val="28"/>
          </w:rPr>
          <w:t xml:space="preserve"> </w:t>
        </w:r>
      </w:ins>
      <w:r w:rsidRPr="003C493B">
        <w:rPr>
          <w:rStyle w:val="Lienhypertexte"/>
          <w:rFonts w:ascii="Times New Roman" w:hAnsi="Times New Roman" w:cs="Times New Roman"/>
          <w:noProof/>
          <w:sz w:val="28"/>
          <w:szCs w:val="28"/>
        </w:rPr>
        <w:t>[26]</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_Toc212464539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36</w:t>
      </w:r>
      <w:r w:rsidRPr="003C493B">
        <w:rPr>
          <w:rFonts w:ascii="Times New Roman" w:hAnsi="Times New Roman" w:cs="Times New Roman"/>
          <w:noProof/>
          <w:webHidden/>
          <w:sz w:val="28"/>
          <w:szCs w:val="28"/>
        </w:rPr>
        <w:fldChar w:fldCharType="end"/>
      </w:r>
      <w:r>
        <w:fldChar w:fldCharType="end"/>
      </w:r>
    </w:p>
    <w:p w14:paraId="701E0660" w14:textId="64C74D70"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40" w:history="1">
        <w:r w:rsidRPr="003C493B">
          <w:rPr>
            <w:rStyle w:val="Lienhypertexte"/>
            <w:rFonts w:ascii="Times New Roman" w:hAnsi="Times New Roman" w:cs="Times New Roman"/>
            <w:noProof/>
            <w:sz w:val="28"/>
            <w:szCs w:val="28"/>
          </w:rPr>
          <w:t>Figure 5: Les différentes zones touchées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_Toc212464540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43</w:t>
        </w:r>
        <w:r w:rsidRPr="003C493B">
          <w:rPr>
            <w:rFonts w:ascii="Times New Roman" w:hAnsi="Times New Roman" w:cs="Times New Roman"/>
            <w:noProof/>
            <w:webHidden/>
            <w:sz w:val="28"/>
            <w:szCs w:val="28"/>
          </w:rPr>
          <w:fldChar w:fldCharType="end"/>
        </w:r>
      </w:hyperlink>
    </w:p>
    <w:p w14:paraId="4AE79593" w14:textId="267F1FA5"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"_Toc212464541"</w:instrText>
      </w:r>
      <w:r>
        <w:fldChar w:fldCharType="separate"/>
      </w:r>
      <w:r w:rsidRPr="003C493B">
        <w:rPr>
          <w:rStyle w:val="Lienhypertexte"/>
          <w:rFonts w:ascii="Times New Roman" w:hAnsi="Times New Roman" w:cs="Times New Roman"/>
          <w:noProof/>
          <w:sz w:val="28"/>
          <w:szCs w:val="28"/>
        </w:rPr>
        <w:t xml:space="preserve">Figure 6 : </w:t>
      </w:r>
      <w:ins w:id="41" w:author="NANSSEU NJINGANG, Jobert Richie" w:date="2025-10-30T12:24:00Z" w16du:dateUtc="2025-10-30T10:24:00Z">
        <w:r w:rsidR="00110991">
          <w:rPr>
            <w:rStyle w:val="Lienhypertexte"/>
            <w:rFonts w:ascii="Times New Roman" w:hAnsi="Times New Roman" w:cs="Times New Roman"/>
            <w:noProof/>
            <w:sz w:val="28"/>
            <w:szCs w:val="28"/>
          </w:rPr>
          <w:t>G</w:t>
        </w:r>
      </w:ins>
      <w:del w:id="42" w:author="NANSSEU NJINGANG, Jobert Richie" w:date="2025-10-30T12:24:00Z" w16du:dateUtc="2025-10-30T10:24:00Z">
        <w:r w:rsidRPr="003C493B" w:rsidDel="00110991">
          <w:rPr>
            <w:rStyle w:val="Lienhypertexte"/>
            <w:rFonts w:ascii="Times New Roman" w:hAnsi="Times New Roman" w:cs="Times New Roman"/>
            <w:noProof/>
            <w:sz w:val="28"/>
            <w:szCs w:val="28"/>
          </w:rPr>
          <w:delText>g</w:delText>
        </w:r>
      </w:del>
      <w:r w:rsidRPr="003C493B">
        <w:rPr>
          <w:rStyle w:val="Lienhypertexte"/>
          <w:rFonts w:ascii="Times New Roman" w:hAnsi="Times New Roman" w:cs="Times New Roman"/>
          <w:noProof/>
          <w:sz w:val="28"/>
          <w:szCs w:val="28"/>
        </w:rPr>
        <w:t>rade 1 de Hurley</w:t>
      </w:r>
      <w:ins w:id="43" w:author="NANSSEU NJINGANG, Jobert Richie" w:date="2025-10-30T12:24:00Z" w16du:dateUtc="2025-10-30T10:24:00Z">
        <w:r w:rsidR="00110991">
          <w:rPr>
            <w:rStyle w:val="Lienhypertexte"/>
            <w:rFonts w:ascii="Times New Roman" w:hAnsi="Times New Roman" w:cs="Times New Roman"/>
            <w:noProof/>
            <w:sz w:val="28"/>
            <w:szCs w:val="28"/>
          </w:rPr>
          <w:t xml:space="preserve"> </w:t>
        </w:r>
      </w:ins>
      <w:r w:rsidRPr="003C493B">
        <w:rPr>
          <w:rStyle w:val="Lienhypertexte"/>
          <w:rFonts w:ascii="Times New Roman" w:hAnsi="Times New Roman" w:cs="Times New Roman"/>
          <w:noProof/>
          <w:sz w:val="28"/>
          <w:szCs w:val="28"/>
        </w:rPr>
        <w:t>[50] : Abcès unique ou multiples sans fistules, ni processus cicatriciel fibreux,</w:t>
      </w:r>
      <w:ins w:id="44" w:author="NANSSEU NJINGANG, Jobert Richie" w:date="2025-10-30T12:24:00Z" w16du:dateUtc="2025-10-30T10:24:00Z">
        <w:r w:rsidR="00110991">
          <w:rPr>
            <w:rStyle w:val="Lienhypertexte"/>
            <w:rFonts w:ascii="Times New Roman" w:hAnsi="Times New Roman" w:cs="Times New Roman"/>
            <w:noProof/>
            <w:sz w:val="28"/>
            <w:szCs w:val="28"/>
          </w:rPr>
          <w:t xml:space="preserve"> </w:t>
        </w:r>
      </w:ins>
      <w:r w:rsidRPr="003C493B">
        <w:rPr>
          <w:rStyle w:val="Lienhypertexte"/>
          <w:rFonts w:ascii="Times New Roman" w:hAnsi="Times New Roman" w:cs="Times New Roman"/>
          <w:noProof/>
          <w:sz w:val="28"/>
          <w:szCs w:val="28"/>
        </w:rPr>
        <w:t>HCY</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_Toc212464541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47</w:t>
      </w:r>
      <w:r w:rsidRPr="003C493B">
        <w:rPr>
          <w:rFonts w:ascii="Times New Roman" w:hAnsi="Times New Roman" w:cs="Times New Roman"/>
          <w:noProof/>
          <w:webHidden/>
          <w:sz w:val="28"/>
          <w:szCs w:val="28"/>
        </w:rPr>
        <w:fldChar w:fldCharType="end"/>
      </w:r>
      <w:r>
        <w:fldChar w:fldCharType="end"/>
      </w:r>
    </w:p>
    <w:p w14:paraId="3161F641" w14:textId="7EC0A2A4"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42" w:history="1">
        <w:r w:rsidRPr="003C493B">
          <w:rPr>
            <w:rStyle w:val="Lienhypertexte"/>
            <w:rFonts w:ascii="Times New Roman" w:hAnsi="Times New Roman" w:cs="Times New Roman"/>
            <w:noProof/>
            <w:sz w:val="28"/>
            <w:szCs w:val="28"/>
          </w:rPr>
          <w:t>Figure 7 : Grade 2 de Hurley, HCY, CNHU</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_Toc212464542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48</w:t>
        </w:r>
        <w:r w:rsidRPr="003C493B">
          <w:rPr>
            <w:rFonts w:ascii="Times New Roman" w:hAnsi="Times New Roman" w:cs="Times New Roman"/>
            <w:noProof/>
            <w:webHidden/>
            <w:sz w:val="28"/>
            <w:szCs w:val="28"/>
          </w:rPr>
          <w:fldChar w:fldCharType="end"/>
        </w:r>
      </w:hyperlink>
    </w:p>
    <w:p w14:paraId="1630EAE4" w14:textId="52583299"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43" w:history="1">
        <w:r w:rsidRPr="003C493B">
          <w:rPr>
            <w:rStyle w:val="Lienhypertexte"/>
            <w:rFonts w:ascii="Times New Roman" w:hAnsi="Times New Roman" w:cs="Times New Roman"/>
            <w:noProof/>
            <w:sz w:val="28"/>
            <w:szCs w:val="28"/>
          </w:rPr>
          <w:t>Figure 8 : Grade 3 de Hurley ; Atteinte diffuse, ou fistules interconnectées et abcès sur toute l’étendue de la zone atteinte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_Toc212464543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48</w:t>
        </w:r>
        <w:r w:rsidRPr="003C493B">
          <w:rPr>
            <w:rFonts w:ascii="Times New Roman" w:hAnsi="Times New Roman" w:cs="Times New Roman"/>
            <w:noProof/>
            <w:webHidden/>
            <w:sz w:val="28"/>
            <w:szCs w:val="28"/>
          </w:rPr>
          <w:fldChar w:fldCharType="end"/>
        </w:r>
      </w:hyperlink>
    </w:p>
    <w:p w14:paraId="6DAFE70C" w14:textId="6A2D0C25"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44" w:history="1">
        <w:r w:rsidRPr="003C493B">
          <w:rPr>
            <w:rStyle w:val="Lienhypertexte"/>
            <w:rFonts w:ascii="Times New Roman" w:hAnsi="Times New Roman" w:cs="Times New Roman"/>
            <w:noProof/>
            <w:sz w:val="28"/>
            <w:szCs w:val="28"/>
          </w:rPr>
          <w:t>Figure 9 : DLQI</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_Toc212464544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53</w:t>
        </w:r>
        <w:r w:rsidRPr="003C493B">
          <w:rPr>
            <w:rFonts w:ascii="Times New Roman" w:hAnsi="Times New Roman" w:cs="Times New Roman"/>
            <w:noProof/>
            <w:webHidden/>
            <w:sz w:val="28"/>
            <w:szCs w:val="28"/>
          </w:rPr>
          <w:fldChar w:fldCharType="end"/>
        </w:r>
      </w:hyperlink>
    </w:p>
    <w:p w14:paraId="103F965F" w14:textId="4107DC5E"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"_Toc212464545"</w:instrText>
      </w:r>
      <w:r>
        <w:fldChar w:fldCharType="separate"/>
      </w:r>
      <w:r w:rsidRPr="003C493B">
        <w:rPr>
          <w:rStyle w:val="Lienhypertexte"/>
          <w:rFonts w:ascii="Times New Roman" w:hAnsi="Times New Roman" w:cs="Times New Roman"/>
          <w:noProof/>
          <w:sz w:val="28"/>
          <w:szCs w:val="28"/>
        </w:rPr>
        <w:t xml:space="preserve">Figure 10 : </w:t>
      </w:r>
      <w:ins w:id="45" w:author="NANSSEU NJINGANG, Jobert Richie" w:date="2025-10-30T12:24:00Z" w16du:dateUtc="2025-10-30T10:24:00Z">
        <w:r w:rsidR="00110991">
          <w:rPr>
            <w:rStyle w:val="Lienhypertexte"/>
            <w:rFonts w:ascii="Times New Roman" w:hAnsi="Times New Roman" w:cs="Times New Roman"/>
            <w:noProof/>
            <w:sz w:val="28"/>
            <w:szCs w:val="28"/>
          </w:rPr>
          <w:t>R</w:t>
        </w:r>
      </w:ins>
      <w:del w:id="46" w:author="NANSSEU NJINGANG, Jobert Richie" w:date="2025-10-30T12:24:00Z" w16du:dateUtc="2025-10-30T10:24:00Z">
        <w:r w:rsidRPr="003C493B" w:rsidDel="0011099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eprésentation du HIDRADISK</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_Toc212464545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54</w:t>
      </w:r>
      <w:r w:rsidRPr="003C493B">
        <w:rPr>
          <w:rFonts w:ascii="Times New Roman" w:hAnsi="Times New Roman" w:cs="Times New Roman"/>
          <w:noProof/>
          <w:webHidden/>
          <w:sz w:val="28"/>
          <w:szCs w:val="28"/>
        </w:rPr>
        <w:fldChar w:fldCharType="end"/>
      </w:r>
      <w:r>
        <w:fldChar w:fldCharType="end"/>
      </w:r>
    </w:p>
    <w:p w14:paraId="72787A46" w14:textId="6BDBA3B2"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46" w:history="1">
        <w:r w:rsidRPr="003C493B">
          <w:rPr>
            <w:rStyle w:val="Lienhypertexte"/>
            <w:rFonts w:ascii="Times New Roman" w:hAnsi="Times New Roman" w:cs="Times New Roman"/>
            <w:noProof/>
            <w:sz w:val="28"/>
            <w:szCs w:val="28"/>
          </w:rPr>
          <w:t>Figure 11 : Deroofing : mise à plat des lésions avec ablation du « toit » (roof) et mise en cicatrisation dirigée.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_Toc212464546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66</w:t>
        </w:r>
        <w:r w:rsidRPr="003C493B">
          <w:rPr>
            <w:rFonts w:ascii="Times New Roman" w:hAnsi="Times New Roman" w:cs="Times New Roman"/>
            <w:noProof/>
            <w:webHidden/>
            <w:sz w:val="28"/>
            <w:szCs w:val="28"/>
          </w:rPr>
          <w:fldChar w:fldCharType="end"/>
        </w:r>
      </w:hyperlink>
    </w:p>
    <w:p w14:paraId="12F7BF60" w14:textId="0EF1EB52"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47" w:history="1">
        <w:r w:rsidRPr="003C493B">
          <w:rPr>
            <w:rStyle w:val="Lienhypertexte"/>
            <w:rFonts w:ascii="Times New Roman" w:hAnsi="Times New Roman" w:cs="Times New Roman"/>
            <w:noProof/>
            <w:sz w:val="28"/>
            <w:szCs w:val="28"/>
          </w:rPr>
          <w:t>Figure 12 : STEEP Skin Tissue-sparing Excision with Electro-surgical Peeling : exérèse tangentielle, au bistouri électrique, itératives jusqu’à obtenir un tissu sain, puis mise en cicatrisation dirigée.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_Toc212464547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66</w:t>
        </w:r>
        <w:r w:rsidRPr="003C493B">
          <w:rPr>
            <w:rFonts w:ascii="Times New Roman" w:hAnsi="Times New Roman" w:cs="Times New Roman"/>
            <w:noProof/>
            <w:webHidden/>
            <w:sz w:val="28"/>
            <w:szCs w:val="28"/>
          </w:rPr>
          <w:fldChar w:fldCharType="end"/>
        </w:r>
      </w:hyperlink>
    </w:p>
    <w:p w14:paraId="457587BD" w14:textId="169D2007"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"_Toc212464548"</w:instrText>
      </w:r>
      <w:r>
        <w:fldChar w:fldCharType="separate"/>
      </w:r>
      <w:r w:rsidRPr="003C493B">
        <w:rPr>
          <w:rStyle w:val="Lienhypertexte"/>
          <w:rFonts w:ascii="Times New Roman" w:hAnsi="Times New Roman" w:cs="Times New Roman"/>
          <w:noProof/>
          <w:sz w:val="28"/>
          <w:szCs w:val="28"/>
        </w:rPr>
        <w:t xml:space="preserve">Figure 13 ; </w:t>
      </w:r>
      <w:ins w:id="47" w:author="NANSSEU NJINGANG, Jobert Richie" w:date="2025-10-30T12:25:00Z" w16du:dateUtc="2025-10-30T10:25:00Z">
        <w:r w:rsidR="00110991">
          <w:rPr>
            <w:rStyle w:val="Lienhypertexte"/>
            <w:rFonts w:ascii="Times New Roman" w:hAnsi="Times New Roman" w:cs="Times New Roman"/>
            <w:noProof/>
            <w:sz w:val="28"/>
            <w:szCs w:val="28"/>
          </w:rPr>
          <w:t>E</w:t>
        </w:r>
      </w:ins>
      <w:del w:id="48" w:author="NANSSEU NJINGANG, Jobert Richie" w:date="2025-10-30T12:25:00Z" w16du:dateUtc="2025-10-30T10:25:00Z">
        <w:r w:rsidRPr="003C493B" w:rsidDel="00110991">
          <w:rPr>
            <w:rStyle w:val="Lienhypertexte"/>
            <w:rFonts w:ascii="Times New Roman" w:hAnsi="Times New Roman" w:cs="Times New Roman"/>
            <w:noProof/>
            <w:sz w:val="28"/>
            <w:szCs w:val="28"/>
          </w:rPr>
          <w:delText>e</w:delText>
        </w:r>
      </w:del>
      <w:r w:rsidRPr="003C493B">
        <w:rPr>
          <w:rStyle w:val="Lienhypertexte"/>
          <w:rFonts w:ascii="Times New Roman" w:hAnsi="Times New Roman" w:cs="Times New Roman"/>
          <w:noProof/>
          <w:sz w:val="28"/>
          <w:szCs w:val="28"/>
        </w:rPr>
        <w:t>xérèse large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_Toc212464548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67</w:t>
      </w:r>
      <w:r w:rsidRPr="003C493B">
        <w:rPr>
          <w:rFonts w:ascii="Times New Roman" w:hAnsi="Times New Roman" w:cs="Times New Roman"/>
          <w:noProof/>
          <w:webHidden/>
          <w:sz w:val="28"/>
          <w:szCs w:val="28"/>
        </w:rPr>
        <w:fldChar w:fldCharType="end"/>
      </w:r>
      <w:r>
        <w:fldChar w:fldCharType="end"/>
      </w:r>
    </w:p>
    <w:p w14:paraId="48E52A89" w14:textId="2D43447F"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"_Toc212464549"</w:instrText>
      </w:r>
      <w:r>
        <w:fldChar w:fldCharType="separate"/>
      </w:r>
      <w:r w:rsidRPr="003C493B">
        <w:rPr>
          <w:rStyle w:val="Lienhypertexte"/>
          <w:rFonts w:ascii="Times New Roman" w:hAnsi="Times New Roman" w:cs="Times New Roman"/>
          <w:noProof/>
          <w:sz w:val="28"/>
          <w:szCs w:val="28"/>
        </w:rPr>
        <w:t xml:space="preserve">Figure 14 : Algorithme </w:t>
      </w:r>
      <w:ins w:id="49" w:author="NANSSEU NJINGANG, Jobert Richie" w:date="2025-10-30T12:25:00Z" w16du:dateUtc="2025-10-30T10:25:00Z">
        <w:r w:rsidR="00110991">
          <w:rPr>
            <w:rStyle w:val="Lienhypertexte"/>
            <w:rFonts w:ascii="Times New Roman" w:hAnsi="Times New Roman" w:cs="Times New Roman"/>
            <w:noProof/>
            <w:sz w:val="28"/>
            <w:szCs w:val="28"/>
          </w:rPr>
          <w:t xml:space="preserve">de </w:t>
        </w:r>
      </w:ins>
      <w:r w:rsidRPr="003C493B">
        <w:rPr>
          <w:rStyle w:val="Lienhypertexte"/>
          <w:rFonts w:ascii="Times New Roman" w:hAnsi="Times New Roman" w:cs="Times New Roman"/>
          <w:noProof/>
          <w:sz w:val="28"/>
          <w:szCs w:val="28"/>
        </w:rPr>
        <w:t>prise en charge de la maladie de Verneuil par le CPD</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_Toc212464549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68</w:t>
      </w:r>
      <w:r w:rsidRPr="003C493B">
        <w:rPr>
          <w:rFonts w:ascii="Times New Roman" w:hAnsi="Times New Roman" w:cs="Times New Roman"/>
          <w:noProof/>
          <w:webHidden/>
          <w:sz w:val="28"/>
          <w:szCs w:val="28"/>
        </w:rPr>
        <w:fldChar w:fldCharType="end"/>
      </w:r>
      <w:r>
        <w:fldChar w:fldCharType="end"/>
      </w:r>
    </w:p>
    <w:p w14:paraId="1A9DB18C" w14:textId="3C04AEAD"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50" w:history="1">
        <w:r w:rsidRPr="003C493B">
          <w:rPr>
            <w:rStyle w:val="Lienhypertexte"/>
            <w:rFonts w:ascii="Times New Roman" w:hAnsi="Times New Roman" w:cs="Times New Roman"/>
            <w:noProof/>
            <w:sz w:val="28"/>
            <w:szCs w:val="28"/>
          </w:rPr>
          <w:t>Figure 15 : Recommandations nord-américaines de prise en charge de la Maladie de Verneuil selon le stade de Hurley</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_Toc212464550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69</w:t>
        </w:r>
        <w:r w:rsidRPr="003C493B">
          <w:rPr>
            <w:rFonts w:ascii="Times New Roman" w:hAnsi="Times New Roman" w:cs="Times New Roman"/>
            <w:noProof/>
            <w:webHidden/>
            <w:sz w:val="28"/>
            <w:szCs w:val="28"/>
          </w:rPr>
          <w:fldChar w:fldCharType="end"/>
        </w:r>
      </w:hyperlink>
    </w:p>
    <w:p w14:paraId="2EB1114A" w14:textId="263C3585"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"_Toc212464551"</w:instrText>
      </w:r>
      <w:r>
        <w:fldChar w:fldCharType="separate"/>
      </w:r>
      <w:r w:rsidRPr="003C493B">
        <w:rPr>
          <w:rStyle w:val="Lienhypertexte"/>
          <w:rFonts w:ascii="Times New Roman" w:hAnsi="Times New Roman" w:cs="Times New Roman"/>
          <w:noProof/>
          <w:sz w:val="28"/>
          <w:szCs w:val="28"/>
        </w:rPr>
        <w:t xml:space="preserve">Figure 16 : </w:t>
      </w:r>
      <w:ins w:id="50" w:author="NANSSEU NJINGANG, Jobert Richie" w:date="2025-10-30T12:34:00Z" w16du:dateUtc="2025-10-30T10:34:00Z">
        <w:r w:rsidR="00142A51">
          <w:rPr>
            <w:rStyle w:val="Lienhypertexte"/>
            <w:rFonts w:ascii="Times New Roman" w:hAnsi="Times New Roman" w:cs="Times New Roman"/>
            <w:noProof/>
            <w:sz w:val="28"/>
            <w:szCs w:val="28"/>
          </w:rPr>
          <w:t>R</w:t>
        </w:r>
      </w:ins>
      <w:del w:id="51" w:author="NANSSEU NJINGANG, Jobert Richie" w:date="2025-10-30T12:34:00Z" w16du:dateUtc="2025-10-30T10:34: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 xml:space="preserve">épartition </w:t>
      </w:r>
      <w:ins w:id="52" w:author="NANSSEU NJINGANG, Jobert Richie" w:date="2025-10-30T12:34:00Z" w16du:dateUtc="2025-10-30T10:34:00Z">
        <w:r w:rsidR="00142A51">
          <w:rPr>
            <w:rStyle w:val="Lienhypertexte"/>
            <w:rFonts w:ascii="Times New Roman" w:hAnsi="Times New Roman" w:cs="Times New Roman"/>
            <w:noProof/>
            <w:sz w:val="28"/>
            <w:szCs w:val="28"/>
          </w:rPr>
          <w:t xml:space="preserve">des patients </w:t>
        </w:r>
      </w:ins>
      <w:r w:rsidRPr="003C493B">
        <w:rPr>
          <w:rStyle w:val="Lienhypertexte"/>
          <w:rFonts w:ascii="Times New Roman" w:hAnsi="Times New Roman" w:cs="Times New Roman"/>
          <w:noProof/>
          <w:sz w:val="28"/>
          <w:szCs w:val="28"/>
        </w:rPr>
        <w:t>selon la tranche d’âge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_Toc212464551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79</w:t>
      </w:r>
      <w:r w:rsidRPr="003C493B">
        <w:rPr>
          <w:rFonts w:ascii="Times New Roman" w:hAnsi="Times New Roman" w:cs="Times New Roman"/>
          <w:noProof/>
          <w:webHidden/>
          <w:sz w:val="28"/>
          <w:szCs w:val="28"/>
        </w:rPr>
        <w:fldChar w:fldCharType="end"/>
      </w:r>
      <w:r>
        <w:fldChar w:fldCharType="end"/>
      </w:r>
    </w:p>
    <w:p w14:paraId="59F11E05" w14:textId="0D4A8444"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52" w:history="1">
        <w:r w:rsidRPr="003C493B">
          <w:rPr>
            <w:rStyle w:val="Lienhypertexte"/>
            <w:rFonts w:ascii="Times New Roman" w:hAnsi="Times New Roman" w:cs="Times New Roman"/>
            <w:noProof/>
            <w:sz w:val="28"/>
            <w:szCs w:val="28"/>
          </w:rPr>
          <w:t>Figure 17 ; Répartition des patients selon les motifs de consultation</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_Toc212464552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80</w:t>
        </w:r>
        <w:r w:rsidRPr="003C493B">
          <w:rPr>
            <w:rFonts w:ascii="Times New Roman" w:hAnsi="Times New Roman" w:cs="Times New Roman"/>
            <w:noProof/>
            <w:webHidden/>
            <w:sz w:val="28"/>
            <w:szCs w:val="28"/>
          </w:rPr>
          <w:fldChar w:fldCharType="end"/>
        </w:r>
      </w:hyperlink>
    </w:p>
    <w:p w14:paraId="1219935D" w14:textId="27F291A7"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hyperlink w:anchor="_Toc212464553" w:history="1">
        <w:r w:rsidRPr="003C493B">
          <w:rPr>
            <w:rStyle w:val="Lienhypertexte"/>
            <w:rFonts w:ascii="Times New Roman" w:hAnsi="Times New Roman" w:cs="Times New Roman"/>
            <w:noProof/>
            <w:sz w:val="28"/>
            <w:szCs w:val="28"/>
          </w:rPr>
          <w:t>Figure 18 : Facteurs d’exposition de la maladie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_Toc212464553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83</w:t>
        </w:r>
        <w:r w:rsidRPr="003C493B">
          <w:rPr>
            <w:rFonts w:ascii="Times New Roman" w:hAnsi="Times New Roman" w:cs="Times New Roman"/>
            <w:noProof/>
            <w:webHidden/>
            <w:sz w:val="28"/>
            <w:szCs w:val="28"/>
          </w:rPr>
          <w:fldChar w:fldCharType="end"/>
        </w:r>
      </w:hyperlink>
    </w:p>
    <w:p w14:paraId="7A371FB0" w14:textId="0E98F375"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"_Toc212464554"</w:instrText>
      </w:r>
      <w:r>
        <w:fldChar w:fldCharType="separate"/>
      </w:r>
      <w:r w:rsidRPr="003C493B">
        <w:rPr>
          <w:rStyle w:val="Lienhypertexte"/>
          <w:rFonts w:ascii="Times New Roman" w:hAnsi="Times New Roman" w:cs="Times New Roman"/>
          <w:noProof/>
          <w:sz w:val="28"/>
          <w:szCs w:val="28"/>
        </w:rPr>
        <w:t xml:space="preserve">Figure 19 : </w:t>
      </w:r>
      <w:ins w:id="53" w:author="NANSSEU NJINGANG, Jobert Richie" w:date="2025-10-30T12:34:00Z" w16du:dateUtc="2025-10-30T10:34:00Z">
        <w:r w:rsidR="00142A51">
          <w:rPr>
            <w:rStyle w:val="Lienhypertexte"/>
            <w:rFonts w:ascii="Times New Roman" w:hAnsi="Times New Roman" w:cs="Times New Roman"/>
            <w:noProof/>
            <w:sz w:val="28"/>
            <w:szCs w:val="28"/>
          </w:rPr>
          <w:t>R</w:t>
        </w:r>
      </w:ins>
      <w:del w:id="54" w:author="NANSSEU NJINGANG, Jobert Richie" w:date="2025-10-30T12:34:00Z" w16du:dateUtc="2025-10-30T10:34: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 xml:space="preserve">épartition </w:t>
      </w:r>
      <w:ins w:id="55" w:author="NANSSEU NJINGANG, Jobert Richie" w:date="2025-10-30T12:34:00Z" w16du:dateUtc="2025-10-30T10:34:00Z">
        <w:r w:rsidR="00142A51">
          <w:rPr>
            <w:rStyle w:val="Lienhypertexte"/>
            <w:rFonts w:ascii="Times New Roman" w:hAnsi="Times New Roman" w:cs="Times New Roman"/>
            <w:noProof/>
            <w:sz w:val="28"/>
            <w:szCs w:val="28"/>
          </w:rPr>
          <w:t xml:space="preserve">des patients </w:t>
        </w:r>
      </w:ins>
      <w:r w:rsidRPr="003C493B">
        <w:rPr>
          <w:rStyle w:val="Lienhypertexte"/>
          <w:rFonts w:ascii="Times New Roman" w:hAnsi="Times New Roman" w:cs="Times New Roman"/>
          <w:noProof/>
          <w:sz w:val="28"/>
          <w:szCs w:val="28"/>
        </w:rPr>
        <w:t>selon la durée d’évolution</w:t>
      </w:r>
      <w:ins w:id="56" w:author="NANSSEU NJINGANG, Jobert Richie" w:date="2025-10-30T12:34:00Z" w16du:dateUtc="2025-10-30T10:34:00Z">
        <w:r w:rsidR="00142A51">
          <w:rPr>
            <w:rStyle w:val="Lienhypertexte"/>
            <w:rFonts w:ascii="Times New Roman" w:hAnsi="Times New Roman" w:cs="Times New Roman"/>
            <w:noProof/>
            <w:sz w:val="28"/>
            <w:szCs w:val="28"/>
          </w:rPr>
          <w:t xml:space="preserve"> de la maladie</w:t>
        </w:r>
      </w:ins>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_Toc212464554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84</w:t>
      </w:r>
      <w:r w:rsidRPr="003C493B">
        <w:rPr>
          <w:rFonts w:ascii="Times New Roman" w:hAnsi="Times New Roman" w:cs="Times New Roman"/>
          <w:noProof/>
          <w:webHidden/>
          <w:sz w:val="28"/>
          <w:szCs w:val="28"/>
        </w:rPr>
        <w:fldChar w:fldCharType="end"/>
      </w:r>
      <w:r>
        <w:fldChar w:fldCharType="end"/>
      </w:r>
    </w:p>
    <w:p w14:paraId="2FC79907" w14:textId="72845353"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lastRenderedPageBreak/>
        <w:fldChar w:fldCharType="begin"/>
      </w:r>
      <w:r>
        <w:instrText>HYPERLINK \l "_Toc212464555"</w:instrText>
      </w:r>
      <w:r>
        <w:fldChar w:fldCharType="separate"/>
      </w:r>
      <w:r w:rsidRPr="003C493B">
        <w:rPr>
          <w:rStyle w:val="Lienhypertexte"/>
          <w:rFonts w:ascii="Times New Roman" w:hAnsi="Times New Roman" w:cs="Times New Roman"/>
          <w:noProof/>
          <w:sz w:val="28"/>
          <w:szCs w:val="28"/>
        </w:rPr>
        <w:t xml:space="preserve">Figure 20 : </w:t>
      </w:r>
      <w:ins w:id="57" w:author="NANSSEU NJINGANG, Jobert Richie" w:date="2025-10-30T12:34:00Z" w16du:dateUtc="2025-10-30T10:34:00Z">
        <w:r w:rsidR="00142A51">
          <w:rPr>
            <w:rStyle w:val="Lienhypertexte"/>
            <w:rFonts w:ascii="Times New Roman" w:hAnsi="Times New Roman" w:cs="Times New Roman"/>
            <w:noProof/>
            <w:sz w:val="28"/>
            <w:szCs w:val="28"/>
          </w:rPr>
          <w:t>R</w:t>
        </w:r>
      </w:ins>
      <w:del w:id="58" w:author="NANSSEU NJINGANG, Jobert Richie" w:date="2025-10-30T12:34:00Z" w16du:dateUtc="2025-10-30T10:34: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 xml:space="preserve">épartition </w:t>
      </w:r>
      <w:ins w:id="59" w:author="NANSSEU NJINGANG, Jobert Richie" w:date="2025-10-30T12:34:00Z" w16du:dateUtc="2025-10-30T10:34:00Z">
        <w:r w:rsidR="00142A51">
          <w:rPr>
            <w:rStyle w:val="Lienhypertexte"/>
            <w:rFonts w:ascii="Times New Roman" w:hAnsi="Times New Roman" w:cs="Times New Roman"/>
            <w:noProof/>
            <w:sz w:val="28"/>
            <w:szCs w:val="28"/>
          </w:rPr>
          <w:t xml:space="preserve">des patients </w:t>
        </w:r>
      </w:ins>
      <w:r w:rsidRPr="003C493B">
        <w:rPr>
          <w:rStyle w:val="Lienhypertexte"/>
          <w:rFonts w:ascii="Times New Roman" w:hAnsi="Times New Roman" w:cs="Times New Roman"/>
          <w:noProof/>
          <w:sz w:val="28"/>
          <w:szCs w:val="28"/>
        </w:rPr>
        <w:t>selon le siège de début</w:t>
      </w:r>
      <w:ins w:id="60" w:author="NANSSEU NJINGANG, Jobert Richie" w:date="2025-10-30T12:35:00Z" w16du:dateUtc="2025-10-30T10:35:00Z">
        <w:r w:rsidR="00142A51">
          <w:rPr>
            <w:rStyle w:val="Lienhypertexte"/>
            <w:rFonts w:ascii="Times New Roman" w:hAnsi="Times New Roman" w:cs="Times New Roman"/>
            <w:noProof/>
            <w:sz w:val="28"/>
            <w:szCs w:val="28"/>
          </w:rPr>
          <w:t xml:space="preserve"> des lésions</w:t>
        </w:r>
      </w:ins>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_Toc212464555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85</w:t>
      </w:r>
      <w:r w:rsidRPr="003C493B">
        <w:rPr>
          <w:rFonts w:ascii="Times New Roman" w:hAnsi="Times New Roman" w:cs="Times New Roman"/>
          <w:noProof/>
          <w:webHidden/>
          <w:sz w:val="28"/>
          <w:szCs w:val="28"/>
        </w:rPr>
        <w:fldChar w:fldCharType="end"/>
      </w:r>
      <w:r>
        <w:fldChar w:fldCharType="end"/>
      </w:r>
    </w:p>
    <w:p w14:paraId="17465F36" w14:textId="4BCDABE3"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"_Toc212464556"</w:instrText>
      </w:r>
      <w:r>
        <w:fldChar w:fldCharType="separate"/>
      </w:r>
      <w:r w:rsidRPr="003C493B">
        <w:rPr>
          <w:rStyle w:val="Lienhypertexte"/>
          <w:rFonts w:ascii="Times New Roman" w:hAnsi="Times New Roman" w:cs="Times New Roman"/>
          <w:noProof/>
          <w:sz w:val="28"/>
          <w:szCs w:val="28"/>
        </w:rPr>
        <w:t xml:space="preserve">Figure 21 ; </w:t>
      </w:r>
      <w:ins w:id="61" w:author="NANSSEU NJINGANG, Jobert Richie" w:date="2025-10-30T12:35:00Z" w16du:dateUtc="2025-10-30T10:35:00Z">
        <w:r w:rsidR="00142A51">
          <w:rPr>
            <w:rStyle w:val="Lienhypertexte"/>
            <w:rFonts w:ascii="Times New Roman" w:hAnsi="Times New Roman" w:cs="Times New Roman"/>
            <w:noProof/>
            <w:sz w:val="28"/>
            <w:szCs w:val="28"/>
          </w:rPr>
          <w:t>R</w:t>
        </w:r>
      </w:ins>
      <w:del w:id="62" w:author="NANSSEU NJINGANG, Jobert Richie" w:date="2025-10-30T12:35:00Z" w16du:dateUtc="2025-10-30T10:35: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 xml:space="preserve">épartition </w:t>
      </w:r>
      <w:ins w:id="63" w:author="NANSSEU NJINGANG, Jobert Richie" w:date="2025-10-30T12:35:00Z" w16du:dateUtc="2025-10-30T10:35:00Z">
        <w:r w:rsidR="00142A51">
          <w:rPr>
            <w:rStyle w:val="Lienhypertexte"/>
            <w:rFonts w:ascii="Times New Roman" w:hAnsi="Times New Roman" w:cs="Times New Roman"/>
            <w:noProof/>
            <w:sz w:val="28"/>
            <w:szCs w:val="28"/>
          </w:rPr>
          <w:t xml:space="preserve">des patients </w:t>
        </w:r>
      </w:ins>
      <w:r w:rsidRPr="003C493B">
        <w:rPr>
          <w:rStyle w:val="Lienhypertexte"/>
          <w:rFonts w:ascii="Times New Roman" w:hAnsi="Times New Roman" w:cs="Times New Roman"/>
          <w:noProof/>
          <w:sz w:val="28"/>
          <w:szCs w:val="28"/>
        </w:rPr>
        <w:t>selon la localisation des lésions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_Toc212464556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86</w:t>
      </w:r>
      <w:r w:rsidRPr="003C493B">
        <w:rPr>
          <w:rFonts w:ascii="Times New Roman" w:hAnsi="Times New Roman" w:cs="Times New Roman"/>
          <w:noProof/>
          <w:webHidden/>
          <w:sz w:val="28"/>
          <w:szCs w:val="28"/>
        </w:rPr>
        <w:fldChar w:fldCharType="end"/>
      </w:r>
      <w:r>
        <w:fldChar w:fldCharType="end"/>
      </w:r>
    </w:p>
    <w:p w14:paraId="01BF60E7" w14:textId="47043FE7"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"_Toc212464557"</w:instrText>
      </w:r>
      <w:r>
        <w:fldChar w:fldCharType="separate"/>
      </w:r>
      <w:r w:rsidRPr="003C493B">
        <w:rPr>
          <w:rStyle w:val="Lienhypertexte"/>
          <w:rFonts w:ascii="Times New Roman" w:hAnsi="Times New Roman" w:cs="Times New Roman"/>
          <w:noProof/>
          <w:sz w:val="28"/>
          <w:szCs w:val="28"/>
        </w:rPr>
        <w:t xml:space="preserve">Figure 22 : </w:t>
      </w:r>
      <w:del w:id="64" w:author="NANSSEU NJINGANG, Jobert Richie" w:date="2025-10-30T12:35:00Z" w16du:dateUtc="2025-10-30T10:35:00Z">
        <w:r w:rsidRPr="003C493B" w:rsidDel="00142A51">
          <w:rPr>
            <w:rStyle w:val="Lienhypertexte"/>
            <w:rFonts w:ascii="Times New Roman" w:hAnsi="Times New Roman" w:cs="Times New Roman"/>
            <w:noProof/>
            <w:sz w:val="28"/>
            <w:szCs w:val="28"/>
          </w:rPr>
          <w:delText>p</w:delText>
        </w:r>
      </w:del>
      <w:ins w:id="65" w:author="NANSSEU NJINGANG, Jobert Richie" w:date="2025-10-30T12:35:00Z" w16du:dateUtc="2025-10-30T10:35:00Z">
        <w:r w:rsidR="00142A51">
          <w:rPr>
            <w:rStyle w:val="Lienhypertexte"/>
            <w:rFonts w:ascii="Times New Roman" w:hAnsi="Times New Roman" w:cs="Times New Roman"/>
            <w:noProof/>
            <w:sz w:val="28"/>
            <w:szCs w:val="28"/>
          </w:rPr>
          <w:t>P</w:t>
        </w:r>
      </w:ins>
      <w:r w:rsidRPr="003C493B">
        <w:rPr>
          <w:rStyle w:val="Lienhypertexte"/>
          <w:rFonts w:ascii="Times New Roman" w:hAnsi="Times New Roman" w:cs="Times New Roman"/>
          <w:noProof/>
          <w:sz w:val="28"/>
          <w:szCs w:val="28"/>
        </w:rPr>
        <w:t>rofil évolutif des sièges de lésions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_Toc212464557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86</w:t>
      </w:r>
      <w:r w:rsidRPr="003C493B">
        <w:rPr>
          <w:rFonts w:ascii="Times New Roman" w:hAnsi="Times New Roman" w:cs="Times New Roman"/>
          <w:noProof/>
          <w:webHidden/>
          <w:sz w:val="28"/>
          <w:szCs w:val="28"/>
        </w:rPr>
        <w:fldChar w:fldCharType="end"/>
      </w:r>
      <w:r>
        <w:fldChar w:fldCharType="end"/>
      </w:r>
    </w:p>
    <w:p w14:paraId="25F53FEF" w14:textId="5E106E17"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"_Toc212464558"</w:instrText>
      </w:r>
      <w:r>
        <w:fldChar w:fldCharType="separate"/>
      </w:r>
      <w:r w:rsidRPr="003C493B">
        <w:rPr>
          <w:rStyle w:val="Lienhypertexte"/>
          <w:rFonts w:ascii="Times New Roman" w:hAnsi="Times New Roman" w:cs="Times New Roman"/>
          <w:noProof/>
          <w:sz w:val="28"/>
          <w:szCs w:val="28"/>
        </w:rPr>
        <w:t xml:space="preserve">Figure 23 : </w:t>
      </w:r>
      <w:ins w:id="66" w:author="NANSSEU NJINGANG, Jobert Richie" w:date="2025-10-30T12:35:00Z" w16du:dateUtc="2025-10-30T10:35:00Z">
        <w:r w:rsidR="00142A51">
          <w:rPr>
            <w:rStyle w:val="Lienhypertexte"/>
            <w:rFonts w:ascii="Times New Roman" w:hAnsi="Times New Roman" w:cs="Times New Roman"/>
            <w:noProof/>
            <w:sz w:val="28"/>
            <w:szCs w:val="28"/>
          </w:rPr>
          <w:t>T</w:t>
        </w:r>
      </w:ins>
      <w:del w:id="67" w:author="NANSSEU NJINGANG, Jobert Richie" w:date="2025-10-30T12:35:00Z" w16du:dateUtc="2025-10-30T10:35:00Z">
        <w:r w:rsidRPr="003C493B" w:rsidDel="00142A51">
          <w:rPr>
            <w:rStyle w:val="Lienhypertexte"/>
            <w:rFonts w:ascii="Times New Roman" w:hAnsi="Times New Roman" w:cs="Times New Roman"/>
            <w:noProof/>
            <w:sz w:val="28"/>
            <w:szCs w:val="28"/>
          </w:rPr>
          <w:delText>t</w:delText>
        </w:r>
      </w:del>
      <w:r w:rsidRPr="003C493B">
        <w:rPr>
          <w:rStyle w:val="Lienhypertexte"/>
          <w:rFonts w:ascii="Times New Roman" w:hAnsi="Times New Roman" w:cs="Times New Roman"/>
          <w:noProof/>
          <w:sz w:val="28"/>
          <w:szCs w:val="28"/>
        </w:rPr>
        <w:t xml:space="preserve">ypes de lésions présents chez </w:t>
      </w:r>
      <w:del w:id="68" w:author="NANSSEU NJINGANG, Jobert Richie" w:date="2025-10-30T12:35:00Z" w16du:dateUtc="2025-10-30T10:35:00Z">
        <w:r w:rsidRPr="003C493B" w:rsidDel="00142A51">
          <w:rPr>
            <w:rStyle w:val="Lienhypertexte"/>
            <w:rFonts w:ascii="Times New Roman" w:hAnsi="Times New Roman" w:cs="Times New Roman"/>
            <w:noProof/>
            <w:sz w:val="28"/>
            <w:szCs w:val="28"/>
          </w:rPr>
          <w:delText xml:space="preserve">nos </w:delText>
        </w:r>
      </w:del>
      <w:ins w:id="69" w:author="NANSSEU NJINGANG, Jobert Richie" w:date="2025-10-30T12:35:00Z" w16du:dateUtc="2025-10-30T10:35:00Z">
        <w:r w:rsidR="00142A51">
          <w:rPr>
            <w:rStyle w:val="Lienhypertexte"/>
            <w:rFonts w:ascii="Times New Roman" w:hAnsi="Times New Roman" w:cs="Times New Roman"/>
            <w:noProof/>
            <w:sz w:val="28"/>
            <w:szCs w:val="28"/>
          </w:rPr>
          <w:t>les</w:t>
        </w:r>
        <w:r w:rsidR="00142A51" w:rsidRPr="003C493B">
          <w:rPr>
            <w:rStyle w:val="Lienhypertexte"/>
            <w:rFonts w:ascii="Times New Roman" w:hAnsi="Times New Roman" w:cs="Times New Roman"/>
            <w:noProof/>
            <w:sz w:val="28"/>
            <w:szCs w:val="28"/>
          </w:rPr>
          <w:t xml:space="preserve"> </w:t>
        </w:r>
      </w:ins>
      <w:r w:rsidRPr="003C493B">
        <w:rPr>
          <w:rStyle w:val="Lienhypertexte"/>
          <w:rFonts w:ascii="Times New Roman" w:hAnsi="Times New Roman" w:cs="Times New Roman"/>
          <w:noProof/>
          <w:sz w:val="28"/>
          <w:szCs w:val="28"/>
        </w:rPr>
        <w:t>patients</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_Toc212464558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87</w:t>
      </w:r>
      <w:r w:rsidRPr="003C493B">
        <w:rPr>
          <w:rFonts w:ascii="Times New Roman" w:hAnsi="Times New Roman" w:cs="Times New Roman"/>
          <w:noProof/>
          <w:webHidden/>
          <w:sz w:val="28"/>
          <w:szCs w:val="28"/>
        </w:rPr>
        <w:fldChar w:fldCharType="end"/>
      </w:r>
      <w:r>
        <w:fldChar w:fldCharType="end"/>
      </w:r>
    </w:p>
    <w:p w14:paraId="4CA26847" w14:textId="67F013E0"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"_Toc212464559"</w:instrText>
      </w:r>
      <w:r>
        <w:fldChar w:fldCharType="separate"/>
      </w:r>
      <w:r w:rsidRPr="003C493B">
        <w:rPr>
          <w:rStyle w:val="Lienhypertexte"/>
          <w:rFonts w:ascii="Times New Roman" w:hAnsi="Times New Roman" w:cs="Times New Roman"/>
          <w:noProof/>
          <w:sz w:val="28"/>
          <w:szCs w:val="28"/>
        </w:rPr>
        <w:t xml:space="preserve">Figure 24 : </w:t>
      </w:r>
      <w:ins w:id="70" w:author="NANSSEU NJINGANG, Jobert Richie" w:date="2025-10-30T12:35:00Z" w16du:dateUtc="2025-10-30T10:35:00Z">
        <w:r w:rsidR="00142A51">
          <w:rPr>
            <w:rStyle w:val="Lienhypertexte"/>
            <w:rFonts w:ascii="Times New Roman" w:hAnsi="Times New Roman" w:cs="Times New Roman"/>
            <w:noProof/>
            <w:sz w:val="28"/>
            <w:szCs w:val="28"/>
          </w:rPr>
          <w:t>R</w:t>
        </w:r>
      </w:ins>
      <w:del w:id="71" w:author="NANSSEU NJINGANG, Jobert Richie" w:date="2025-10-30T12:35:00Z" w16du:dateUtc="2025-10-30T10:35: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épartition de</w:t>
      </w:r>
      <w:ins w:id="72" w:author="NANSSEU NJINGANG, Jobert Richie" w:date="2025-10-30T12:35:00Z" w16du:dateUtc="2025-10-30T10:35:00Z">
        <w:r w:rsidR="00142A51">
          <w:rPr>
            <w:rStyle w:val="Lienhypertexte"/>
            <w:rFonts w:ascii="Times New Roman" w:hAnsi="Times New Roman" w:cs="Times New Roman"/>
            <w:noProof/>
            <w:sz w:val="28"/>
            <w:szCs w:val="28"/>
          </w:rPr>
          <w:t>s</w:t>
        </w:r>
      </w:ins>
      <w:r w:rsidRPr="003C493B">
        <w:rPr>
          <w:rStyle w:val="Lienhypertexte"/>
          <w:rFonts w:ascii="Times New Roman" w:hAnsi="Times New Roman" w:cs="Times New Roman"/>
          <w:noProof/>
          <w:sz w:val="28"/>
          <w:szCs w:val="28"/>
        </w:rPr>
        <w:t xml:space="preserve"> </w:t>
      </w:r>
      <w:del w:id="73" w:author="NANSSEU NJINGANG, Jobert Richie" w:date="2025-10-30T12:35:00Z" w16du:dateUtc="2025-10-30T10:35:00Z">
        <w:r w:rsidRPr="003C493B" w:rsidDel="00142A51">
          <w:rPr>
            <w:rStyle w:val="Lienhypertexte"/>
            <w:rFonts w:ascii="Times New Roman" w:hAnsi="Times New Roman" w:cs="Times New Roman"/>
            <w:noProof/>
            <w:sz w:val="28"/>
            <w:szCs w:val="28"/>
          </w:rPr>
          <w:delText xml:space="preserve">nos </w:delText>
        </w:r>
      </w:del>
      <w:r w:rsidRPr="003C493B">
        <w:rPr>
          <w:rStyle w:val="Lienhypertexte"/>
          <w:rFonts w:ascii="Times New Roman" w:hAnsi="Times New Roman" w:cs="Times New Roman"/>
          <w:noProof/>
          <w:sz w:val="28"/>
          <w:szCs w:val="28"/>
        </w:rPr>
        <w:t>patients selon la classification de Hurley</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_Toc212464559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88</w:t>
      </w:r>
      <w:r w:rsidRPr="003C493B">
        <w:rPr>
          <w:rFonts w:ascii="Times New Roman" w:hAnsi="Times New Roman" w:cs="Times New Roman"/>
          <w:noProof/>
          <w:webHidden/>
          <w:sz w:val="28"/>
          <w:szCs w:val="28"/>
        </w:rPr>
        <w:fldChar w:fldCharType="end"/>
      </w:r>
      <w:r>
        <w:fldChar w:fldCharType="end"/>
      </w:r>
    </w:p>
    <w:p w14:paraId="0D873BF8" w14:textId="751F2129"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"_Toc212464560"</w:instrText>
      </w:r>
      <w:r>
        <w:fldChar w:fldCharType="separate"/>
      </w:r>
      <w:r w:rsidRPr="003C493B">
        <w:rPr>
          <w:rStyle w:val="Lienhypertexte"/>
          <w:rFonts w:ascii="Times New Roman" w:hAnsi="Times New Roman" w:cs="Times New Roman"/>
          <w:noProof/>
          <w:sz w:val="28"/>
          <w:szCs w:val="28"/>
        </w:rPr>
        <w:t xml:space="preserve">Figure 25 </w:t>
      </w:r>
      <w:ins w:id="74" w:author="NANSSEU NJINGANG, Jobert Richie" w:date="2025-10-30T12:36:00Z" w16du:dateUtc="2025-10-30T10:36:00Z">
        <w:r w:rsidR="00142A51">
          <w:rPr>
            <w:rStyle w:val="Lienhypertexte"/>
            <w:rFonts w:ascii="Times New Roman" w:hAnsi="Times New Roman" w:cs="Times New Roman"/>
            <w:noProof/>
            <w:sz w:val="28"/>
            <w:szCs w:val="28"/>
          </w:rPr>
          <w:t>R</w:t>
        </w:r>
      </w:ins>
      <w:del w:id="75" w:author="NANSSEU NJINGANG, Jobert Richie" w:date="2025-10-30T12:36:00Z" w16du:dateUtc="2025-10-30T10:36: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 xml:space="preserve">épartition </w:t>
      </w:r>
      <w:ins w:id="76" w:author="NANSSEU NJINGANG, Jobert Richie" w:date="2025-10-30T12:36:00Z" w16du:dateUtc="2025-10-30T10:36:00Z">
        <w:r w:rsidR="00142A51">
          <w:rPr>
            <w:rStyle w:val="Lienhypertexte"/>
            <w:rFonts w:ascii="Times New Roman" w:hAnsi="Times New Roman" w:cs="Times New Roman"/>
            <w:noProof/>
            <w:sz w:val="28"/>
            <w:szCs w:val="28"/>
          </w:rPr>
          <w:t xml:space="preserve">des patients </w:t>
        </w:r>
      </w:ins>
      <w:r w:rsidRPr="003C493B">
        <w:rPr>
          <w:rStyle w:val="Lienhypertexte"/>
          <w:rFonts w:ascii="Times New Roman" w:hAnsi="Times New Roman" w:cs="Times New Roman"/>
          <w:noProof/>
          <w:sz w:val="28"/>
          <w:szCs w:val="28"/>
        </w:rPr>
        <w:t>selon la qualité de vie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_Toc212464560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91</w:t>
      </w:r>
      <w:r w:rsidRPr="003C493B">
        <w:rPr>
          <w:rFonts w:ascii="Times New Roman" w:hAnsi="Times New Roman" w:cs="Times New Roman"/>
          <w:noProof/>
          <w:webHidden/>
          <w:sz w:val="28"/>
          <w:szCs w:val="28"/>
        </w:rPr>
        <w:fldChar w:fldCharType="end"/>
      </w:r>
      <w:r>
        <w:fldChar w:fldCharType="end"/>
      </w:r>
    </w:p>
    <w:p w14:paraId="18145A36" w14:textId="4A538158"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"_Toc212464561"</w:instrText>
      </w:r>
      <w:r>
        <w:fldChar w:fldCharType="separate"/>
      </w:r>
      <w:r w:rsidRPr="003C493B">
        <w:rPr>
          <w:rStyle w:val="Lienhypertexte"/>
          <w:rFonts w:ascii="Times New Roman" w:hAnsi="Times New Roman" w:cs="Times New Roman"/>
          <w:noProof/>
          <w:sz w:val="28"/>
          <w:szCs w:val="28"/>
        </w:rPr>
        <w:t xml:space="preserve">Figure 26 : </w:t>
      </w:r>
      <w:ins w:id="77" w:author="NANSSEU NJINGANG, Jobert Richie" w:date="2025-10-30T12:36:00Z" w16du:dateUtc="2025-10-30T10:36:00Z">
        <w:r w:rsidR="00142A51">
          <w:rPr>
            <w:rStyle w:val="Lienhypertexte"/>
            <w:rFonts w:ascii="Times New Roman" w:hAnsi="Times New Roman" w:cs="Times New Roman"/>
            <w:noProof/>
            <w:sz w:val="28"/>
            <w:szCs w:val="28"/>
          </w:rPr>
          <w:t>Distribution</w:t>
        </w:r>
      </w:ins>
      <w:del w:id="78" w:author="NANSSEU NJINGANG, Jobert Richie" w:date="2025-10-30T12:36:00Z" w16du:dateUtc="2025-10-30T10:36:00Z">
        <w:r w:rsidRPr="003C493B" w:rsidDel="00142A51">
          <w:rPr>
            <w:rStyle w:val="Lienhypertexte"/>
            <w:rFonts w:ascii="Times New Roman" w:hAnsi="Times New Roman" w:cs="Times New Roman"/>
            <w:noProof/>
            <w:sz w:val="28"/>
            <w:szCs w:val="28"/>
          </w:rPr>
          <w:delText xml:space="preserve">répartition selon le sexe et l’altération </w:delText>
        </w:r>
      </w:del>
      <w:r w:rsidRPr="003C493B">
        <w:rPr>
          <w:rStyle w:val="Lienhypertexte"/>
          <w:rFonts w:ascii="Times New Roman" w:hAnsi="Times New Roman" w:cs="Times New Roman"/>
          <w:noProof/>
          <w:sz w:val="28"/>
          <w:szCs w:val="28"/>
        </w:rPr>
        <w:t>de la qualité de vie.</w:t>
      </w:r>
      <w:ins w:id="79" w:author="NANSSEU NJINGANG, Jobert Richie" w:date="2025-10-30T12:37:00Z" w16du:dateUtc="2025-10-30T10:37:00Z">
        <w:r w:rsidR="00142A51">
          <w:rPr>
            <w:rStyle w:val="Lienhypertexte"/>
            <w:rFonts w:ascii="Times New Roman" w:hAnsi="Times New Roman" w:cs="Times New Roman"/>
            <w:noProof/>
            <w:sz w:val="28"/>
            <w:szCs w:val="28"/>
          </w:rPr>
          <w:t>des patients selon le sexe</w:t>
        </w:r>
      </w:ins>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_Toc212464561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92</w:t>
      </w:r>
      <w:r w:rsidRPr="003C493B">
        <w:rPr>
          <w:rFonts w:ascii="Times New Roman" w:hAnsi="Times New Roman" w:cs="Times New Roman"/>
          <w:noProof/>
          <w:webHidden/>
          <w:sz w:val="28"/>
          <w:szCs w:val="28"/>
        </w:rPr>
        <w:fldChar w:fldCharType="end"/>
      </w:r>
      <w:r>
        <w:fldChar w:fldCharType="end"/>
      </w:r>
    </w:p>
    <w:p w14:paraId="5FD5772C" w14:textId="70A0079C" w:rsidR="003C493B" w:rsidRPr="003C493B" w:rsidRDefault="003C493B" w:rsidP="003C493B">
      <w:pPr>
        <w:pStyle w:val="Tabledesillustrations"/>
        <w:tabs>
          <w:tab w:val="right" w:leader="dot" w:pos="9062"/>
        </w:tabs>
        <w:spacing w:line="360" w:lineRule="auto"/>
        <w:jc w:val="both"/>
        <w:rPr>
          <w:rFonts w:ascii="Times New Roman" w:eastAsiaTheme="minorEastAsia" w:hAnsi="Times New Roman" w:cs="Times New Roman"/>
          <w:noProof/>
          <w:sz w:val="28"/>
          <w:szCs w:val="28"/>
          <w:lang w:eastAsia="fr-FR"/>
        </w:rPr>
      </w:pPr>
      <w:r>
        <w:fldChar w:fldCharType="begin"/>
      </w:r>
      <w:r>
        <w:instrText>HYPERLINK \l "_Toc212464562"</w:instrText>
      </w:r>
      <w:r>
        <w:fldChar w:fldCharType="separate"/>
      </w:r>
      <w:r w:rsidRPr="003C493B">
        <w:rPr>
          <w:rStyle w:val="Lienhypertexte"/>
          <w:rFonts w:ascii="Times New Roman" w:hAnsi="Times New Roman" w:cs="Times New Roman"/>
          <w:noProof/>
          <w:sz w:val="28"/>
          <w:szCs w:val="28"/>
        </w:rPr>
        <w:t>Figure 27 </w:t>
      </w:r>
      <w:ins w:id="80" w:author="NANSSEU NJINGANG, Jobert Richie" w:date="2025-10-30T12:37:00Z" w16du:dateUtc="2025-10-30T10:37:00Z">
        <w:r w:rsidR="00142A51">
          <w:rPr>
            <w:rStyle w:val="Lienhypertexte"/>
            <w:rFonts w:ascii="Times New Roman" w:hAnsi="Times New Roman" w:cs="Times New Roman"/>
            <w:noProof/>
            <w:sz w:val="28"/>
            <w:szCs w:val="28"/>
          </w:rPr>
          <w:t>R</w:t>
        </w:r>
      </w:ins>
      <w:del w:id="81" w:author="NANSSEU NJINGANG, Jobert Richie" w:date="2025-10-30T12:37:00Z" w16du:dateUtc="2025-10-30T10:37:00Z">
        <w:r w:rsidRPr="003C493B" w:rsidDel="00142A51">
          <w:rPr>
            <w:rStyle w:val="Lienhypertexte"/>
            <w:rFonts w:ascii="Times New Roman" w:hAnsi="Times New Roman" w:cs="Times New Roman"/>
            <w:noProof/>
            <w:sz w:val="28"/>
            <w:szCs w:val="28"/>
          </w:rPr>
          <w:delText>r</w:delText>
        </w:r>
      </w:del>
      <w:r w:rsidRPr="003C493B">
        <w:rPr>
          <w:rStyle w:val="Lienhypertexte"/>
          <w:rFonts w:ascii="Times New Roman" w:hAnsi="Times New Roman" w:cs="Times New Roman"/>
          <w:noProof/>
          <w:sz w:val="28"/>
          <w:szCs w:val="28"/>
        </w:rPr>
        <w:t xml:space="preserve">épartition </w:t>
      </w:r>
      <w:ins w:id="82" w:author="NANSSEU NJINGANG, Jobert Richie" w:date="2025-10-30T12:37:00Z" w16du:dateUtc="2025-10-30T10:37:00Z">
        <w:r w:rsidR="00142A51">
          <w:rPr>
            <w:rStyle w:val="Lienhypertexte"/>
            <w:rFonts w:ascii="Times New Roman" w:hAnsi="Times New Roman" w:cs="Times New Roman"/>
            <w:noProof/>
            <w:sz w:val="28"/>
            <w:szCs w:val="28"/>
          </w:rPr>
          <w:t xml:space="preserve">des patients </w:t>
        </w:r>
      </w:ins>
      <w:r w:rsidRPr="003C493B">
        <w:rPr>
          <w:rStyle w:val="Lienhypertexte"/>
          <w:rFonts w:ascii="Times New Roman" w:hAnsi="Times New Roman" w:cs="Times New Roman"/>
          <w:noProof/>
          <w:sz w:val="28"/>
          <w:szCs w:val="28"/>
        </w:rPr>
        <w:t>selon la classification de Hurley et la qualité de vie</w:t>
      </w:r>
      <w:r w:rsidRPr="003C493B">
        <w:rPr>
          <w:rFonts w:ascii="Times New Roman" w:hAnsi="Times New Roman" w:cs="Times New Roman"/>
          <w:noProof/>
          <w:webHidden/>
          <w:sz w:val="28"/>
          <w:szCs w:val="28"/>
        </w:rPr>
        <w:tab/>
      </w:r>
      <w:r w:rsidRPr="003C493B">
        <w:rPr>
          <w:rFonts w:ascii="Times New Roman" w:hAnsi="Times New Roman" w:cs="Times New Roman"/>
          <w:noProof/>
          <w:webHidden/>
          <w:sz w:val="28"/>
          <w:szCs w:val="28"/>
        </w:rPr>
        <w:fldChar w:fldCharType="begin"/>
      </w:r>
      <w:r w:rsidRPr="003C493B">
        <w:rPr>
          <w:rFonts w:ascii="Times New Roman" w:hAnsi="Times New Roman" w:cs="Times New Roman"/>
          <w:noProof/>
          <w:webHidden/>
          <w:sz w:val="28"/>
          <w:szCs w:val="28"/>
        </w:rPr>
        <w:instrText xml:space="preserve"> PAGEREF _Toc212464562 \h </w:instrText>
      </w:r>
      <w:r w:rsidRPr="003C493B">
        <w:rPr>
          <w:rFonts w:ascii="Times New Roman" w:hAnsi="Times New Roman" w:cs="Times New Roman"/>
          <w:noProof/>
          <w:webHidden/>
          <w:sz w:val="28"/>
          <w:szCs w:val="28"/>
        </w:rPr>
      </w:r>
      <w:r w:rsidRPr="003C493B">
        <w:rPr>
          <w:rFonts w:ascii="Times New Roman" w:hAnsi="Times New Roman" w:cs="Times New Roman"/>
          <w:noProof/>
          <w:webHidden/>
          <w:sz w:val="28"/>
          <w:szCs w:val="28"/>
        </w:rPr>
        <w:fldChar w:fldCharType="separate"/>
      </w:r>
      <w:r w:rsidRPr="003C493B">
        <w:rPr>
          <w:rFonts w:ascii="Times New Roman" w:hAnsi="Times New Roman" w:cs="Times New Roman"/>
          <w:noProof/>
          <w:webHidden/>
          <w:sz w:val="28"/>
          <w:szCs w:val="28"/>
        </w:rPr>
        <w:t>93</w:t>
      </w:r>
      <w:r w:rsidRPr="003C493B">
        <w:rPr>
          <w:rFonts w:ascii="Times New Roman" w:hAnsi="Times New Roman" w:cs="Times New Roman"/>
          <w:noProof/>
          <w:webHidden/>
          <w:sz w:val="28"/>
          <w:szCs w:val="28"/>
        </w:rPr>
        <w:fldChar w:fldCharType="end"/>
      </w:r>
      <w:r>
        <w:fldChar w:fldCharType="end"/>
      </w:r>
    </w:p>
    <w:p w14:paraId="168E5DF7" w14:textId="1B49BD9C" w:rsidR="00060532" w:rsidRPr="003C493B" w:rsidRDefault="00060532" w:rsidP="003C493B">
      <w:pPr>
        <w:spacing w:line="360" w:lineRule="auto"/>
        <w:ind w:left="720"/>
        <w:jc w:val="both"/>
        <w:rPr>
          <w:rFonts w:ascii="Times New Roman" w:hAnsi="Times New Roman" w:cs="Times New Roman"/>
          <w:sz w:val="28"/>
          <w:szCs w:val="28"/>
        </w:rPr>
      </w:pPr>
      <w:r w:rsidRPr="003C493B">
        <w:rPr>
          <w:rFonts w:ascii="Times New Roman" w:hAnsi="Times New Roman" w:cs="Times New Roman"/>
          <w:sz w:val="28"/>
          <w:szCs w:val="28"/>
        </w:rPr>
        <w:fldChar w:fldCharType="end"/>
      </w:r>
    </w:p>
    <w:p w14:paraId="6464799A" w14:textId="77777777" w:rsidR="00060532" w:rsidRPr="001B170D" w:rsidRDefault="00060532" w:rsidP="001B170D">
      <w:pPr>
        <w:spacing w:line="360" w:lineRule="auto"/>
        <w:ind w:left="720"/>
        <w:jc w:val="both"/>
        <w:rPr>
          <w:rFonts w:ascii="Times New Roman" w:hAnsi="Times New Roman" w:cs="Times New Roman"/>
          <w:sz w:val="28"/>
          <w:szCs w:val="28"/>
        </w:rPr>
      </w:pPr>
    </w:p>
    <w:p w14:paraId="1159B468" w14:textId="77777777" w:rsidR="00BB6E5D" w:rsidRPr="001B170D" w:rsidRDefault="00BB6E5D" w:rsidP="001B170D">
      <w:pPr>
        <w:spacing w:line="360" w:lineRule="auto"/>
        <w:ind w:left="720"/>
        <w:jc w:val="both"/>
        <w:rPr>
          <w:rFonts w:ascii="Times New Roman" w:hAnsi="Times New Roman" w:cs="Times New Roman"/>
          <w:sz w:val="28"/>
          <w:szCs w:val="28"/>
        </w:rPr>
      </w:pPr>
    </w:p>
    <w:p w14:paraId="4C4EF11B" w14:textId="77777777" w:rsidR="00BB6E5D" w:rsidRPr="001B170D" w:rsidRDefault="00BB6E5D" w:rsidP="001B170D">
      <w:pPr>
        <w:spacing w:line="360" w:lineRule="auto"/>
        <w:ind w:left="720"/>
        <w:jc w:val="both"/>
        <w:rPr>
          <w:rFonts w:ascii="Times New Roman" w:hAnsi="Times New Roman" w:cs="Times New Roman"/>
          <w:sz w:val="28"/>
          <w:szCs w:val="28"/>
        </w:rPr>
      </w:pPr>
    </w:p>
    <w:p w14:paraId="735A3A09" w14:textId="77777777" w:rsidR="00BB6E5D" w:rsidRPr="001B170D" w:rsidRDefault="00BB6E5D" w:rsidP="001B170D">
      <w:pPr>
        <w:spacing w:line="360" w:lineRule="auto"/>
        <w:ind w:left="720"/>
        <w:jc w:val="both"/>
        <w:rPr>
          <w:rFonts w:ascii="Times New Roman" w:hAnsi="Times New Roman" w:cs="Times New Roman"/>
          <w:sz w:val="28"/>
          <w:szCs w:val="28"/>
        </w:rPr>
      </w:pPr>
    </w:p>
    <w:p w14:paraId="019FDBE3" w14:textId="77777777" w:rsidR="00BB6E5D" w:rsidRPr="001B170D" w:rsidRDefault="00BB6E5D" w:rsidP="001B170D">
      <w:pPr>
        <w:spacing w:line="360" w:lineRule="auto"/>
        <w:ind w:left="720"/>
        <w:jc w:val="both"/>
        <w:rPr>
          <w:rFonts w:ascii="Times New Roman" w:hAnsi="Times New Roman" w:cs="Times New Roman"/>
          <w:sz w:val="28"/>
          <w:szCs w:val="28"/>
        </w:rPr>
      </w:pPr>
    </w:p>
    <w:p w14:paraId="1BFDEC49" w14:textId="77777777" w:rsidR="00BB6E5D" w:rsidRPr="001B170D" w:rsidRDefault="00BB6E5D" w:rsidP="001B170D">
      <w:pPr>
        <w:spacing w:line="360" w:lineRule="auto"/>
        <w:ind w:left="720"/>
        <w:jc w:val="both"/>
        <w:rPr>
          <w:rFonts w:ascii="Times New Roman" w:hAnsi="Times New Roman" w:cs="Times New Roman"/>
          <w:sz w:val="28"/>
          <w:szCs w:val="28"/>
        </w:rPr>
      </w:pPr>
    </w:p>
    <w:p w14:paraId="7BD77CD2" w14:textId="77777777" w:rsidR="00BB6E5D" w:rsidRPr="001B170D" w:rsidRDefault="00BB6E5D" w:rsidP="001B170D">
      <w:pPr>
        <w:spacing w:line="360" w:lineRule="auto"/>
        <w:ind w:left="720"/>
        <w:jc w:val="both"/>
        <w:rPr>
          <w:rFonts w:ascii="Times New Roman" w:hAnsi="Times New Roman" w:cs="Times New Roman"/>
          <w:sz w:val="28"/>
          <w:szCs w:val="28"/>
        </w:rPr>
      </w:pPr>
    </w:p>
    <w:p w14:paraId="6A9A2A1B" w14:textId="77777777" w:rsidR="00BB6E5D" w:rsidRPr="001B170D" w:rsidRDefault="00BB6E5D" w:rsidP="001B170D">
      <w:pPr>
        <w:spacing w:line="360" w:lineRule="auto"/>
        <w:ind w:left="720"/>
        <w:jc w:val="both"/>
        <w:rPr>
          <w:rFonts w:ascii="Times New Roman" w:hAnsi="Times New Roman" w:cs="Times New Roman"/>
          <w:sz w:val="28"/>
          <w:szCs w:val="28"/>
        </w:rPr>
      </w:pPr>
    </w:p>
    <w:p w14:paraId="4E2867E5" w14:textId="77777777" w:rsidR="00BB6E5D" w:rsidRPr="001B170D" w:rsidRDefault="00BB6E5D" w:rsidP="001B170D">
      <w:pPr>
        <w:spacing w:line="360" w:lineRule="auto"/>
        <w:ind w:left="720"/>
        <w:jc w:val="both"/>
        <w:rPr>
          <w:rFonts w:ascii="Times New Roman" w:hAnsi="Times New Roman" w:cs="Times New Roman"/>
          <w:sz w:val="28"/>
          <w:szCs w:val="28"/>
        </w:rPr>
      </w:pPr>
    </w:p>
    <w:p w14:paraId="0916C2E6" w14:textId="77777777" w:rsidR="00BB6E5D" w:rsidRPr="001B170D" w:rsidRDefault="00BB6E5D" w:rsidP="001B170D">
      <w:pPr>
        <w:spacing w:line="360" w:lineRule="auto"/>
        <w:ind w:left="720"/>
        <w:jc w:val="both"/>
        <w:rPr>
          <w:rFonts w:ascii="Times New Roman" w:hAnsi="Times New Roman" w:cs="Times New Roman"/>
          <w:sz w:val="28"/>
          <w:szCs w:val="28"/>
        </w:rPr>
      </w:pPr>
    </w:p>
    <w:p w14:paraId="27C80B4E" w14:textId="77777777" w:rsidR="00BB6E5D" w:rsidRPr="001B170D" w:rsidRDefault="00BB6E5D" w:rsidP="001B170D">
      <w:pPr>
        <w:spacing w:line="360" w:lineRule="auto"/>
        <w:ind w:left="720"/>
        <w:jc w:val="both"/>
        <w:rPr>
          <w:rFonts w:ascii="Times New Roman" w:hAnsi="Times New Roman" w:cs="Times New Roman"/>
          <w:sz w:val="28"/>
          <w:szCs w:val="28"/>
        </w:rPr>
      </w:pPr>
    </w:p>
    <w:p w14:paraId="38DD12B1" w14:textId="77777777" w:rsidR="00BB6E5D" w:rsidRPr="001B170D" w:rsidRDefault="00BB6E5D" w:rsidP="001B170D">
      <w:pPr>
        <w:spacing w:line="360" w:lineRule="auto"/>
        <w:ind w:left="720"/>
        <w:jc w:val="both"/>
        <w:rPr>
          <w:rFonts w:ascii="Times New Roman" w:hAnsi="Times New Roman" w:cs="Times New Roman"/>
          <w:sz w:val="28"/>
          <w:szCs w:val="28"/>
        </w:rPr>
      </w:pPr>
    </w:p>
    <w:p w14:paraId="1ACDB522" w14:textId="77777777" w:rsidR="00BB6E5D" w:rsidRPr="001B170D" w:rsidRDefault="00BB6E5D" w:rsidP="001B170D">
      <w:pPr>
        <w:spacing w:line="360" w:lineRule="auto"/>
        <w:ind w:left="720"/>
        <w:jc w:val="both"/>
        <w:rPr>
          <w:rFonts w:ascii="Times New Roman" w:hAnsi="Times New Roman" w:cs="Times New Roman"/>
          <w:sz w:val="28"/>
          <w:szCs w:val="28"/>
        </w:rPr>
      </w:pPr>
    </w:p>
    <w:p w14:paraId="09CCB3FC" w14:textId="77777777" w:rsidR="00BB6E5D" w:rsidRPr="001B170D" w:rsidRDefault="00BB6E5D" w:rsidP="001B170D">
      <w:pPr>
        <w:spacing w:line="360" w:lineRule="auto"/>
        <w:ind w:left="720"/>
        <w:jc w:val="both"/>
        <w:rPr>
          <w:rFonts w:ascii="Times New Roman" w:hAnsi="Times New Roman" w:cs="Times New Roman"/>
          <w:sz w:val="28"/>
          <w:szCs w:val="28"/>
        </w:rPr>
      </w:pPr>
    </w:p>
    <w:p w14:paraId="594879B6" w14:textId="77777777" w:rsidR="00BB6E5D" w:rsidRPr="001B170D" w:rsidRDefault="00BB6E5D" w:rsidP="001B170D">
      <w:pPr>
        <w:spacing w:line="360" w:lineRule="auto"/>
        <w:ind w:left="720"/>
        <w:jc w:val="both"/>
        <w:rPr>
          <w:rFonts w:ascii="Times New Roman" w:hAnsi="Times New Roman" w:cs="Times New Roman"/>
          <w:sz w:val="28"/>
          <w:szCs w:val="28"/>
        </w:rPr>
      </w:pPr>
    </w:p>
    <w:p w14:paraId="52C56834" w14:textId="77777777" w:rsidR="00BB6E5D" w:rsidRPr="001B170D" w:rsidRDefault="00BB6E5D" w:rsidP="001B170D">
      <w:pPr>
        <w:spacing w:line="360" w:lineRule="auto"/>
        <w:ind w:left="720"/>
        <w:jc w:val="both"/>
        <w:rPr>
          <w:rFonts w:ascii="Times New Roman" w:hAnsi="Times New Roman" w:cs="Times New Roman"/>
          <w:sz w:val="28"/>
          <w:szCs w:val="28"/>
        </w:rPr>
      </w:pPr>
    </w:p>
    <w:p w14:paraId="58C66590" w14:textId="77777777" w:rsidR="00BB6E5D" w:rsidRPr="001B170D" w:rsidRDefault="00BB6E5D" w:rsidP="001B170D">
      <w:pPr>
        <w:spacing w:line="360" w:lineRule="auto"/>
        <w:ind w:left="720"/>
        <w:jc w:val="both"/>
        <w:rPr>
          <w:rFonts w:ascii="Times New Roman" w:hAnsi="Times New Roman" w:cs="Times New Roman"/>
          <w:sz w:val="28"/>
          <w:szCs w:val="28"/>
        </w:rPr>
      </w:pPr>
    </w:p>
    <w:p w14:paraId="1E8EBB2E" w14:textId="77777777" w:rsidR="00BB6E5D" w:rsidRPr="001B170D" w:rsidRDefault="00BB6E5D" w:rsidP="001B170D">
      <w:pPr>
        <w:spacing w:line="360" w:lineRule="auto"/>
        <w:ind w:left="720"/>
        <w:jc w:val="both"/>
        <w:rPr>
          <w:rFonts w:ascii="Times New Roman" w:hAnsi="Times New Roman" w:cs="Times New Roman"/>
          <w:sz w:val="28"/>
          <w:szCs w:val="28"/>
        </w:rPr>
      </w:pPr>
    </w:p>
    <w:p w14:paraId="41209D39" w14:textId="77777777" w:rsidR="00BB6E5D" w:rsidRPr="001B170D" w:rsidRDefault="00BB6E5D" w:rsidP="001B170D">
      <w:pPr>
        <w:spacing w:line="360" w:lineRule="auto"/>
        <w:ind w:left="720"/>
        <w:jc w:val="both"/>
        <w:rPr>
          <w:rFonts w:ascii="Times New Roman" w:hAnsi="Times New Roman" w:cs="Times New Roman"/>
          <w:sz w:val="28"/>
          <w:szCs w:val="28"/>
        </w:rPr>
      </w:pPr>
    </w:p>
    <w:p w14:paraId="7A76CC2E" w14:textId="77777777" w:rsidR="00BB6E5D" w:rsidRPr="001B170D" w:rsidRDefault="00BB6E5D" w:rsidP="001B170D">
      <w:pPr>
        <w:spacing w:line="360" w:lineRule="auto"/>
        <w:ind w:left="720"/>
        <w:jc w:val="both"/>
        <w:rPr>
          <w:rFonts w:ascii="Times New Roman" w:hAnsi="Times New Roman" w:cs="Times New Roman"/>
          <w:sz w:val="28"/>
          <w:szCs w:val="28"/>
        </w:rPr>
      </w:pPr>
    </w:p>
    <w:p w14:paraId="74C22726" w14:textId="77777777" w:rsidR="00BB6E5D" w:rsidRPr="001B170D" w:rsidRDefault="00BB6E5D" w:rsidP="001B170D">
      <w:pPr>
        <w:spacing w:line="360" w:lineRule="auto"/>
        <w:ind w:left="720"/>
        <w:jc w:val="both"/>
        <w:rPr>
          <w:rFonts w:ascii="Times New Roman" w:hAnsi="Times New Roman" w:cs="Times New Roman"/>
          <w:sz w:val="28"/>
          <w:szCs w:val="28"/>
        </w:rPr>
      </w:pPr>
    </w:p>
    <w:p w14:paraId="5279D32B" w14:textId="77777777" w:rsidR="00BB6E5D" w:rsidRPr="001B170D" w:rsidRDefault="00BB6E5D" w:rsidP="001B170D">
      <w:pPr>
        <w:spacing w:line="360" w:lineRule="auto"/>
        <w:ind w:left="720"/>
        <w:jc w:val="both"/>
        <w:rPr>
          <w:rFonts w:ascii="Times New Roman" w:hAnsi="Times New Roman" w:cs="Times New Roman"/>
          <w:sz w:val="28"/>
          <w:szCs w:val="28"/>
        </w:rPr>
      </w:pPr>
    </w:p>
    <w:p w14:paraId="18B1503D" w14:textId="77777777" w:rsidR="00060532" w:rsidRPr="001B170D" w:rsidRDefault="00060532" w:rsidP="001B170D">
      <w:pPr>
        <w:spacing w:line="360" w:lineRule="auto"/>
        <w:ind w:left="720"/>
        <w:jc w:val="both"/>
        <w:rPr>
          <w:rFonts w:ascii="Times New Roman" w:hAnsi="Times New Roman" w:cs="Times New Roman"/>
          <w:sz w:val="28"/>
          <w:szCs w:val="28"/>
        </w:rPr>
      </w:pPr>
    </w:p>
    <w:p w14:paraId="2DCA0CEB" w14:textId="1F14E196" w:rsidR="00060532" w:rsidRPr="001B170D" w:rsidRDefault="00A17D7D"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0FF2D56C" wp14:editId="026F6199">
                <wp:simplePos x="0" y="0"/>
                <wp:positionH relativeFrom="column">
                  <wp:posOffset>138430</wp:posOffset>
                </wp:positionH>
                <wp:positionV relativeFrom="paragraph">
                  <wp:posOffset>69718</wp:posOffset>
                </wp:positionV>
                <wp:extent cx="5814060" cy="1320800"/>
                <wp:effectExtent l="57150" t="57150" r="53340" b="50800"/>
                <wp:wrapNone/>
                <wp:docPr id="1097662744" name="Rectangle : coins arrondis 13"/>
                <wp:cNvGraphicFramePr/>
                <a:graphic xmlns:a="http://schemas.openxmlformats.org/drawingml/2006/main">
                  <a:graphicData uri="http://schemas.microsoft.com/office/word/2010/wordprocessingShape">
                    <wps:wsp>
                      <wps:cNvSpPr/>
                      <wps:spPr>
                        <a:xfrm>
                          <a:off x="0" y="0"/>
                          <a:ext cx="5814060" cy="132080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7438FA63" w14:textId="4BF9499F" w:rsidR="00BB6E5D" w:rsidRDefault="00BB6E5D" w:rsidP="00BB6E5D">
                            <w:pPr>
                              <w:jc w:val="center"/>
                            </w:pPr>
                            <w:r>
                              <w:rPr>
                                <w:rFonts w:ascii="Times New Roman" w:hAnsi="Times New Roman" w:cs="Times New Roman"/>
                                <w:sz w:val="72"/>
                                <w:szCs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2D56C" id="_x0000_s1033" style="position:absolute;left:0;text-align:left;margin-left:10.9pt;margin-top:5.5pt;width:457.8pt;height:1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" fillcolor="#ed7d31 [3205]" strokecolor="#1f3763 [1604]" strokeweight="1pt">
                <v:stroke joinstyle="miter"/>
                <v:textbox>
                  <w:txbxContent>
                    <w:p w14:paraId="7438FA63" w14:textId="4BF9499F" w:rsidR="00BB6E5D" w:rsidRDefault="00BB6E5D" w:rsidP="00BB6E5D">
                      <w:pPr>
                        <w:jc w:val="center"/>
                      </w:pPr>
                      <w:r>
                        <w:rPr>
                          <w:rFonts w:ascii="Times New Roman" w:hAnsi="Times New Roman" w:cs="Times New Roman"/>
                          <w:sz w:val="72"/>
                          <w:szCs w:val="72"/>
                        </w:rPr>
                        <w:t>SOMMAIRE</w:t>
                      </w:r>
                    </w:p>
                  </w:txbxContent>
                </v:textbox>
              </v:roundrect>
            </w:pict>
          </mc:Fallback>
        </mc:AlternateContent>
      </w:r>
    </w:p>
    <w:p w14:paraId="30234734" w14:textId="791BFF3E" w:rsidR="00060532" w:rsidRPr="001B170D" w:rsidRDefault="00060532" w:rsidP="001B170D">
      <w:pPr>
        <w:spacing w:line="360" w:lineRule="auto"/>
        <w:ind w:left="720"/>
        <w:jc w:val="both"/>
        <w:rPr>
          <w:rFonts w:ascii="Times New Roman" w:hAnsi="Times New Roman" w:cs="Times New Roman"/>
          <w:sz w:val="28"/>
          <w:szCs w:val="28"/>
        </w:rPr>
      </w:pPr>
    </w:p>
    <w:p w14:paraId="5285A5F3" w14:textId="48AFE5EF" w:rsidR="00060532" w:rsidRPr="001B170D" w:rsidRDefault="00060532" w:rsidP="001B170D">
      <w:pPr>
        <w:spacing w:line="360" w:lineRule="auto"/>
        <w:ind w:left="720"/>
        <w:jc w:val="both"/>
        <w:rPr>
          <w:rFonts w:ascii="Times New Roman" w:hAnsi="Times New Roman" w:cs="Times New Roman"/>
          <w:sz w:val="28"/>
          <w:szCs w:val="28"/>
        </w:rPr>
      </w:pPr>
    </w:p>
    <w:p w14:paraId="5D80C98D" w14:textId="77777777" w:rsidR="00060532" w:rsidRPr="001B170D" w:rsidRDefault="00060532" w:rsidP="001B170D">
      <w:pPr>
        <w:spacing w:line="360" w:lineRule="auto"/>
        <w:ind w:left="720"/>
        <w:jc w:val="both"/>
        <w:rPr>
          <w:rFonts w:ascii="Times New Roman" w:hAnsi="Times New Roman" w:cs="Times New Roman"/>
          <w:sz w:val="28"/>
          <w:szCs w:val="28"/>
        </w:rPr>
      </w:pPr>
    </w:p>
    <w:p w14:paraId="790F21C1" w14:textId="77777777" w:rsidR="00060532" w:rsidRPr="001B170D" w:rsidRDefault="00060532" w:rsidP="001B170D">
      <w:pPr>
        <w:spacing w:line="360" w:lineRule="auto"/>
        <w:ind w:left="720"/>
        <w:jc w:val="both"/>
        <w:rPr>
          <w:rFonts w:ascii="Times New Roman" w:hAnsi="Times New Roman" w:cs="Times New Roman"/>
          <w:sz w:val="28"/>
          <w:szCs w:val="28"/>
        </w:rPr>
      </w:pPr>
    </w:p>
    <w:p w14:paraId="09435E0E" w14:textId="77777777" w:rsidR="00060532" w:rsidRPr="001B170D" w:rsidRDefault="00060532" w:rsidP="001B170D">
      <w:pPr>
        <w:spacing w:line="360" w:lineRule="auto"/>
        <w:ind w:left="720"/>
        <w:jc w:val="both"/>
        <w:rPr>
          <w:rFonts w:ascii="Times New Roman" w:hAnsi="Times New Roman" w:cs="Times New Roman"/>
          <w:sz w:val="28"/>
          <w:szCs w:val="28"/>
        </w:rPr>
      </w:pPr>
    </w:p>
    <w:p w14:paraId="50378559" w14:textId="77777777" w:rsidR="00965F4E" w:rsidRPr="001B170D" w:rsidRDefault="00965F4E" w:rsidP="001B170D">
      <w:pPr>
        <w:spacing w:line="360" w:lineRule="auto"/>
        <w:ind w:left="720"/>
        <w:jc w:val="both"/>
        <w:rPr>
          <w:rFonts w:ascii="Times New Roman" w:hAnsi="Times New Roman" w:cs="Times New Roman"/>
          <w:sz w:val="28"/>
          <w:szCs w:val="28"/>
        </w:rPr>
      </w:pPr>
    </w:p>
    <w:p w14:paraId="444722C5" w14:textId="77777777" w:rsidR="00BB6E5D" w:rsidRPr="001B170D" w:rsidRDefault="00BB6E5D" w:rsidP="001B170D">
      <w:pPr>
        <w:spacing w:line="360" w:lineRule="auto"/>
        <w:ind w:left="720"/>
        <w:jc w:val="both"/>
        <w:rPr>
          <w:rFonts w:ascii="Times New Roman" w:hAnsi="Times New Roman" w:cs="Times New Roman"/>
          <w:sz w:val="28"/>
          <w:szCs w:val="28"/>
        </w:rPr>
      </w:pPr>
    </w:p>
    <w:p w14:paraId="3FC59104" w14:textId="77777777" w:rsidR="00BB6E5D" w:rsidRPr="001B170D" w:rsidRDefault="00BB6E5D" w:rsidP="001B170D">
      <w:pPr>
        <w:spacing w:line="360" w:lineRule="auto"/>
        <w:ind w:left="720"/>
        <w:jc w:val="both"/>
        <w:rPr>
          <w:rFonts w:ascii="Times New Roman" w:hAnsi="Times New Roman" w:cs="Times New Roman"/>
          <w:sz w:val="28"/>
          <w:szCs w:val="28"/>
        </w:rPr>
      </w:pPr>
    </w:p>
    <w:p w14:paraId="0EB1BC5E" w14:textId="77777777" w:rsidR="00BB6E5D" w:rsidRPr="001B170D" w:rsidRDefault="00BB6E5D" w:rsidP="001B170D">
      <w:pPr>
        <w:spacing w:line="360" w:lineRule="auto"/>
        <w:ind w:left="720"/>
        <w:jc w:val="both"/>
        <w:rPr>
          <w:rFonts w:ascii="Times New Roman" w:hAnsi="Times New Roman" w:cs="Times New Roman"/>
          <w:sz w:val="28"/>
          <w:szCs w:val="28"/>
        </w:rPr>
      </w:pPr>
    </w:p>
    <w:p w14:paraId="25EB49DE" w14:textId="77777777" w:rsidR="00BB6E5D" w:rsidRPr="001B170D" w:rsidRDefault="00BB6E5D" w:rsidP="001B170D">
      <w:pPr>
        <w:spacing w:line="360" w:lineRule="auto"/>
        <w:ind w:left="720"/>
        <w:jc w:val="both"/>
        <w:rPr>
          <w:rFonts w:ascii="Times New Roman" w:hAnsi="Times New Roman" w:cs="Times New Roman"/>
          <w:sz w:val="28"/>
          <w:szCs w:val="28"/>
        </w:rPr>
      </w:pPr>
    </w:p>
    <w:p w14:paraId="20ACA5FC" w14:textId="77777777" w:rsidR="00BB6E5D" w:rsidRPr="001B170D" w:rsidRDefault="00BB6E5D" w:rsidP="001B170D">
      <w:pPr>
        <w:spacing w:line="360" w:lineRule="auto"/>
        <w:ind w:left="720"/>
        <w:jc w:val="both"/>
        <w:rPr>
          <w:rFonts w:ascii="Times New Roman" w:hAnsi="Times New Roman" w:cs="Times New Roman"/>
          <w:sz w:val="28"/>
          <w:szCs w:val="28"/>
        </w:rPr>
      </w:pPr>
    </w:p>
    <w:p w14:paraId="23271694" w14:textId="77777777" w:rsidR="00BB6E5D" w:rsidRPr="001B170D" w:rsidRDefault="00BB6E5D" w:rsidP="001B170D">
      <w:pPr>
        <w:spacing w:line="360" w:lineRule="auto"/>
        <w:ind w:left="720"/>
        <w:jc w:val="both"/>
        <w:rPr>
          <w:rFonts w:ascii="Times New Roman" w:hAnsi="Times New Roman" w:cs="Times New Roman"/>
          <w:sz w:val="28"/>
          <w:szCs w:val="28"/>
        </w:rPr>
      </w:pPr>
    </w:p>
    <w:p w14:paraId="7D98B1F2" w14:textId="77777777" w:rsidR="00BB6E5D" w:rsidRPr="001B170D" w:rsidRDefault="00BB6E5D" w:rsidP="001B170D">
      <w:pPr>
        <w:spacing w:line="360" w:lineRule="auto"/>
        <w:ind w:left="720"/>
        <w:jc w:val="both"/>
        <w:rPr>
          <w:rFonts w:ascii="Times New Roman" w:hAnsi="Times New Roman" w:cs="Times New Roman"/>
          <w:sz w:val="28"/>
          <w:szCs w:val="28"/>
        </w:rPr>
      </w:pPr>
    </w:p>
    <w:p w14:paraId="442D79D1" w14:textId="77777777" w:rsidR="006829E1" w:rsidRPr="001B170D" w:rsidRDefault="006829E1" w:rsidP="001B170D">
      <w:pPr>
        <w:spacing w:line="360" w:lineRule="auto"/>
        <w:ind w:left="720"/>
        <w:jc w:val="both"/>
        <w:rPr>
          <w:rFonts w:ascii="Times New Roman" w:hAnsi="Times New Roman" w:cs="Times New Roman"/>
          <w:sz w:val="28"/>
          <w:szCs w:val="28"/>
        </w:rPr>
      </w:pPr>
    </w:p>
    <w:p w14:paraId="20780933" w14:textId="108ADA51" w:rsidR="00F6213B" w:rsidRPr="001B170D" w:rsidRDefault="00F6213B" w:rsidP="001B170D">
      <w:pPr>
        <w:spacing w:line="360" w:lineRule="auto"/>
        <w:jc w:val="both"/>
        <w:rPr>
          <w:rFonts w:ascii="Times New Roman" w:hAnsi="Times New Roman" w:cs="Times New Roman"/>
          <w:sz w:val="28"/>
          <w:szCs w:val="28"/>
        </w:rPr>
      </w:pPr>
    </w:p>
    <w:p w14:paraId="70F97A4A" w14:textId="633E1D21" w:rsidR="00F6213B" w:rsidRPr="001B170D" w:rsidRDefault="00F6213B"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INTRODUCTION.....................................................................................</w:t>
      </w:r>
      <w:r w:rsidR="00E33A67">
        <w:rPr>
          <w:rFonts w:ascii="Times New Roman" w:hAnsi="Times New Roman" w:cs="Times New Roman"/>
          <w:sz w:val="28"/>
          <w:szCs w:val="28"/>
        </w:rPr>
        <w:t>24</w:t>
      </w:r>
    </w:p>
    <w:p w14:paraId="2DD56112" w14:textId="1467C8FF" w:rsidR="00F6213B" w:rsidRPr="001B170D" w:rsidRDefault="00F6213B"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 xml:space="preserve">1.GENERALITES.................................................................................... </w:t>
      </w:r>
      <w:r w:rsidR="00E33A67">
        <w:rPr>
          <w:rFonts w:ascii="Times New Roman" w:hAnsi="Times New Roman" w:cs="Times New Roman"/>
          <w:sz w:val="28"/>
          <w:szCs w:val="28"/>
        </w:rPr>
        <w:t>27</w:t>
      </w:r>
    </w:p>
    <w:p w14:paraId="6DF9B080" w14:textId="2D87D0E0" w:rsidR="00F6213B" w:rsidRPr="001B170D" w:rsidRDefault="00F6213B" w:rsidP="00E33A67">
      <w:pPr>
        <w:spacing w:line="360" w:lineRule="auto"/>
        <w:ind w:left="720"/>
        <w:rPr>
          <w:rFonts w:ascii="Times New Roman" w:hAnsi="Times New Roman" w:cs="Times New Roman"/>
          <w:sz w:val="28"/>
          <w:szCs w:val="28"/>
        </w:rPr>
      </w:pPr>
      <w:r w:rsidRPr="001B170D">
        <w:rPr>
          <w:rFonts w:ascii="Times New Roman" w:hAnsi="Times New Roman" w:cs="Times New Roman"/>
          <w:sz w:val="28"/>
          <w:szCs w:val="28"/>
        </w:rPr>
        <w:t>2.CADRE</w:t>
      </w:r>
      <w:r w:rsidR="00E33A67">
        <w:rPr>
          <w:rFonts w:ascii="Times New Roman" w:hAnsi="Times New Roman" w:cs="Times New Roman"/>
          <w:sz w:val="28"/>
          <w:szCs w:val="28"/>
        </w:rPr>
        <w:t xml:space="preserve"> </w:t>
      </w:r>
      <w:r w:rsidRPr="001B170D">
        <w:rPr>
          <w:rFonts w:ascii="Times New Roman" w:hAnsi="Times New Roman" w:cs="Times New Roman"/>
          <w:sz w:val="28"/>
          <w:szCs w:val="28"/>
        </w:rPr>
        <w:t>ET METHODES D’ETUDE ..................................................</w:t>
      </w:r>
      <w:r w:rsidR="00A04742">
        <w:rPr>
          <w:rFonts w:ascii="Times New Roman" w:hAnsi="Times New Roman" w:cs="Times New Roman"/>
          <w:sz w:val="28"/>
          <w:szCs w:val="28"/>
        </w:rPr>
        <w:t>69</w:t>
      </w:r>
    </w:p>
    <w:p w14:paraId="1EF50AD9" w14:textId="78F1DD5A" w:rsidR="00F6213B" w:rsidRPr="001B170D" w:rsidRDefault="00F6213B" w:rsidP="00A04742">
      <w:pPr>
        <w:spacing w:line="360" w:lineRule="auto"/>
        <w:ind w:left="720"/>
        <w:rPr>
          <w:rFonts w:ascii="Times New Roman" w:hAnsi="Times New Roman" w:cs="Times New Roman"/>
          <w:sz w:val="28"/>
          <w:szCs w:val="28"/>
        </w:rPr>
      </w:pPr>
      <w:r w:rsidRPr="001B170D">
        <w:rPr>
          <w:rFonts w:ascii="Times New Roman" w:hAnsi="Times New Roman" w:cs="Times New Roman"/>
          <w:sz w:val="28"/>
          <w:szCs w:val="28"/>
        </w:rPr>
        <w:t>3. RESULTATS</w:t>
      </w:r>
      <w:r w:rsidR="00A04742">
        <w:rPr>
          <w:rFonts w:ascii="Times New Roman" w:hAnsi="Times New Roman" w:cs="Times New Roman"/>
          <w:sz w:val="28"/>
          <w:szCs w:val="28"/>
        </w:rPr>
        <w:t xml:space="preserve"> </w:t>
      </w:r>
      <w:r w:rsidRPr="001B170D">
        <w:rPr>
          <w:rFonts w:ascii="Times New Roman" w:hAnsi="Times New Roman" w:cs="Times New Roman"/>
          <w:sz w:val="28"/>
          <w:szCs w:val="28"/>
        </w:rPr>
        <w:t>........................................................................................</w:t>
      </w:r>
      <w:r w:rsidR="00A04742">
        <w:rPr>
          <w:rFonts w:ascii="Times New Roman" w:hAnsi="Times New Roman" w:cs="Times New Roman"/>
          <w:sz w:val="28"/>
          <w:szCs w:val="28"/>
        </w:rPr>
        <w:t>77</w:t>
      </w:r>
    </w:p>
    <w:p w14:paraId="39ADF37C" w14:textId="285135CA" w:rsidR="00F6213B" w:rsidRPr="001B170D" w:rsidRDefault="00F6213B" w:rsidP="006C178F">
      <w:pPr>
        <w:spacing w:line="360" w:lineRule="auto"/>
        <w:ind w:left="720"/>
        <w:rPr>
          <w:rFonts w:ascii="Times New Roman" w:hAnsi="Times New Roman" w:cs="Times New Roman"/>
          <w:sz w:val="28"/>
          <w:szCs w:val="28"/>
        </w:rPr>
      </w:pPr>
      <w:r w:rsidRPr="001B170D">
        <w:rPr>
          <w:rFonts w:ascii="Times New Roman" w:hAnsi="Times New Roman" w:cs="Times New Roman"/>
          <w:sz w:val="28"/>
          <w:szCs w:val="28"/>
        </w:rPr>
        <w:t>4. DISCUSSION.......................................................................................</w:t>
      </w:r>
      <w:r w:rsidR="006C178F">
        <w:rPr>
          <w:rFonts w:ascii="Times New Roman" w:hAnsi="Times New Roman" w:cs="Times New Roman"/>
          <w:sz w:val="28"/>
          <w:szCs w:val="28"/>
        </w:rPr>
        <w:t>93</w:t>
      </w:r>
    </w:p>
    <w:p w14:paraId="6162AEEA" w14:textId="6C630C5E" w:rsidR="00F6213B" w:rsidRPr="001B170D" w:rsidRDefault="00F6213B"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CONCLUSION.......................................................................................</w:t>
      </w:r>
      <w:r w:rsidR="006C178F">
        <w:rPr>
          <w:rFonts w:ascii="Times New Roman" w:hAnsi="Times New Roman" w:cs="Times New Roman"/>
          <w:sz w:val="28"/>
          <w:szCs w:val="28"/>
        </w:rPr>
        <w:t>104</w:t>
      </w:r>
      <w:r w:rsidRPr="001B170D">
        <w:rPr>
          <w:rFonts w:ascii="Times New Roman" w:hAnsi="Times New Roman" w:cs="Times New Roman"/>
          <w:sz w:val="28"/>
          <w:szCs w:val="28"/>
        </w:rPr>
        <w:t xml:space="preserve"> </w:t>
      </w:r>
    </w:p>
    <w:p w14:paraId="21DD432B" w14:textId="0D76F33E" w:rsidR="00F6213B" w:rsidRPr="001B170D" w:rsidRDefault="00F6213B"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SUGGESTIONS.....................................................................................</w:t>
      </w:r>
      <w:r w:rsidR="006C178F">
        <w:rPr>
          <w:rFonts w:ascii="Times New Roman" w:hAnsi="Times New Roman" w:cs="Times New Roman"/>
          <w:sz w:val="28"/>
          <w:szCs w:val="28"/>
        </w:rPr>
        <w:t>106</w:t>
      </w:r>
      <w:r w:rsidRPr="001B170D">
        <w:rPr>
          <w:rFonts w:ascii="Times New Roman" w:hAnsi="Times New Roman" w:cs="Times New Roman"/>
          <w:sz w:val="28"/>
          <w:szCs w:val="28"/>
        </w:rPr>
        <w:t xml:space="preserve"> </w:t>
      </w:r>
    </w:p>
    <w:p w14:paraId="40667B46" w14:textId="3C970D2E" w:rsidR="00F6213B" w:rsidRPr="001B170D" w:rsidRDefault="00F6213B"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REFERENCES .......................................................................................</w:t>
      </w:r>
      <w:r w:rsidR="006C178F">
        <w:rPr>
          <w:rFonts w:ascii="Times New Roman" w:hAnsi="Times New Roman" w:cs="Times New Roman"/>
          <w:sz w:val="28"/>
          <w:szCs w:val="28"/>
        </w:rPr>
        <w:t>109</w:t>
      </w:r>
    </w:p>
    <w:p w14:paraId="3693FE2D" w14:textId="7E28A88B" w:rsidR="00F6213B" w:rsidRPr="001B170D" w:rsidRDefault="00F6213B" w:rsidP="006C178F">
      <w:pPr>
        <w:spacing w:line="360" w:lineRule="auto"/>
        <w:ind w:left="720"/>
        <w:jc w:val="both"/>
        <w:rPr>
          <w:rFonts w:ascii="Times New Roman" w:hAnsi="Times New Roman" w:cs="Times New Roman"/>
          <w:sz w:val="28"/>
          <w:szCs w:val="28"/>
        </w:rPr>
      </w:pPr>
      <w:r w:rsidRPr="001B170D">
        <w:rPr>
          <w:rFonts w:ascii="Times New Roman" w:hAnsi="Times New Roman" w:cs="Times New Roman"/>
          <w:sz w:val="28"/>
          <w:szCs w:val="28"/>
        </w:rPr>
        <w:t>ANNEXES..............................................................................................</w:t>
      </w:r>
      <w:r w:rsidR="006C178F">
        <w:rPr>
          <w:rFonts w:ascii="Times New Roman" w:hAnsi="Times New Roman" w:cs="Times New Roman"/>
          <w:sz w:val="28"/>
          <w:szCs w:val="28"/>
        </w:rPr>
        <w:t>121</w:t>
      </w:r>
    </w:p>
    <w:p w14:paraId="1A876584" w14:textId="2D1226A3" w:rsidR="006829E1" w:rsidRPr="001B170D" w:rsidRDefault="00F6213B" w:rsidP="006C178F">
      <w:pPr>
        <w:spacing w:line="360" w:lineRule="auto"/>
        <w:ind w:left="720"/>
        <w:rPr>
          <w:rFonts w:ascii="Times New Roman" w:hAnsi="Times New Roman" w:cs="Times New Roman"/>
          <w:sz w:val="28"/>
          <w:szCs w:val="28"/>
        </w:rPr>
      </w:pPr>
      <w:r w:rsidRPr="001B170D">
        <w:rPr>
          <w:rFonts w:ascii="Times New Roman" w:hAnsi="Times New Roman" w:cs="Times New Roman"/>
          <w:sz w:val="28"/>
          <w:szCs w:val="28"/>
        </w:rPr>
        <w:t>TABLE DES MATIERES.......................................................................</w:t>
      </w:r>
      <w:r w:rsidR="006C178F">
        <w:rPr>
          <w:rFonts w:ascii="Times New Roman" w:hAnsi="Times New Roman" w:cs="Times New Roman"/>
          <w:sz w:val="28"/>
          <w:szCs w:val="28"/>
        </w:rPr>
        <w:t>130</w:t>
      </w:r>
    </w:p>
    <w:p w14:paraId="59B8368B" w14:textId="77777777" w:rsidR="00655F3C" w:rsidRDefault="00655F3C" w:rsidP="001B170D">
      <w:pPr>
        <w:spacing w:line="360" w:lineRule="auto"/>
        <w:ind w:left="720"/>
        <w:jc w:val="both"/>
        <w:rPr>
          <w:rFonts w:ascii="Times New Roman" w:hAnsi="Times New Roman" w:cs="Times New Roman"/>
          <w:sz w:val="28"/>
          <w:szCs w:val="28"/>
        </w:rPr>
      </w:pPr>
    </w:p>
    <w:p w14:paraId="30367922" w14:textId="77777777" w:rsidR="00AF4B45" w:rsidRPr="001B170D" w:rsidRDefault="00AF4B45" w:rsidP="001B170D">
      <w:pPr>
        <w:spacing w:line="360" w:lineRule="auto"/>
        <w:ind w:left="720"/>
        <w:jc w:val="both"/>
        <w:rPr>
          <w:rFonts w:ascii="Times New Roman" w:hAnsi="Times New Roman" w:cs="Times New Roman"/>
          <w:sz w:val="28"/>
          <w:szCs w:val="28"/>
        </w:rPr>
      </w:pPr>
    </w:p>
    <w:p w14:paraId="3502EA60" w14:textId="77777777" w:rsidR="00655F3C" w:rsidRPr="001B170D" w:rsidRDefault="00655F3C" w:rsidP="001B170D">
      <w:pPr>
        <w:spacing w:line="360" w:lineRule="auto"/>
        <w:ind w:left="720"/>
        <w:jc w:val="both"/>
        <w:rPr>
          <w:rFonts w:ascii="Times New Roman" w:hAnsi="Times New Roman" w:cs="Times New Roman"/>
          <w:sz w:val="28"/>
          <w:szCs w:val="28"/>
        </w:rPr>
      </w:pPr>
    </w:p>
    <w:p w14:paraId="09909C53" w14:textId="77777777" w:rsidR="00F6213B" w:rsidRPr="001B170D" w:rsidRDefault="00F6213B" w:rsidP="001B170D">
      <w:pPr>
        <w:spacing w:line="360" w:lineRule="auto"/>
        <w:ind w:left="720"/>
        <w:jc w:val="both"/>
        <w:rPr>
          <w:rFonts w:ascii="Times New Roman" w:hAnsi="Times New Roman" w:cs="Times New Roman"/>
          <w:sz w:val="28"/>
          <w:szCs w:val="28"/>
        </w:rPr>
      </w:pPr>
    </w:p>
    <w:p w14:paraId="561B5D16" w14:textId="77777777" w:rsidR="00F6213B" w:rsidRPr="001B170D" w:rsidRDefault="00F6213B" w:rsidP="001B170D">
      <w:pPr>
        <w:spacing w:line="360" w:lineRule="auto"/>
        <w:ind w:left="720"/>
        <w:jc w:val="both"/>
        <w:rPr>
          <w:rFonts w:ascii="Times New Roman" w:hAnsi="Times New Roman" w:cs="Times New Roman"/>
          <w:sz w:val="28"/>
          <w:szCs w:val="28"/>
        </w:rPr>
      </w:pPr>
    </w:p>
    <w:p w14:paraId="06E11C3D" w14:textId="77777777" w:rsidR="00F6213B" w:rsidRPr="001B170D" w:rsidRDefault="00F6213B" w:rsidP="001B170D">
      <w:pPr>
        <w:spacing w:line="360" w:lineRule="auto"/>
        <w:ind w:left="720"/>
        <w:jc w:val="both"/>
        <w:rPr>
          <w:rFonts w:ascii="Times New Roman" w:hAnsi="Times New Roman" w:cs="Times New Roman"/>
          <w:sz w:val="28"/>
          <w:szCs w:val="28"/>
        </w:rPr>
      </w:pPr>
    </w:p>
    <w:p w14:paraId="2A35EF3C" w14:textId="77777777" w:rsidR="00F6213B" w:rsidRPr="001B170D" w:rsidRDefault="00F6213B" w:rsidP="001B170D">
      <w:pPr>
        <w:spacing w:line="360" w:lineRule="auto"/>
        <w:ind w:left="720"/>
        <w:jc w:val="both"/>
        <w:rPr>
          <w:rFonts w:ascii="Times New Roman" w:hAnsi="Times New Roman" w:cs="Times New Roman"/>
          <w:sz w:val="28"/>
          <w:szCs w:val="28"/>
        </w:rPr>
      </w:pPr>
    </w:p>
    <w:p w14:paraId="5ADE45B4" w14:textId="77777777" w:rsidR="00655F3C" w:rsidRPr="001B170D" w:rsidRDefault="00655F3C" w:rsidP="001B170D">
      <w:pPr>
        <w:spacing w:line="360" w:lineRule="auto"/>
        <w:ind w:left="720"/>
        <w:jc w:val="both"/>
        <w:rPr>
          <w:rFonts w:ascii="Times New Roman" w:hAnsi="Times New Roman" w:cs="Times New Roman"/>
          <w:sz w:val="28"/>
          <w:szCs w:val="28"/>
        </w:rPr>
      </w:pPr>
    </w:p>
    <w:p w14:paraId="48A0DBE1" w14:textId="77777777" w:rsidR="00655F3C" w:rsidRPr="001B170D" w:rsidRDefault="00655F3C" w:rsidP="001B170D">
      <w:pPr>
        <w:spacing w:line="360" w:lineRule="auto"/>
        <w:ind w:left="720"/>
        <w:jc w:val="both"/>
        <w:rPr>
          <w:rFonts w:ascii="Times New Roman" w:hAnsi="Times New Roman" w:cs="Times New Roman"/>
          <w:sz w:val="28"/>
          <w:szCs w:val="28"/>
        </w:rPr>
      </w:pPr>
    </w:p>
    <w:p w14:paraId="6D367C13" w14:textId="77777777" w:rsidR="00655F3C" w:rsidRPr="001B170D" w:rsidRDefault="00655F3C" w:rsidP="001B170D">
      <w:pPr>
        <w:spacing w:line="360" w:lineRule="auto"/>
        <w:ind w:left="720"/>
        <w:jc w:val="both"/>
        <w:rPr>
          <w:rFonts w:ascii="Times New Roman" w:hAnsi="Times New Roman" w:cs="Times New Roman"/>
          <w:sz w:val="28"/>
          <w:szCs w:val="28"/>
        </w:rPr>
      </w:pPr>
    </w:p>
    <w:p w14:paraId="7C479B2C" w14:textId="02083DAE" w:rsidR="00655F3C" w:rsidRPr="001B170D" w:rsidRDefault="00655F3C" w:rsidP="001B170D">
      <w:pPr>
        <w:spacing w:line="360" w:lineRule="auto"/>
        <w:ind w:left="720"/>
        <w:jc w:val="both"/>
        <w:rPr>
          <w:rFonts w:ascii="Times New Roman" w:hAnsi="Times New Roman" w:cs="Times New Roman"/>
          <w:sz w:val="28"/>
          <w:szCs w:val="28"/>
        </w:rPr>
      </w:pPr>
    </w:p>
    <w:p w14:paraId="5D8FCD75" w14:textId="7E96E1E2" w:rsidR="00655F3C" w:rsidRPr="001B170D" w:rsidRDefault="00655F3C" w:rsidP="001B170D">
      <w:pPr>
        <w:spacing w:line="360" w:lineRule="auto"/>
        <w:ind w:left="720"/>
        <w:jc w:val="both"/>
        <w:rPr>
          <w:rFonts w:ascii="Times New Roman" w:hAnsi="Times New Roman" w:cs="Times New Roman"/>
          <w:sz w:val="28"/>
          <w:szCs w:val="28"/>
        </w:rPr>
      </w:pPr>
    </w:p>
    <w:p w14:paraId="343A44DF" w14:textId="376B2708" w:rsidR="00655F3C" w:rsidRPr="001B170D" w:rsidRDefault="00655F3C" w:rsidP="001B170D">
      <w:pPr>
        <w:spacing w:line="360" w:lineRule="auto"/>
        <w:ind w:left="720"/>
        <w:jc w:val="both"/>
        <w:rPr>
          <w:rFonts w:ascii="Times New Roman" w:hAnsi="Times New Roman" w:cs="Times New Roman"/>
          <w:sz w:val="28"/>
          <w:szCs w:val="28"/>
        </w:rPr>
      </w:pPr>
    </w:p>
    <w:p w14:paraId="24AB8991" w14:textId="4969C2F4" w:rsidR="00655F3C" w:rsidRPr="001B170D" w:rsidRDefault="00655F3C" w:rsidP="001B170D">
      <w:pPr>
        <w:spacing w:line="360" w:lineRule="auto"/>
        <w:ind w:left="720"/>
        <w:jc w:val="both"/>
        <w:rPr>
          <w:rFonts w:ascii="Times New Roman" w:hAnsi="Times New Roman" w:cs="Times New Roman"/>
          <w:sz w:val="28"/>
          <w:szCs w:val="28"/>
        </w:rPr>
      </w:pPr>
    </w:p>
    <w:p w14:paraId="1279DCB6" w14:textId="23155A0D" w:rsidR="00655F3C" w:rsidRPr="001B170D" w:rsidRDefault="00655F3C" w:rsidP="001B170D">
      <w:pPr>
        <w:spacing w:line="360" w:lineRule="auto"/>
        <w:ind w:left="720"/>
        <w:jc w:val="both"/>
        <w:rPr>
          <w:rFonts w:ascii="Times New Roman" w:hAnsi="Times New Roman" w:cs="Times New Roman"/>
          <w:sz w:val="28"/>
          <w:szCs w:val="28"/>
        </w:rPr>
      </w:pPr>
    </w:p>
    <w:p w14:paraId="7325575B" w14:textId="6AD3EEB3" w:rsidR="00655F3C" w:rsidRPr="001B170D" w:rsidRDefault="00655F3C" w:rsidP="001B170D">
      <w:pPr>
        <w:spacing w:line="360" w:lineRule="auto"/>
        <w:ind w:left="720"/>
        <w:jc w:val="both"/>
        <w:rPr>
          <w:rFonts w:ascii="Times New Roman" w:hAnsi="Times New Roman" w:cs="Times New Roman"/>
          <w:sz w:val="28"/>
          <w:szCs w:val="28"/>
        </w:rPr>
      </w:pPr>
    </w:p>
    <w:p w14:paraId="4ACFFEAB" w14:textId="4B6548FE" w:rsidR="00655F3C" w:rsidRPr="001B170D" w:rsidRDefault="00655F3C" w:rsidP="001B170D">
      <w:pPr>
        <w:spacing w:line="360" w:lineRule="auto"/>
        <w:ind w:left="720"/>
        <w:jc w:val="both"/>
        <w:rPr>
          <w:rFonts w:ascii="Times New Roman" w:hAnsi="Times New Roman" w:cs="Times New Roman"/>
          <w:sz w:val="28"/>
          <w:szCs w:val="28"/>
        </w:rPr>
      </w:pPr>
    </w:p>
    <w:p w14:paraId="366C0E03" w14:textId="24C520D2" w:rsidR="00655F3C" w:rsidRPr="001B170D" w:rsidRDefault="007B3705" w:rsidP="001B170D">
      <w:pPr>
        <w:spacing w:line="360" w:lineRule="auto"/>
        <w:ind w:left="720"/>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6048E40C" wp14:editId="42BB7F8F">
                <wp:simplePos x="0" y="0"/>
                <wp:positionH relativeFrom="column">
                  <wp:posOffset>133116</wp:posOffset>
                </wp:positionH>
                <wp:positionV relativeFrom="paragraph">
                  <wp:posOffset>412783</wp:posOffset>
                </wp:positionV>
                <wp:extent cx="5814060" cy="1321273"/>
                <wp:effectExtent l="57150" t="57150" r="53340" b="50800"/>
                <wp:wrapNone/>
                <wp:docPr id="978129313" name="Rectangle : coins arrondis 13"/>
                <wp:cNvGraphicFramePr/>
                <a:graphic xmlns:a="http://schemas.openxmlformats.org/drawingml/2006/main">
                  <a:graphicData uri="http://schemas.microsoft.com/office/word/2010/wordprocessingShape">
                    <wps:wsp>
                      <wps:cNvSpPr/>
                      <wps:spPr>
                        <a:xfrm>
                          <a:off x="0" y="0"/>
                          <a:ext cx="5814060" cy="1321273"/>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12B3F441" w14:textId="213896AB" w:rsidR="00655F3C" w:rsidRPr="00840E7E" w:rsidRDefault="00655F3C" w:rsidP="00840E7E">
                            <w:pPr>
                              <w:pStyle w:val="Titre1"/>
                              <w:jc w:val="center"/>
                              <w:rPr>
                                <w:rFonts w:ascii="Times New Roman" w:hAnsi="Times New Roman" w:cs="Times New Roman"/>
                                <w:color w:val="FFFFFF" w:themeColor="background1"/>
                                <w:sz w:val="72"/>
                                <w:szCs w:val="72"/>
                              </w:rPr>
                            </w:pPr>
                            <w:bookmarkStart w:id="83" w:name="_Toc212402009"/>
                            <w:bookmarkStart w:id="84" w:name="_Toc212402105"/>
                            <w:bookmarkStart w:id="85" w:name="_Toc212580027"/>
                            <w:r w:rsidRPr="00840E7E">
                              <w:rPr>
                                <w:rFonts w:ascii="Times New Roman" w:hAnsi="Times New Roman" w:cs="Times New Roman"/>
                                <w:color w:val="FFFFFF" w:themeColor="background1"/>
                                <w:sz w:val="72"/>
                                <w:szCs w:val="72"/>
                              </w:rPr>
                              <w:t>INTRODUCTION</w:t>
                            </w:r>
                            <w:bookmarkEnd w:id="83"/>
                            <w:bookmarkEnd w:id="84"/>
                            <w:bookmarkEnd w:id="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8E40C" id="_x0000_s1034" style="position:absolute;left:0;text-align:left;margin-left:10.5pt;margin-top:32.5pt;width:457.8pt;height:10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" fillcolor="#ed7d31 [3205]" strokecolor="#1f3763 [1604]" strokeweight="1pt">
                <v:stroke joinstyle="miter"/>
                <v:textbox>
                  <w:txbxContent>
                    <w:p w14:paraId="12B3F441" w14:textId="213896AB" w:rsidR="00655F3C" w:rsidRPr="00840E7E" w:rsidRDefault="00655F3C" w:rsidP="00840E7E">
                      <w:pPr>
                        <w:pStyle w:val="Titre1"/>
                        <w:jc w:val="center"/>
                        <w:rPr>
                          <w:rFonts w:ascii="Times New Roman" w:hAnsi="Times New Roman" w:cs="Times New Roman"/>
                          <w:color w:val="FFFFFF" w:themeColor="background1"/>
                          <w:sz w:val="72"/>
                          <w:szCs w:val="72"/>
                        </w:rPr>
                      </w:pPr>
                      <w:bookmarkStart w:id="3" w:name="_Toc212402009"/>
                      <w:bookmarkStart w:id="4" w:name="_Toc212402105"/>
                      <w:bookmarkStart w:id="5" w:name="_Toc212580027"/>
                      <w:r w:rsidRPr="00840E7E">
                        <w:rPr>
                          <w:rFonts w:ascii="Times New Roman" w:hAnsi="Times New Roman" w:cs="Times New Roman"/>
                          <w:color w:val="FFFFFF" w:themeColor="background1"/>
                          <w:sz w:val="72"/>
                          <w:szCs w:val="72"/>
                        </w:rPr>
                        <w:t>INTRODUCTION</w:t>
                      </w:r>
                      <w:bookmarkEnd w:id="3"/>
                      <w:bookmarkEnd w:id="4"/>
                      <w:bookmarkEnd w:id="5"/>
                    </w:p>
                  </w:txbxContent>
                </v:textbox>
              </v:roundrect>
            </w:pict>
          </mc:Fallback>
        </mc:AlternateContent>
      </w:r>
    </w:p>
    <w:p w14:paraId="75A09223" w14:textId="77777777" w:rsidR="00655F3C" w:rsidRPr="001B170D" w:rsidRDefault="00655F3C" w:rsidP="001B170D">
      <w:pPr>
        <w:spacing w:line="360" w:lineRule="auto"/>
        <w:ind w:left="720"/>
        <w:jc w:val="both"/>
        <w:rPr>
          <w:rFonts w:ascii="Times New Roman" w:hAnsi="Times New Roman" w:cs="Times New Roman"/>
          <w:sz w:val="28"/>
          <w:szCs w:val="28"/>
        </w:rPr>
      </w:pPr>
    </w:p>
    <w:p w14:paraId="395D220C" w14:textId="77777777" w:rsidR="00655F3C" w:rsidRPr="001B170D" w:rsidRDefault="00655F3C" w:rsidP="001B170D">
      <w:pPr>
        <w:spacing w:line="360" w:lineRule="auto"/>
        <w:ind w:left="720"/>
        <w:jc w:val="both"/>
        <w:rPr>
          <w:rFonts w:ascii="Times New Roman" w:hAnsi="Times New Roman" w:cs="Times New Roman"/>
          <w:sz w:val="28"/>
          <w:szCs w:val="28"/>
        </w:rPr>
      </w:pPr>
    </w:p>
    <w:p w14:paraId="2A0FA3F4" w14:textId="77777777" w:rsidR="00655F3C" w:rsidRDefault="00655F3C" w:rsidP="001B170D">
      <w:pPr>
        <w:spacing w:line="360" w:lineRule="auto"/>
        <w:ind w:left="720"/>
        <w:jc w:val="both"/>
        <w:rPr>
          <w:rFonts w:ascii="Times New Roman" w:hAnsi="Times New Roman" w:cs="Times New Roman"/>
          <w:sz w:val="28"/>
          <w:szCs w:val="28"/>
        </w:rPr>
      </w:pPr>
    </w:p>
    <w:p w14:paraId="2DA50EDD" w14:textId="77777777" w:rsidR="0062696F" w:rsidRPr="001B170D" w:rsidRDefault="0062696F" w:rsidP="001B170D">
      <w:pPr>
        <w:spacing w:line="360" w:lineRule="auto"/>
        <w:ind w:left="720"/>
        <w:jc w:val="both"/>
        <w:rPr>
          <w:rFonts w:ascii="Times New Roman" w:hAnsi="Times New Roman" w:cs="Times New Roman"/>
          <w:sz w:val="28"/>
          <w:szCs w:val="28"/>
        </w:rPr>
      </w:pPr>
    </w:p>
    <w:p w14:paraId="6BA17F6B" w14:textId="77777777" w:rsidR="00655F3C" w:rsidRDefault="00655F3C" w:rsidP="001B170D">
      <w:pPr>
        <w:spacing w:line="360" w:lineRule="auto"/>
        <w:ind w:left="720"/>
        <w:jc w:val="both"/>
        <w:rPr>
          <w:rFonts w:ascii="Times New Roman" w:hAnsi="Times New Roman" w:cs="Times New Roman"/>
          <w:sz w:val="28"/>
          <w:szCs w:val="28"/>
        </w:rPr>
      </w:pPr>
    </w:p>
    <w:p w14:paraId="3C701843" w14:textId="77777777" w:rsidR="00E33A67" w:rsidRDefault="00E33A67" w:rsidP="001B170D">
      <w:pPr>
        <w:spacing w:line="360" w:lineRule="auto"/>
        <w:ind w:left="720"/>
        <w:jc w:val="both"/>
        <w:rPr>
          <w:rFonts w:ascii="Times New Roman" w:hAnsi="Times New Roman" w:cs="Times New Roman"/>
          <w:sz w:val="28"/>
          <w:szCs w:val="28"/>
        </w:rPr>
      </w:pPr>
    </w:p>
    <w:p w14:paraId="3C3F7099" w14:textId="77777777" w:rsidR="007B3705" w:rsidRDefault="007B3705" w:rsidP="001B170D">
      <w:pPr>
        <w:spacing w:line="360" w:lineRule="auto"/>
        <w:ind w:left="720"/>
        <w:jc w:val="both"/>
        <w:rPr>
          <w:rFonts w:ascii="Times New Roman" w:hAnsi="Times New Roman" w:cs="Times New Roman"/>
          <w:sz w:val="28"/>
          <w:szCs w:val="28"/>
        </w:rPr>
      </w:pPr>
    </w:p>
    <w:p w14:paraId="779E7900" w14:textId="77777777" w:rsidR="007B3705" w:rsidRDefault="007B3705" w:rsidP="001B170D">
      <w:pPr>
        <w:spacing w:line="360" w:lineRule="auto"/>
        <w:ind w:left="720"/>
        <w:jc w:val="both"/>
        <w:rPr>
          <w:rFonts w:ascii="Times New Roman" w:hAnsi="Times New Roman" w:cs="Times New Roman"/>
          <w:sz w:val="28"/>
          <w:szCs w:val="28"/>
        </w:rPr>
      </w:pPr>
    </w:p>
    <w:p w14:paraId="0F787317" w14:textId="77777777" w:rsidR="007B3705" w:rsidRDefault="007B3705" w:rsidP="001B170D">
      <w:pPr>
        <w:spacing w:line="360" w:lineRule="auto"/>
        <w:ind w:left="720"/>
        <w:jc w:val="both"/>
        <w:rPr>
          <w:rFonts w:ascii="Times New Roman" w:hAnsi="Times New Roman" w:cs="Times New Roman"/>
          <w:sz w:val="28"/>
          <w:szCs w:val="28"/>
        </w:rPr>
      </w:pPr>
    </w:p>
    <w:p w14:paraId="36A8060A" w14:textId="77777777" w:rsidR="007B3705" w:rsidRDefault="007B3705" w:rsidP="001B170D">
      <w:pPr>
        <w:spacing w:line="360" w:lineRule="auto"/>
        <w:ind w:left="720"/>
        <w:jc w:val="both"/>
        <w:rPr>
          <w:rFonts w:ascii="Times New Roman" w:hAnsi="Times New Roman" w:cs="Times New Roman"/>
          <w:sz w:val="28"/>
          <w:szCs w:val="28"/>
        </w:rPr>
      </w:pPr>
    </w:p>
    <w:p w14:paraId="02085192" w14:textId="77777777" w:rsidR="007B3705" w:rsidRDefault="007B3705" w:rsidP="001B170D">
      <w:pPr>
        <w:spacing w:line="360" w:lineRule="auto"/>
        <w:ind w:left="720"/>
        <w:jc w:val="both"/>
        <w:rPr>
          <w:rFonts w:ascii="Times New Roman" w:hAnsi="Times New Roman" w:cs="Times New Roman"/>
          <w:sz w:val="28"/>
          <w:szCs w:val="28"/>
        </w:rPr>
      </w:pPr>
    </w:p>
    <w:p w14:paraId="72CCC6DA" w14:textId="77777777" w:rsidR="00E33A67" w:rsidRDefault="00E33A67" w:rsidP="001B170D">
      <w:pPr>
        <w:spacing w:line="360" w:lineRule="auto"/>
        <w:ind w:left="720"/>
        <w:jc w:val="both"/>
        <w:rPr>
          <w:rFonts w:ascii="Times New Roman" w:hAnsi="Times New Roman" w:cs="Times New Roman"/>
          <w:sz w:val="28"/>
          <w:szCs w:val="28"/>
        </w:rPr>
      </w:pPr>
    </w:p>
    <w:p w14:paraId="59A70C42" w14:textId="77777777" w:rsidR="00E33A67" w:rsidRPr="001B170D" w:rsidRDefault="00E33A67" w:rsidP="001B170D">
      <w:pPr>
        <w:spacing w:line="360" w:lineRule="auto"/>
        <w:ind w:left="720"/>
        <w:jc w:val="both"/>
        <w:rPr>
          <w:rFonts w:ascii="Times New Roman" w:hAnsi="Times New Roman" w:cs="Times New Roman"/>
          <w:sz w:val="28"/>
          <w:szCs w:val="28"/>
        </w:rPr>
      </w:pPr>
    </w:p>
    <w:p w14:paraId="62E822E1" w14:textId="77777777" w:rsidR="007C7917" w:rsidRDefault="007C7917" w:rsidP="001B170D">
      <w:pPr>
        <w:pStyle w:val="NormalWeb"/>
        <w:spacing w:line="360" w:lineRule="auto"/>
        <w:jc w:val="both"/>
        <w:rPr>
          <w:sz w:val="28"/>
          <w:szCs w:val="28"/>
        </w:rPr>
      </w:pPr>
    </w:p>
    <w:p w14:paraId="0C39F2BE" w14:textId="7A0D6F40" w:rsidR="00965F4E" w:rsidRPr="001B170D" w:rsidRDefault="00965F4E" w:rsidP="001B170D">
      <w:pPr>
        <w:pStyle w:val="NormalWeb"/>
        <w:spacing w:line="360" w:lineRule="auto"/>
        <w:jc w:val="both"/>
        <w:rPr>
          <w:sz w:val="28"/>
          <w:szCs w:val="28"/>
        </w:rPr>
      </w:pPr>
      <w:r w:rsidRPr="001B170D">
        <w:rPr>
          <w:sz w:val="28"/>
          <w:szCs w:val="28"/>
        </w:rPr>
        <w:t>La maladie de Verneuil</w:t>
      </w:r>
      <w:ins w:id="86" w:author="NANSSEU NJINGANG, Jobert Richie" w:date="2025-10-30T12:38:00Z" w16du:dateUtc="2025-10-30T10:38:00Z">
        <w:r w:rsidR="00142A51">
          <w:rPr>
            <w:sz w:val="28"/>
            <w:szCs w:val="28"/>
          </w:rPr>
          <w:t xml:space="preserve"> </w:t>
        </w:r>
      </w:ins>
      <w:r w:rsidR="005E5D3E" w:rsidRPr="001B170D">
        <w:rPr>
          <w:sz w:val="28"/>
          <w:szCs w:val="28"/>
        </w:rPr>
        <w:t>(MV)</w:t>
      </w:r>
      <w:del w:id="87" w:author="NANSSEU NJINGANG, Jobert Richie" w:date="2025-10-30T12:38:00Z" w16du:dateUtc="2025-10-30T10:38:00Z">
        <w:r w:rsidRPr="001B170D" w:rsidDel="00142A51">
          <w:rPr>
            <w:sz w:val="28"/>
            <w:szCs w:val="28"/>
          </w:rPr>
          <w:delText>,</w:delText>
        </w:r>
      </w:del>
      <w:r w:rsidRPr="001B170D">
        <w:rPr>
          <w:sz w:val="28"/>
          <w:szCs w:val="28"/>
        </w:rPr>
        <w:t xml:space="preserve"> également appelée hidr</w:t>
      </w:r>
      <w:r w:rsidR="00DA1950" w:rsidRPr="001B170D">
        <w:rPr>
          <w:sz w:val="28"/>
          <w:szCs w:val="28"/>
        </w:rPr>
        <w:t>os</w:t>
      </w:r>
      <w:r w:rsidRPr="001B170D">
        <w:rPr>
          <w:sz w:val="28"/>
          <w:szCs w:val="28"/>
        </w:rPr>
        <w:t>adénite suppurée (HS)</w:t>
      </w:r>
      <w:del w:id="88" w:author="NANSSEU NJINGANG, Jobert Richie" w:date="2025-10-30T12:38:00Z" w16du:dateUtc="2025-10-30T10:38:00Z">
        <w:r w:rsidRPr="001B170D" w:rsidDel="00142A51">
          <w:rPr>
            <w:sz w:val="28"/>
            <w:szCs w:val="28"/>
          </w:rPr>
          <w:delText>,</w:delText>
        </w:r>
      </w:del>
      <w:r w:rsidRPr="001B170D">
        <w:rPr>
          <w:sz w:val="28"/>
          <w:szCs w:val="28"/>
        </w:rPr>
        <w:t xml:space="preserve"> est une dermatose inflammatoire chronique et récidivante qui affecte les zones riches en glandes apocrines, notamment les régions axillaires, inguinales et anogénitales </w:t>
      </w:r>
      <w:r w:rsidRPr="001B170D">
        <w:rPr>
          <w:sz w:val="28"/>
          <w:szCs w:val="28"/>
        </w:rPr>
        <w:fldChar w:fldCharType="begin"/>
      </w:r>
      <w:r w:rsidRPr="001B170D">
        <w:rPr>
          <w:sz w:val="28"/>
          <w:szCs w:val="28"/>
        </w:rPr>
        <w:instrText xml:space="preserve"> ADDIN ZOTERO_ITEM CSL_CITATION {"citationID":"eotTtgIB","properties":{"formattedCitation":"[1]","plainCitation":"[1]","noteIndex":0},"citationItems":[{"id":792,"uris":["http://zotero.org/users/local/EhEbXidg/items/QI7ZH5Z2"],"itemData":{"id":792,"type":"article-journal","abstract":"Abstract\n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Zee","given":"H.H."},{"family":"Jemec","given":"G.B.E."}],"issued":{"date-parts":[["2015",4]]}}}],"schema":"https://github.com/citation-style-language/schema/raw/master/csl-citation.json"} </w:instrText>
      </w:r>
      <w:r w:rsidRPr="001B170D">
        <w:rPr>
          <w:sz w:val="28"/>
          <w:szCs w:val="28"/>
        </w:rPr>
        <w:fldChar w:fldCharType="separate"/>
      </w:r>
      <w:r w:rsidRPr="001B170D">
        <w:rPr>
          <w:sz w:val="28"/>
          <w:szCs w:val="28"/>
        </w:rPr>
        <w:t>[1]</w:t>
      </w:r>
      <w:r w:rsidRPr="001B170D">
        <w:rPr>
          <w:sz w:val="28"/>
          <w:szCs w:val="28"/>
        </w:rPr>
        <w:fldChar w:fldCharType="end"/>
      </w:r>
      <w:r w:rsidRPr="001B170D">
        <w:rPr>
          <w:sz w:val="28"/>
          <w:szCs w:val="28"/>
        </w:rPr>
        <w:t>. Décrite par Alfred Velpeau en 1839, puis par Aristide Verneuil en 1854,</w:t>
      </w:r>
      <w:ins w:id="89" w:author="NANSSEU NJINGANG, Jobert Richie" w:date="2025-10-30T12:38:00Z" w16du:dateUtc="2025-10-30T10:38:00Z">
        <w:r w:rsidR="00142A51">
          <w:rPr>
            <w:sz w:val="28"/>
            <w:szCs w:val="28"/>
          </w:rPr>
          <w:t xml:space="preserve"> </w:t>
        </w:r>
      </w:ins>
      <w:r w:rsidRPr="001B170D">
        <w:rPr>
          <w:sz w:val="28"/>
          <w:szCs w:val="28"/>
        </w:rPr>
        <w:t>elle se caractérise par des nodules douloureux, des abcès et des fistules qui évoluent vers des cicatrices fibreuses et des contractures</w:t>
      </w:r>
      <w:ins w:id="90" w:author="NANSSEU NJINGANG, Jobert Richie" w:date="2025-10-30T12:39:00Z" w16du:dateUtc="2025-10-30T10:39:00Z">
        <w:r w:rsidR="00142A51">
          <w:rPr>
            <w:sz w:val="28"/>
            <w:szCs w:val="28"/>
          </w:rPr>
          <w:t xml:space="preserve"> </w:t>
        </w:r>
      </w:ins>
      <w:r w:rsidRPr="001B170D">
        <w:rPr>
          <w:sz w:val="28"/>
          <w:szCs w:val="28"/>
        </w:rPr>
        <w:fldChar w:fldCharType="begin"/>
      </w:r>
      <w:r w:rsidRPr="001B170D">
        <w:rPr>
          <w:sz w:val="28"/>
          <w:szCs w:val="28"/>
        </w:rPr>
        <w:instrText xml:space="preserve"> ADDIN ZOTERO_ITEM CSL_CITATION {"citationID":"iRxPC2FQ","properties":{"formattedCitation":"[2]","plainCitation":"[2]","noteIndex":0},"citationItems":[{"id":854,"uris":["http://zotero.org/users/local/EhEbXidg/items/UKU37B7A"],"itemData":{"id":854,"type":"article-journal","container-title":"Annales de Chirurgie Plastique Esthétique","DOI":"10.1016/j.anplas.2011.05.004","ISSN":"02941260","issue":"6","journalAbbreviation":"Annales de Chirurgie Plastique Esthétique","language":"fr","license":"https://www.elsevier.com/tdm/userlicense/1.0/","page":"670-675","source":"DOI.org (Crossref)","title":"Hidrosadénite axillaire : une stratégie thérapeutique en un temps","title-short":"Hidrosadénite axillaire","volume":"58","author":[{"family":"Calibre","given":"C."},{"family":"Bouhanna","given":"A."},{"family":"Salmin","given":"J.-P."},{"family":"Bodin","given":"F."},{"family":"Benaïssa-Beck","given":"M."},{"family":"Bruant-Rodier","given":"C."}],"issued":{"date-parts":[["2013",12]]}}}],"schema":"https://github.com/citation-style-language/schema/raw/master/csl-citation.json"} </w:instrText>
      </w:r>
      <w:r w:rsidRPr="001B170D">
        <w:rPr>
          <w:sz w:val="28"/>
          <w:szCs w:val="28"/>
        </w:rPr>
        <w:fldChar w:fldCharType="separate"/>
      </w:r>
      <w:r w:rsidRPr="001B170D">
        <w:rPr>
          <w:sz w:val="28"/>
          <w:szCs w:val="28"/>
        </w:rPr>
        <w:t>[2]</w:t>
      </w:r>
      <w:r w:rsidRPr="001B170D">
        <w:rPr>
          <w:sz w:val="28"/>
          <w:szCs w:val="28"/>
        </w:rPr>
        <w:fldChar w:fldCharType="end"/>
      </w:r>
      <w:r w:rsidRPr="001B170D">
        <w:rPr>
          <w:sz w:val="28"/>
          <w:szCs w:val="28"/>
        </w:rPr>
        <w:t xml:space="preserve">. La prévalence de </w:t>
      </w:r>
      <w:del w:id="91" w:author="NANSSEU NJINGANG, Jobert Richie" w:date="2025-10-30T12:39:00Z" w16du:dateUtc="2025-10-30T10:39:00Z">
        <w:r w:rsidRPr="001B170D" w:rsidDel="00142A51">
          <w:rPr>
            <w:sz w:val="28"/>
            <w:szCs w:val="28"/>
          </w:rPr>
          <w:delText xml:space="preserve">la </w:delText>
        </w:r>
      </w:del>
      <w:ins w:id="92" w:author="NANSSEU NJINGANG, Jobert Richie" w:date="2025-10-30T12:39:00Z" w16du:dateUtc="2025-10-30T10:39:00Z">
        <w:r w:rsidR="00142A51">
          <w:rPr>
            <w:sz w:val="28"/>
            <w:szCs w:val="28"/>
          </w:rPr>
          <w:t>cette</w:t>
        </w:r>
        <w:r w:rsidR="00142A51" w:rsidRPr="001B170D">
          <w:rPr>
            <w:sz w:val="28"/>
            <w:szCs w:val="28"/>
          </w:rPr>
          <w:t xml:space="preserve"> </w:t>
        </w:r>
      </w:ins>
      <w:r w:rsidRPr="001B170D">
        <w:rPr>
          <w:sz w:val="28"/>
          <w:szCs w:val="28"/>
        </w:rPr>
        <w:t>maladie varie selon les populations, entre 0,05</w:t>
      </w:r>
      <w:del w:id="93" w:author="NANSSEU NJINGANG, Jobert Richie" w:date="2025-10-30T12:39:00Z" w16du:dateUtc="2025-10-30T10:39:00Z">
        <w:r w:rsidRPr="001B170D" w:rsidDel="00142A51">
          <w:rPr>
            <w:sz w:val="28"/>
            <w:szCs w:val="28"/>
          </w:rPr>
          <w:delText xml:space="preserve"> </w:delText>
        </w:r>
      </w:del>
      <w:r w:rsidRPr="001B170D">
        <w:rPr>
          <w:sz w:val="28"/>
          <w:szCs w:val="28"/>
        </w:rPr>
        <w:t>% et 4</w:t>
      </w:r>
      <w:del w:id="94" w:author="NANSSEU NJINGANG, Jobert Richie" w:date="2025-10-30T12:39:00Z" w16du:dateUtc="2025-10-30T10:39:00Z">
        <w:r w:rsidRPr="001B170D" w:rsidDel="00142A51">
          <w:rPr>
            <w:sz w:val="28"/>
            <w:szCs w:val="28"/>
          </w:rPr>
          <w:delText xml:space="preserve"> </w:delText>
        </w:r>
      </w:del>
      <w:r w:rsidRPr="001B170D">
        <w:rPr>
          <w:sz w:val="28"/>
          <w:szCs w:val="28"/>
        </w:rPr>
        <w:t>% dans les séries européennes et nord-américaines, avec une prévalence globale estimée à 0,4</w:t>
      </w:r>
      <w:del w:id="95" w:author="NANSSEU NJINGANG, Jobert Richie" w:date="2025-10-30T12:39:00Z" w16du:dateUtc="2025-10-30T10:39:00Z">
        <w:r w:rsidRPr="001B170D" w:rsidDel="00142A51">
          <w:rPr>
            <w:sz w:val="28"/>
            <w:szCs w:val="28"/>
          </w:rPr>
          <w:delText xml:space="preserve"> </w:delText>
        </w:r>
      </w:del>
      <w:r w:rsidRPr="001B170D">
        <w:rPr>
          <w:sz w:val="28"/>
          <w:szCs w:val="28"/>
        </w:rPr>
        <w:t xml:space="preserve">% par une méta-analyse récente </w:t>
      </w:r>
      <w:r w:rsidRPr="001B170D">
        <w:rPr>
          <w:sz w:val="28"/>
          <w:szCs w:val="28"/>
        </w:rPr>
        <w:fldChar w:fldCharType="begin"/>
      </w:r>
      <w:r w:rsidRPr="001B170D">
        <w:rPr>
          <w:sz w:val="28"/>
          <w:szCs w:val="28"/>
        </w:rPr>
        <w:instrText xml:space="preserve"> ADDIN ZOTERO_ITEM CSL_CITATION {"citationID":"EjNAMWMj","properties":{"formattedCitation":"[3,4]","plainCitation":"[3,4]","noteIndex":0},"citationItems":[{"id":803,"uris":["http://zotero.org/users/local/EhEbXidg/items/ZCCQMGLT"],"itemData":{"id":803,"type":"article-journal","abstract":"BACKGROUND: Epidemiology data regarding hidradenitis suppurativa (HS) are conflicting and prevalence estimates vary 80-fold, from 0·05% in a population-based study to 4%.\nOBJECTIVES: To assess the hypothesis that previous population-based studies underestimated true HS prevalence by missing undiagnosed cases.\nMETHODS: We performed a population-based observational and case-control study using the U.K. Clinical Practice Research Datalink (CPRD) linked to hospital episode statistics data. Physician-diagnosed cases in the CPRD were identified from specific Read codes. Algorithms identified unrecognized 'proxy' cases, with at least five Read code records for boils in flexural skin sites. Validation of proxy cases was undertaken with general practitioner (GP) questionnaires to confirm criteria-diagnosed cases. A case-control study assessed disease associations.\nRESULTS: On 30 June 2013, 23 353 physician-diagnosed HS cases were documented in 4 364 308 research-standard records. In total, 68 890 proxy cases were identified, reduced to 10 146 criteria-diagnosed cases after validation, extrapolated from 107 completed questionnaires (61% return rate). Overall point prevalence was 0·77% [95% confidence interval (CI) 0·76-0·78%]. An additional 18 417 cases had a history of one to four flexural skin boils. In physician-diagnosed cases, odds ratios (ORs) for current smoker and obesity (body mass index &gt; 30 kg m-2 ) were 3·61 (95% CI 3·44-3·79) and 3·29 (95% CI 3·14-3·45). HS was associated with type 2 diabetes, Crohn disease, hyperlipidaemia, acne and depression, and not associated with ulcerative colitis or polycystic ovary syndrome.\nCONCLUSIONS: Contrary to results of previous population-based studies, HS is relatively common, with a U.K. prevalence of 0·77%, one-third being unrecognized, criteria-diagnosed cases using the most stringent disease definition. If individuals with probable cases are included, HS prevalence rises to 1·19%.","container-title":"The British Journal of Dermatology","DOI":"10.1111/bjd.16101","ISSN":"1365-2133","issue":"4","journalAbbreviation":"Br J Dermatol","language":"eng","note":"PMID: 29094346","page":"917-924","source":"PubMed","title":"Population-based Clinical Practice Research Datalink study using algorithm modelling to identify the true burden of hidradenitis suppurativa","volume":"178","author":[{"family":"Ingram","given":"J. R."},{"family":"Jenkins-Jones","given":"S."},{"family":"Knipe","given":"D. W."},{"family":"Morgan","given":"C. L. I."},{"family":"Cannings-John","given":"R."},{"family":"Piguet","given":"V."}],"issued":{"date-parts":[["2018",4]]}}},{"id":815,"uris":["http://zotero.org/users/local/EhEbXidg/items/E9A7FYFI"],"itemData":{"id":815,"type":"article-journal","abstract":"Abstract\n            \n              Background\n              There is a significant variation in the reported prevalence of hidradenitis suppurativa (HS), ranging from 0.03–4%. We hypothesized that this significant variation may be due to different prevalence rates of HS according to geographical location as well as sex.\n            \n            \n              Objective\n              We aimed to perform a meta-analysis to determine pooled overall prevalence of HS, prevalence stratified according to geographical region and sex.\n            \n            \n              Materials and methods\n              A systematic review was performed by searching Ovid Medline, PubMed, Cochrane Library, DARE, and Embase, from inception to August 2018. A systematic review and meta-analysis was performed according to PRISMA guidelines. A meta-analysis of proportions was performed to determined pooled prevalence rates, with meta-regression based on geographic region. Prevalence in males versus females was also performed according to region.\n            \n            \n              Results\n              \n                The overall pooled prevalence rate was 0.3% (0.2–0.6%) based on 118,760,093 HS cases available. Subgroup analysis demonstrated prevalence differences, with the highest being in Europe 0.8% (0.5–1.3%), compared to the USA 0.2% (0.1–0.4%), Asia-Pacific 0.2% (0.01–2.2%), and South America 0.2% (0.01–0.9%). Prevalence in males was lower compared to females in the USA (OR 0.403, 95% CI 0.37–0.439,\n                P\n                &lt; 0.001) as well as in Europe (OR 0.635, 95% CI 0.397–1.015,\n                P\n                = 0.08) but not in the Asia-Pacific region (OR 0.936, 95% CI 0.319–2.751,\n                P\n                = 0.78).\n              \n            \n            \n              Conclusion\n              Prevalence of HS varies significantly according to the geographical population. This variation is likely attributed to different ethnicity distributions amongst different continents.\n            \n            \n              Level of evidence\n              III","container-title":"Biomedical Dermatology","DOI":"10.1186/s41702-019-0052-0","ISSN":"2398-8460","issue":"1","journalAbbreviation":"biomed dermatol","language":"en","page":"2","source":"DOI.org (Crossref)","title":"Global prevalence of hidradenitis suppurativa and geographical variation—systematic review and meta-analysis","volume":"4","author":[{"family":"Phan","given":"Kevin"},{"family":"Charlton","given":"Olivia"},{"family":"Smith","given":"Saxon D."}],"issued":{"date-parts":[["2020",12]]}}}],"schema":"https://github.com/citation-style-language/schema/raw/master/csl-citation.json"} </w:instrText>
      </w:r>
      <w:r w:rsidRPr="001B170D">
        <w:rPr>
          <w:sz w:val="28"/>
          <w:szCs w:val="28"/>
        </w:rPr>
        <w:fldChar w:fldCharType="separate"/>
      </w:r>
      <w:r w:rsidRPr="001B170D">
        <w:rPr>
          <w:sz w:val="28"/>
          <w:szCs w:val="28"/>
        </w:rPr>
        <w:t>[3,4]</w:t>
      </w:r>
      <w:r w:rsidRPr="001B170D">
        <w:rPr>
          <w:sz w:val="28"/>
          <w:szCs w:val="28"/>
        </w:rPr>
        <w:fldChar w:fldCharType="end"/>
      </w:r>
      <w:r w:rsidRPr="001B170D">
        <w:rPr>
          <w:sz w:val="28"/>
          <w:szCs w:val="28"/>
        </w:rPr>
        <w:t xml:space="preserve">. Les femmes sont plus souvent touchées que les hommes (ratio 2:1 à 3:1), et la maladie débute le plus souvent entre 20 et 30 ans </w:t>
      </w:r>
      <w:r w:rsidRPr="001B170D">
        <w:rPr>
          <w:sz w:val="28"/>
          <w:szCs w:val="28"/>
        </w:rPr>
        <w:fldChar w:fldCharType="begin"/>
      </w:r>
      <w:r w:rsidRPr="001B170D">
        <w:rPr>
          <w:sz w:val="28"/>
          <w:szCs w:val="28"/>
        </w:rPr>
        <w:instrText xml:space="preserve"> ADDIN ZOTERO_ITEM CSL_CITATION {"citationID":"lv7jr89f","properties":{"formattedCitation":"[5,6]","plainCitation":"[5,6]","noteIndex":0},"citationItems":[{"id":819,"uris":["http://zotero.org/users/local/EhEbXidg/items/NIAWQLSS"],"itemData":{"id":819,"type":"article-journal","container-title":"British Journal of Dermatology","DOI":"10.1111/bjd.14038","ISSN":"00070963","issue":"6","journalAbbreviation":"Br J Dermatol","language":"en","license":"http://doi.wiley.com/10.1002/tdm_license_1.1","page":"1546-1549","source":"DOI.org (Crossref)","title":"Diagnostic delay in hidradenitis suppurativa is a global problem","volume":"173","author":[{"family":"Saunte","given":"D.M."},{"family":"Boer","given":"J."},{"family":"Stratigos","given":"A."},{"family":"Szepietowski","given":"J.C."},{"family":"Hamzavi","given":"I."},{"family":"Kim","given":"K.H."},{"family":"Zarchi","given":"K."},{"family":"Antoniou","given":"C."},{"family":"Matusiak","given":"L."},{"family":"Lim","given":"H.W."},{"family":"Williams","given":"M."},{"family":"Kwon","given":"H.H."},{"family":"Gürer","given":"M.A."},{"family":"Mammadova","given":"F."},{"family":"Kaminsky","given":"A."},{"family":"Prens","given":"E."},{"family":"Van Der Zee","given":"H.H."},{"family":"Bettoli","given":"V."},{"family":"Zauli","given":"S."},{"family":"Hafner","given":"J."},{"family":"Lauchli","given":"S."},{"family":"French","given":"L.E."},{"family":"Riad","given":"H."},{"family":"El-Domyati","given":"M."},{"family":"Abdel-Wahab","given":"H."},{"family":"Kirby","given":"B."},{"family":"Kelly","given":"G."},{"family":"Calderon","given":"P."},{"family":"Del Marmol","given":"V."},{"family":"Benhadou","given":"F."},{"family":"Revuz","given":"J."},{"family":"Zouboulis","given":"C.C."},{"family":"Karagiannidis","given":"I."},{"family":"Sartorius","given":"K."},{"family":"Hagströmer","given":"L."},{"family":"McMeniman","given":"E."},{"family":"Ong","given":"N."},{"family":"Dolenc-Voljc","given":"M."},{"family":"Mokos","given":"Z.B."},{"family":"Borradori","given":"L."},{"family":"Hunger","given":"R.E."},{"family":"Sladden","given":"C."},{"family":"Scheinfeld","given":"N."},{"family":"Moftah","given":"N."},{"family":"Emtestam","given":"L."},{"family":"Lapins","given":"J."},{"family":"Doss","given":"N."},{"family":"Kurokawa","given":"I."},{"family":"Jemec","given":"G.B.E."}],"issued":{"date-parts":[["2015",12]]}}},{"id":822,"uris":["http://zotero.org/users/local/EhEbXidg/items/NYSEJEU3"],"itemData":{"id":822,"type":"article-journal","abstract":"Hidradenitis suppurativa (HS; also designated as acne inversa) is a chronic inflammatory disorder, which affects the intertriginous skin and is associated with numerous systemic comorbidities. The estimated prevalence of HS is ~1% in most studied countries. Typically starting in early adulthood, cutaneous inflamed nodules, abscesses and pus-discharging tunnels develop in axillary, inguinal, gluteal and perianal body sites. The comorbidities of HS include metabolic and cardiovascular disorders, which contribute to reduced life expectancy. A genetic predisposition, smoking, obesity and hormonal factors are established aetiological factors for HS. Cutaneous changes seem to start around hair follicles and involve activation of cells of the innate and adaptive immune systems, with pivotal roles for pro-inflammatory cytokines such as tumour necrosis factor, IL-1β and IL-17. The unrestricted and chronic immune response eventually leads to severe pain, pus discharge, irreversible tissue destruction and scar development. HS has profound negative effects on patients' quality of life, which often culminate in social withdrawal, unemployment, depression and suicidal thoughts. The therapeutic options for HS comprise antibiotic treatment, neutralization of tumour necrosis factor and surgical intervention together with lifestyle modification. Nevertheless, there is an enormous need for awareness of HS, understanding of its pathogenesis and novel treatments.","container-title":"Nature Reviews. Disease Primers","DOI":"10.1038/s41572-020-0149-1","ISSN":"2056-676X","issue":"1","journalAbbreviation":"Nat Rev Dis Primers","language":"eng","note":"PMID: 32165620","page":"18","source":"PubMed","title":"Hidradenitis suppurativa","volume":"6","author":[{"family":"Sabat","given":"Robert"},{"family":"Jemec","given":"Gregor B. E."},{"family":"Matusiak","given":"Łukasz"},{"family":"Kimball","given":"Alexa B."},{"family":"Prens","given":"Errol"},{"family":"Wolk","given":"Kerstin"}],"issued":{"date-parts":[["2020",3,12]]}}}],"schema":"https://github.com/citation-style-language/schema/raw/master/csl-citation.json"} </w:instrText>
      </w:r>
      <w:r w:rsidRPr="001B170D">
        <w:rPr>
          <w:sz w:val="28"/>
          <w:szCs w:val="28"/>
        </w:rPr>
        <w:fldChar w:fldCharType="separate"/>
      </w:r>
      <w:r w:rsidRPr="001B170D">
        <w:rPr>
          <w:sz w:val="28"/>
          <w:szCs w:val="28"/>
        </w:rPr>
        <w:t>[5,6]</w:t>
      </w:r>
      <w:r w:rsidRPr="001B170D">
        <w:rPr>
          <w:sz w:val="28"/>
          <w:szCs w:val="28"/>
        </w:rPr>
        <w:fldChar w:fldCharType="end"/>
      </w:r>
      <w:r w:rsidRPr="001B170D">
        <w:rPr>
          <w:sz w:val="28"/>
          <w:szCs w:val="28"/>
        </w:rPr>
        <w:t>.</w:t>
      </w:r>
    </w:p>
    <w:p w14:paraId="26222796" w14:textId="0B8F9DF5" w:rsidR="00965F4E" w:rsidRPr="001B170D" w:rsidRDefault="00965F4E" w:rsidP="001B170D">
      <w:pPr>
        <w:pStyle w:val="NormalWeb"/>
        <w:spacing w:line="360" w:lineRule="auto"/>
        <w:jc w:val="both"/>
        <w:rPr>
          <w:sz w:val="28"/>
          <w:szCs w:val="28"/>
        </w:rPr>
      </w:pPr>
      <w:r w:rsidRPr="001B170D">
        <w:rPr>
          <w:sz w:val="28"/>
          <w:szCs w:val="28"/>
        </w:rPr>
        <w:t>L’hidr</w:t>
      </w:r>
      <w:r w:rsidR="00DA1950" w:rsidRPr="001B170D">
        <w:rPr>
          <w:sz w:val="28"/>
          <w:szCs w:val="28"/>
        </w:rPr>
        <w:t>os</w:t>
      </w:r>
      <w:r w:rsidRPr="001B170D">
        <w:rPr>
          <w:sz w:val="28"/>
          <w:szCs w:val="28"/>
        </w:rPr>
        <w:t xml:space="preserve">adénite suppurée résulte d’une occlusion folliculaire primitive, entraînant une inflammation périfolliculaire et une infection secondaire </w:t>
      </w:r>
      <w:r w:rsidRPr="001B170D">
        <w:rPr>
          <w:sz w:val="28"/>
          <w:szCs w:val="28"/>
        </w:rPr>
        <w:fldChar w:fldCharType="begin"/>
      </w:r>
      <w:r w:rsidRPr="001B170D">
        <w:rPr>
          <w:sz w:val="28"/>
          <w:szCs w:val="28"/>
        </w:rPr>
        <w:instrText xml:space="preserve"> ADDIN ZOTERO_ITEM CSL_CITATION {"citationID":"ghlmAZ2E","properties":{"formattedCitation":"[7,8]","plainCitation":"[7,8]","noteIndex":0},"citationItems":[{"id":820,"uris":["http://zotero.org/users/local/EhEbXidg/items/F3F4NM8T"],"itemData":{"id":820,"type":"article-journal","abstract":"Hidradenitis suppurativa (HS) is a chronic skin disease of the pilo-sebaceous apocrine unit characterized by significant inflammation and an impaired quality of life. The pathogenesis of HS remains unclear. To determine the HS skin and blood transcriptomes and HS blood proteome, patient data from previously published studies were analysed and integrated from a cohort of patients with moderate to severe HS (n = 17) compared to healthy volunteers (n = 10). The analysis utilized empirical Bayes methods to determine differentially expressed genes (DEGs) (fold change (FCH) &gt;2.0 and false discovery rate (FDR) &lt;0.05), and differentially expressed proteins (DEPs) (FCH&gt;1.5, FDR&lt;0.05). In the HS skin transcriptome (lesional skin compared to non-lesional skin), there was an abundance of immunoglobulins, antimicrobial peptides, and an interferon signature. Gene-sets related to Notch signalling and Interferon pathways were differentially activated in lesional compared to non-lesional skin. CIBERSORT analysis of the HS skin transcriptome revealed a significantly increased proportion of plasma cells in lesional skin. In the HS skin and blood transcriptomes and HS blood proteome, gene-sets related to the complement system changed significantly (FDR&lt;0.05), with dysregulation of complement-specific DEGs and DEPs. These data point towards an exaggerated immune response in lesional skin that may be responding to commensal cutaneous bacterial presence and raise the possibility that this may be an important driver of HS disease progression.","container-title":"PLOS ONE","DOI":"10.1371/journal.pone.0203672","ISSN":"1932-6203","issue":"9","journalAbbreviation":"PLOS ONE","language":"en","note":"publisher: Public Library of Science","page":"e0203672","source":"PLoS Journals","title":"Integrating the skin and blood transcriptomes and serum proteome in hidradenitis suppurativa reveals complement dysregulation and a plasma cell signature","volume":"13","author":[{"family":"Hoffman","given":"Lauren K."},{"family":"Tomalin","given":"Lewis E."},{"family":"Schultz","given":"Gregory"},{"family":"Howell","given":"Michael D."},{"family":"Anandasabapathy","given":"Niroshana"},{"family":"Alavi","given":"Afsaneh"},{"family":"Suárez-Fariñas","given":"Mayte"},{"family":"Lowes","given":"Michelle A."}],"issued":{"date-parts":[["2018",9,28]]}}},{"id":841,"uris":["http://zotero.org/users/local/EhEbXidg/items/DK7854ZH"],"itemData":{"id":841,"type":"article-journal","abstract":"The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suppurativa","volume":"73","author":[{"family":"Prens","given":"Errol"},{"family":"Deckers","given":"Inge"}],"issued":{"date-parts":[["2015",11]]}}}],"schema":"https://github.com/citation-style-language/schema/raw/master/csl-citation.json"} </w:instrText>
      </w:r>
      <w:r w:rsidRPr="001B170D">
        <w:rPr>
          <w:sz w:val="28"/>
          <w:szCs w:val="28"/>
        </w:rPr>
        <w:fldChar w:fldCharType="separate"/>
      </w:r>
      <w:r w:rsidRPr="001B170D">
        <w:rPr>
          <w:sz w:val="28"/>
          <w:szCs w:val="28"/>
        </w:rPr>
        <w:t>[7,8]</w:t>
      </w:r>
      <w:r w:rsidRPr="001B170D">
        <w:rPr>
          <w:sz w:val="28"/>
          <w:szCs w:val="28"/>
        </w:rPr>
        <w:fldChar w:fldCharType="end"/>
      </w:r>
      <w:r w:rsidRPr="001B170D">
        <w:rPr>
          <w:sz w:val="28"/>
          <w:szCs w:val="28"/>
        </w:rPr>
        <w:t xml:space="preserve">. Les principaux facteurs de risque décrits sont le tabagisme, l’obésité, l’existence d’antécédents familiaux, ainsi que certains facteurs hormonaux. Des associations ont également été rapportées avec le syndrome métabolique, la maladie de Crohn et l’acné conglobata </w:t>
      </w:r>
      <w:r w:rsidRPr="001B170D">
        <w:rPr>
          <w:sz w:val="28"/>
          <w:szCs w:val="28"/>
        </w:rPr>
        <w:fldChar w:fldCharType="begin"/>
      </w:r>
      <w:r w:rsidRPr="001B170D">
        <w:rPr>
          <w:sz w:val="28"/>
          <w:szCs w:val="28"/>
        </w:rPr>
        <w:instrText xml:space="preserve"> ADDIN ZOTERO_ITEM CSL_CITATION {"citationID":"e6rHlRrg","properties":{"formattedCitation":"[9\\uc0\\u8211{}11]","plainCitation":"[9–11]","noteIndex":0},"citationItems":[{"id":863,"uris":["http://zotero.org/users/local/EhEbXidg/items/L96UT8ZM"],"itemData":{"id":863,"type":"article-journal","abstract":"Hidradenitis suppurativa, a chronic inflammatory disease of the skin, affects a patient’s quality of life to a greater extent. While the disease burden, including its incidence and prevalence, has been extensively studied in the western population, there is a paucity of data from developing countries on the epidemiology of Hidradenitis suppurativa. Therefore, a general literature review was conducted to shed light on the epidemiology of Hidradenitis suppurativa across the globe. We reviewed the most recently available information on epidemiology, including incidence, prevalence, risk factors, prognosis and quality of life, complications, and associated comorbid among patients with Hidradenitis suppurativa. The estimated global prevalence of Hidradenitis suppurativa is found to be 0.00033–4.1%, with a relatively higher prevalence of 0.7–1.2% in European and US populations. Both genetic and environmental factors are associated with Hidradenitis suppurativa. Patients with Hidradenitis suppurativa have associated comorbid such as cardiovascular disease, type II diabetes mellitus, mental health issues, and sleep and sexual dysfunctions. These patients spend poor quality of life and tend to be less productive. Future studies are needed to assess the burden of Hidradenitis suppurativa in developing countries. Since the disease tends to be underdiagnosed, future studies should rely on clinical diagnosis rather than self-reporting to avoid the potential of recall bias. Attention needs to be diverted to developing countries with less amount of data on Hidradenitis suppurativa.","container-title":"Clinical, Cosmetic and Investigational Dermatology","DOI":"10.2147/CCID.S402453","ISSN":"1178-7015","journalAbbreviation":"Clin Cosmet Investig Dermatol","note":"PMID: 36891064\nPMCID: PMC9987236","page":"545-552","source":"PubMed Central","title":"Incidence, Risk Factors, and Prognosis of Hidradenitis Suppurativa Across the Globe: Insights from the Literature","title-short":"Incidence, Risk Factors, and Prognosis of Hidradenitis Suppurativa Across the Globe","volume":"16","author":[{"family":"Alotaibi","given":"Hend M"}],"issued":{"date-parts":[["2023",3,2]]}}},{"id":809,"uris":["http://zotero.org/users/local/EhEbXidg/items/V6GGLH3U"],"itemData":{"id":809,"type":"article-journal","abstract":"PDF | Background There is a significant variation in the reported prevalence of hidradenitis suppurativa (HS), ranging from 0.03–4%. We hypothesized... | Find, read and cite all the research you need on ResearchGate","container-title":"ResearchGate","DOI":"10.1186/s41702-019-0052-0","language":"en","source":"www.researchgate.net","title":"(PDF) Global prevalence of hidradenitis suppurativa and geographical variation—systematic review and meta-analysis","URL":"https://www.researchgate.net/publication/338385806_Global_prevalence_of_hidradenitis_suppurativa_and_geographical_variation-systematic_review_and_meta-analysis","accessed":{"date-parts":[["2025",6,23]]}}},{"id":825,"uris":["http://zotero.org/users/local/EhEbXidg/items/KWCA3S8W"],"itemData":{"id":825,"type":"article-journal","abstract":"BACKGROUND: Hidradenitis suppurativa is a progressive, recurrent inflammatory disease. Surgical management is potentially curative with limited efficacy data.\nOBJECTIVE: To evaluate hidradenitis surgical patients.\nMETHODS: Retrospective review of outcomes of 590 consecutive surgically treated patients.\nRESULTS: Most patients were white (91.0% [435/478]), men (337 [57.1%]), smokers (57.7% [297/515]) with Hurley Stage III disease (476 [80.7%]). Procedure types were excision (405 [68.6%]), unroofing (168 [28.5%]), and drainage (17 [2.9%]) treating disease of perianal/perineum (294 [49.8%]), axilla (124 [21.0%]), gluteal cleft (76 [12.9%]), inframammary (12 [2.0%]), and multiple surgical sites (84 [14.2%]). Postoperative complications occurred in 15 patients (2.5%) and one-fourth (144 [24.4%]) suffered postoperative recurrence, which necessitated reoperation in one-tenth (69 [11.7%]) of patients. Recurrence risk was increased by younger age (hazard ratio [HR], 0.8; 95% confidence interval [CI], 0.7-0.9), multiple surgical sites (HR, 1.6; 95% CI, 1.1-2.5), and drainage-type procedures (HR, 3.5; 95% CI, 1.2-10.7). Operative location, disease severity, gender, and operative extent did not influence recurrence rate.\nCONCLUSION: Excision and unroofing procedures were effective treatments with infrequent complications and low recurrence rates. Well-planned surgical treatment aiming to remove or unroof the area of intractable hidradenitis suppurativa was highly effective in the management of this challenging disease.","container-title":"Dermatologic Surgery: Official Publication for American Society for Dermatologic Surgery [et Al.]","DOI":"10.1097/DSS.0000000000000806","ISSN":"1524-4725","issue":"9","journalAbbreviation":"Dermatol Surg","language":"eng","note":"PMID: 27340739","page":"1030-1040","source":"PubMed","title":"Surgical Management of Hidradenitis Suppurativa: Outcomes of 590 Consecutive Patients","title-short":"Surgical Management of Hidradenitis Suppurativa","volume":"42","author":[{"family":"Kohorst","given":"John J."},{"family":"Baum","given":"Christian L."},{"family":"Otley","given":"Clark C."},{"family":"Roenigk","given":"Randall K."},{"family":"Schenck","given":"Louis A."},{"family":"Pemberton","given":"John H."},{"family":"Dozois","given":"Eric J."},{"family":"Tran","given":"Nho V."},{"family":"Senchenkov","given":"Alex"},{"family":"Davis","given":"Mark D. P."}],"issued":{"date-parts":[["2016",9]]}}}],"schema":"https://github.com/citation-style-language/schema/raw/master/csl-citation.json"} </w:instrText>
      </w:r>
      <w:r w:rsidRPr="001B170D">
        <w:rPr>
          <w:sz w:val="28"/>
          <w:szCs w:val="28"/>
        </w:rPr>
        <w:fldChar w:fldCharType="separate"/>
      </w:r>
      <w:r w:rsidRPr="001B170D">
        <w:rPr>
          <w:sz w:val="28"/>
          <w:szCs w:val="28"/>
        </w:rPr>
        <w:t>[9–11]</w:t>
      </w:r>
      <w:r w:rsidRPr="001B170D">
        <w:rPr>
          <w:sz w:val="28"/>
          <w:szCs w:val="28"/>
        </w:rPr>
        <w:fldChar w:fldCharType="end"/>
      </w:r>
      <w:r w:rsidRPr="001B170D">
        <w:rPr>
          <w:sz w:val="28"/>
          <w:szCs w:val="28"/>
        </w:rPr>
        <w:t>.</w:t>
      </w:r>
      <w:r w:rsidRPr="001B170D">
        <w:rPr>
          <w:rFonts w:eastAsiaTheme="minorHAnsi"/>
          <w:kern w:val="2"/>
          <w:sz w:val="28"/>
          <w:szCs w:val="28"/>
          <w:lang w:eastAsia="en-US"/>
          <w14:ligatures w14:val="standardContextual"/>
        </w:rPr>
        <w:t xml:space="preserve"> </w:t>
      </w:r>
      <w:r w:rsidRPr="001B170D">
        <w:rPr>
          <w:sz w:val="28"/>
          <w:szCs w:val="28"/>
        </w:rPr>
        <w:t xml:space="preserve">L’impact de la maladie sur la qualité de vie est majeur, comparable à celui du psoriasis ou de la dermatite atopique, avec des scores élevés au Dermatology Life Quality Index (DLQI) qui traduisent l’importance des répercussions physiques, psychologiques et sociales </w:t>
      </w:r>
      <w:r w:rsidRPr="001B170D">
        <w:rPr>
          <w:sz w:val="28"/>
          <w:szCs w:val="28"/>
        </w:rPr>
        <w:fldChar w:fldCharType="begin"/>
      </w:r>
      <w:r w:rsidRPr="001B170D">
        <w:rPr>
          <w:sz w:val="28"/>
          <w:szCs w:val="28"/>
        </w:rPr>
        <w:instrText xml:space="preserve"> ADDIN ZOTERO_ITEM CSL_CITATION {"citationID":"oWgL8UYx","properties":{"formattedCitation":"[12\\uc0\\u8211{}15]","plainCitation":"[12–15]","noteIndex":0},"citationItems":[{"id":827,"uris":["http://zotero.org/users/local/EhEbXidg/items/5PAZN4JB"],"itemData":{"id":827,"type":"article-journal","abstract":"Abstract\n            \n              Background \n              Hidradenitis suppurativa (HS) is a chronic recurrent inflammatory skin disease with abscess formation and scarring predominantly in the inverse areas. The disease is often difficult to treat and patients experience a decreased quality of life (QoL). It is hypothesized that depression is more common in HS patients than among other dermatological patients.\n            \n            \n              Objectives \n              To evaluate the prevalence of depression in patients with HS.\n            \n            \n              Methods \n              In total 211 HS patients were included in the study and 233 were dermatological control patients. Their QoL and depression scores were assessed using the Dermatology Life Quality Index (DLQI) and the Major Depression Inventory (MDI) questionnaires. HS severity was recorded with a questionnaire and Hurley stages were extracted from the case records.\n            \n            \n              Results \n              The DLQI was significantly higher for HS patients than for the control patients, 8.4 ± 7.5 vs. 4.3 ± 5.6 (\n              P\n               &lt; 0.0001) and correlated with Hurley stage severity scores. Mean MDI scores were significantly higher for HS patients, 11.0 vs. 7.2 (\n              P\n               &lt; 0.0001). However, clinically defined depression rates according to the International Classification of Diseases, 10th edition (ICD‐10) criteria were not significantly higher in HS patients compared to controls (9% vs. 6%).\n            \n            \n              Conclusions \n              HS is a chronic skin disease with major impact on QoL even when compared to other dermatological diseases. MDI scores in HS patients correlate with disease severity. This correlation could indicate that the MDI represents a valid measure of disease related morbidity that may serve as an outcome measure in future studies and a relevant point of intervention for individual patients.","container-title":"Journal of the European Academy of Dermatology and Venereology","DOI":"10.1111/j.1468-3083.2012.04468.x","ISSN":"0926-9959, 1468-3083","issue":"4","journalAbbreviation":"Acad Dermatol Venereol","language":"en","license":"http://onlinelibrary.wiley.com/termsAndConditions#vor","page":"473-478","source":"DOI.org (Crossref)","title":"Depression in patients with hidradenitis suppurativa","volume":"27","author":[{"family":"Onderdijk","given":"A.J."},{"family":"Van Der Zee","given":"H.H."},{"family":"Esmann","given":"S."},{"family":"Lophaven","given":"S."},{"family":"Dufour","given":"D.N."},{"family":"Jemec","given":"G.B.E."},{"family":"Boer","given":"J."}],"issued":{"date-parts":[["2013",4]]}}},{"id":845,"uris":["http://zotero.org/users/local/EhEbXidg/items/B3CEKVDH"],"itemData":{"id":845,"type":"article-journal","abstract":"L’hidradénite suppurée est associée à une altération parfois majeure de la qualité de vie du patient mais également de son entourage familial. Le but …","container-title":"Annales de Dermatologie et de Vénéréologie","DOI":"10.1016/j.annder.2017.09.354","ISSN":"0151-9638","issue":"12","language":"en-US","note":"publisher: Elsevier Masson","page":"S223","source":"www.sciencedirect.com","title":"La maladie de Verneuil impacte profondément la qualité de vie familiale","volume":"144","issued":{"date-parts":[["2017",12,1]]}},"label":"page"},{"id":828,"uris":["http://zotero.org/users/local/EhEbXidg/items/KLI2CFWK"],"itemData":{"id":828,"type":"article-journal","abstract":"BACKGROUND: Hidradenitis suppurativa (HS) is a long-term skin disorder associated with high levels of psychological distress and significant life impact.\nOBJECTIVE: To evaluate the quality of life, depression, anxiety, loneliness, and self-esteem in patients with HS.\nMETHODS: Ninety-four patients with HS were enrolled in the study. The quality of life, depression, anxiety, loneliness, and self-esteem of the patients were assessed using the Dermatology Life Quality Index (DLQI), the Hospital Anxiety and Depression Scale (HADS), the UCLA Loneliness Scale (UCLA-Version 3), and the Rosenberg Self-Esteem Scale (RSES), respectively.\nRESULTS: The DLQI mean score was 11.43 ± 6.61 in patients with HS. The patients with HS presented statistically significantly higher anxiety (6.41 ± 3.31 vs. 5.00 ± 1.59, p &lt; 0.001), depression (5.45 ± 2.79 vs. 4.16 ± 1.54, p &lt; 0.001), and loneliness and social isolation scores (42.86 ± 8.63 vs. 35.57 ± 6.17, p &lt; 0.001) and lower self-esteem scores (18.91 ± 1.79 vs. 19.77 ± 2.53, p = 0.008) than the healthy controls.\nCONCLUSIONS: HS is a distressing, recurrent disease that impairs quality of life. We can suggest services that allow an integrated approach, which includes psychosocial support, offering the patients relief from isolation and an opportunity to share common experiences.","container-title":"Dermatology (Basel, Switzerland)","DOI":"10.1159/000453355","ISSN":"1421-9832","issue":"6","journalAbbreviation":"Dermatology","language":"eng","note":"PMID: 28052274","page":"687-691","source":"PubMed","title":"Quality of Life and Psychosocial Implications in Patients with Hidradenitis Suppurativa","volume":"232","author":[{"family":"Kouris","given":"Anargyros"},{"family":"Platsidaki","given":"Eftychia"},{"family":"Christodoulou","given":"Christos"},{"family":"Efstathiou","given":"Vasiliki"},{"family":"Dessinioti","given":"Clio"},{"family":"Tzanetakou","given":"Vasiliki"},{"family":"Korkoliakou","given":"Panagiota"},{"family":"Zisimou","given":"Chrisa"},{"family":"Antoniou","given":"Christina"},{"family":"Kontochristopoulos","given":"George"}],"issued":{"date-parts":[["2016"]]}}},{"id":830,"uris":["http://zotero.org/users/local/EhEbXidg/items/D34VIGNW"],"itemData":{"id":830,"type":"article-journal","abstract":"Background: Epidemiologic hidradenitis suppurativa (HS) studies from Africa are lacking. This study aimed at uncovering the prevalence of HS in Lagos, Nigeria, to validate an HS screening questionnaire, and to contribute to the Global Hidradenitis Suppurativa Atlas (GHiSA). Methods: This was a cross-sectional study of 802 healthy adults accompanying their relations to the outpatient clinic of Family Medicine and Ophthalmology at the Lagos State University Teaching Hospital in Lagos, Nigeria, following ethical approval. Verbal and written consents were obtained prior to inclusion of study participants. The study was conducted using a validated screening questionnaire. Screen-positive and randomly selected screen-negative participants were clinically examined. Severity was categorized using the Hurley score. Results: The prevalence of HS in the sample was 2.2% (18/802; 95% CI: 1.4–3.5%) with no gender predominance. The mean age in the HS group was 34 years (IQR 28–42) and the median body mass index (BMI) of the HS patients was 27.0 (IQR 21.4–28.6). There was no significant difference in BMI between the HS and control group. The screening questionnaire had a sensitivity of 1 (18/18), specificity of 0.8 (20/25), positive predictive value of 0.8 (18/23), and a negative predictive value of 1 (20/20). The axilla was the predominant site of affection (66.7%), and all HS patients were classified as mild disease (Hurley score 1). Conclusion: The prevalence of HS in Lagos, Nigeria, was 2.2% and, in this population, BMI did not appear to be a risk factor. The axilla was the most affected site, and all patients had a mild disease severity (Hurley score 1). Finally, the HS screening questionnaire is a suitable tool in population surveys.","container-title":"Dermatology","DOI":"10.1159/000531561","ISSN":"1018-8665","issue":"5","journalAbbreviation":"Dermatology","page":"832-835","source":"Silverchair","title":"Prevalence of Hidradenitis Suppurativa in an African Population: Validation of a Screening Questionnaire in Lagos, Nigeria","title-short":"Prevalence of Hidradenitis Suppurativa in an African Population","volume":"239","author":[{"family":"Anaba","given":"Ehiaghe Lonia"},{"family":"Bouazzi","given":"Dorra"},{"family":"Ajayi","given":"Pelumi Victor"},{"family":"Aro","given":"Oluwapelumi Olumide"},{"family":"Boer","given":"Jurr"},{"family":"Jemec","given":"Gregor Borut Ernst"}],"issued":{"date-parts":[["2023",6,21]]}}}],"schema":"https://github.com/citation-style-language/schema/raw/master/csl-citation.json"} </w:instrText>
      </w:r>
      <w:r w:rsidRPr="001B170D">
        <w:rPr>
          <w:sz w:val="28"/>
          <w:szCs w:val="28"/>
        </w:rPr>
        <w:fldChar w:fldCharType="separate"/>
      </w:r>
      <w:r w:rsidRPr="001B170D">
        <w:rPr>
          <w:sz w:val="28"/>
          <w:szCs w:val="28"/>
        </w:rPr>
        <w:t>[12–15]</w:t>
      </w:r>
      <w:r w:rsidRPr="001B170D">
        <w:rPr>
          <w:sz w:val="28"/>
          <w:szCs w:val="28"/>
        </w:rPr>
        <w:fldChar w:fldCharType="end"/>
      </w:r>
      <w:r w:rsidRPr="001B170D">
        <w:rPr>
          <w:sz w:val="28"/>
          <w:szCs w:val="28"/>
        </w:rPr>
        <w:t>.</w:t>
      </w:r>
    </w:p>
    <w:p w14:paraId="075560B0" w14:textId="00D64720" w:rsidR="00965F4E" w:rsidRPr="001B170D" w:rsidRDefault="00965F4E" w:rsidP="001B170D">
      <w:pPr>
        <w:pStyle w:val="NormalWeb"/>
        <w:spacing w:line="360" w:lineRule="auto"/>
        <w:jc w:val="both"/>
        <w:rPr>
          <w:sz w:val="28"/>
          <w:szCs w:val="28"/>
        </w:rPr>
      </w:pPr>
      <w:r w:rsidRPr="001B170D">
        <w:rPr>
          <w:sz w:val="28"/>
          <w:szCs w:val="28"/>
        </w:rPr>
        <w:t>En Afrique subsaharienne, les données épidémiologiques sur l’hidr</w:t>
      </w:r>
      <w:r w:rsidR="00DA1950" w:rsidRPr="001B170D">
        <w:rPr>
          <w:sz w:val="28"/>
          <w:szCs w:val="28"/>
        </w:rPr>
        <w:t>os</w:t>
      </w:r>
      <w:r w:rsidRPr="001B170D">
        <w:rPr>
          <w:sz w:val="28"/>
          <w:szCs w:val="28"/>
        </w:rPr>
        <w:t xml:space="preserve">adénite suppurée demeurent très limitées. </w:t>
      </w:r>
      <w:commentRangeStart w:id="96"/>
      <w:r w:rsidRPr="001B170D">
        <w:rPr>
          <w:sz w:val="28"/>
          <w:szCs w:val="28"/>
        </w:rPr>
        <w:t>Une revue systématique récente a recensé moins de dix publications sur l’ensemble du continent au cours des vingt dernières années</w:t>
      </w:r>
      <w:commentRangeEnd w:id="96"/>
      <w:r w:rsidR="00142A51">
        <w:rPr>
          <w:rStyle w:val="Marquedecommentaire"/>
          <w:rFonts w:asciiTheme="minorHAnsi" w:eastAsiaTheme="minorHAnsi" w:hAnsiTheme="minorHAnsi" w:cstheme="minorBidi"/>
          <w:kern w:val="2"/>
          <w:lang w:eastAsia="en-US"/>
          <w14:ligatures w14:val="standardContextual"/>
        </w:rPr>
        <w:commentReference w:id="96"/>
      </w:r>
      <w:ins w:id="97" w:author="NANSSEU NJINGANG, Jobert Richie" w:date="2025-10-30T12:40:00Z" w16du:dateUtc="2025-10-30T10:40:00Z">
        <w:r w:rsidR="00142A51">
          <w:rPr>
            <w:sz w:val="28"/>
            <w:szCs w:val="28"/>
          </w:rPr>
          <w:t xml:space="preserve"> </w:t>
        </w:r>
      </w:ins>
      <w:r w:rsidRPr="001B170D">
        <w:rPr>
          <w:sz w:val="28"/>
          <w:szCs w:val="28"/>
        </w:rPr>
        <w:fldChar w:fldCharType="begin"/>
      </w:r>
      <w:r w:rsidRPr="001B170D">
        <w:rPr>
          <w:sz w:val="28"/>
          <w:szCs w:val="28"/>
        </w:rPr>
        <w:instrText xml:space="preserve"> ADDIN ZOTERO_ITEM CSL_CITATION {"citationID":"LO0lpF8I","properties":{"formattedCitation":"[16]","plainCitation":"[16]","noteIndex":0},"citationItems":[{"id":833,"uris":["http://zotero.org/users/local/EhEbXidg/items/92BTHNTT"],"itemData":{"id":833,"type":"article-journal","abstract":"Abstract\n            Hidradenitis suppurativa/acne inversa (HS) more prevalent and disproportionally affects African American females. Although there are limited studies in HS skin of colour populations in the USA, there is more scarcity of HS skin of colour studies in other countries, which limits the overall understanding of the disease among these patients. Herein, our overview of the 10th European Hidradenitis Suppurativa Foundation (EHSF) e.V. Conference provided a crude example of the limited number of skin of colour physicians, physician scientists and inclusion of skin of colour patients highlighting the need to increase awareness of this important issue. We summarized the epidemiology, pathogenesis, clinical picture and focused on treatment options from southeast Asia and Africa. Our outlined general recommendations for diagnosis will render better clinical care and outcomes for diverse patient populations.","container-title":"Experimental Dermatology","DOI":"10.1111/exd.14341","ISSN":"0906-6705, 1600-0625","issue":"S1","journalAbbreviation":"Experimental Dermatology","language":"en","page":"27-30","source":"DOI.org (Crossref)","title":"Hidradenitis suppurativa in skin of colour","volume":"30","author":[{"family":"Zouboulis","given":"Christos C."},{"family":"Goyal","given":"Mankul"},{"family":"Byrd","given":"Angel S."}],"issued":{"date-parts":[["2021",6]]}}}],"schema":"https://github.com/citation-style-language/schema/raw/master/csl-citation.json"} </w:instrText>
      </w:r>
      <w:r w:rsidRPr="001B170D">
        <w:rPr>
          <w:sz w:val="28"/>
          <w:szCs w:val="28"/>
        </w:rPr>
        <w:fldChar w:fldCharType="separate"/>
      </w:r>
      <w:r w:rsidRPr="001B170D">
        <w:rPr>
          <w:sz w:val="28"/>
          <w:szCs w:val="28"/>
        </w:rPr>
        <w:t>[16]</w:t>
      </w:r>
      <w:r w:rsidRPr="001B170D">
        <w:rPr>
          <w:sz w:val="28"/>
          <w:szCs w:val="28"/>
        </w:rPr>
        <w:fldChar w:fldCharType="end"/>
      </w:r>
      <w:r w:rsidRPr="001B170D">
        <w:rPr>
          <w:sz w:val="28"/>
          <w:szCs w:val="28"/>
        </w:rPr>
        <w:t>.</w:t>
      </w:r>
      <w:r w:rsidRPr="001B170D">
        <w:rPr>
          <w:rFonts w:eastAsiaTheme="minorHAnsi"/>
          <w:kern w:val="2"/>
          <w:sz w:val="28"/>
          <w:szCs w:val="28"/>
          <w:lang w:eastAsia="en-US"/>
          <w14:ligatures w14:val="standardContextual"/>
        </w:rPr>
        <w:t xml:space="preserve"> </w:t>
      </w:r>
      <w:r w:rsidRPr="001B170D">
        <w:rPr>
          <w:sz w:val="28"/>
          <w:szCs w:val="28"/>
        </w:rPr>
        <w:t xml:space="preserve">À notre connaissance, aucune étude épidémiologique n’a été publiée </w:t>
      </w:r>
      <w:r w:rsidRPr="001B170D">
        <w:rPr>
          <w:sz w:val="28"/>
          <w:szCs w:val="28"/>
        </w:rPr>
        <w:lastRenderedPageBreak/>
        <w:t>sur ce sujet</w:t>
      </w:r>
      <w:ins w:id="98" w:author="NANSSEU NJINGANG, Jobert Richie" w:date="2025-10-30T12:44:00Z" w16du:dateUtc="2025-10-30T10:44:00Z">
        <w:r w:rsidR="00100E81">
          <w:rPr>
            <w:sz w:val="28"/>
            <w:szCs w:val="28"/>
          </w:rPr>
          <w:t>, que ce soit</w:t>
        </w:r>
      </w:ins>
      <w:r w:rsidRPr="001B170D">
        <w:rPr>
          <w:sz w:val="28"/>
          <w:szCs w:val="28"/>
        </w:rPr>
        <w:t xml:space="preserve"> au Bénin ou au Cameroun. Ce manque d’information limite la compréhension du profil épidémio</w:t>
      </w:r>
      <w:ins w:id="99" w:author="NANSSEU NJINGANG, Jobert Richie" w:date="2025-10-30T12:44:00Z" w16du:dateUtc="2025-10-30T10:44:00Z">
        <w:r w:rsidR="00100E81">
          <w:rPr>
            <w:sz w:val="28"/>
            <w:szCs w:val="28"/>
          </w:rPr>
          <w:t>-</w:t>
        </w:r>
      </w:ins>
      <w:r w:rsidRPr="001B170D">
        <w:rPr>
          <w:sz w:val="28"/>
          <w:szCs w:val="28"/>
        </w:rPr>
        <w:t xml:space="preserve">clinique de la maladie dans ces pays. </w:t>
      </w:r>
    </w:p>
    <w:p w14:paraId="5700D216" w14:textId="56E13A25" w:rsidR="00965F4E" w:rsidRPr="001B170D" w:rsidRDefault="00965F4E" w:rsidP="001B170D">
      <w:pPr>
        <w:pStyle w:val="NormalWeb"/>
        <w:spacing w:line="360" w:lineRule="auto"/>
        <w:jc w:val="both"/>
        <w:rPr>
          <w:sz w:val="28"/>
          <w:szCs w:val="28"/>
        </w:rPr>
      </w:pPr>
      <w:r w:rsidRPr="001B170D">
        <w:rPr>
          <w:sz w:val="28"/>
          <w:szCs w:val="28"/>
        </w:rPr>
        <w:t xml:space="preserve">Malgré l’abondante littérature internationale sur </w:t>
      </w:r>
      <w:r w:rsidR="005E5D3E" w:rsidRPr="001B170D">
        <w:rPr>
          <w:sz w:val="28"/>
          <w:szCs w:val="28"/>
        </w:rPr>
        <w:t>l’HS,</w:t>
      </w:r>
      <w:r w:rsidRPr="001B170D">
        <w:rPr>
          <w:sz w:val="28"/>
          <w:szCs w:val="28"/>
        </w:rPr>
        <w:t xml:space="preserve"> les données africaines restent quasi inexistantes. </w:t>
      </w:r>
      <w:commentRangeStart w:id="100"/>
      <w:r w:rsidRPr="001B170D">
        <w:rPr>
          <w:sz w:val="28"/>
          <w:szCs w:val="28"/>
        </w:rPr>
        <w:t>Ce contraste soulève une interrogation centrale : cette faible représentation reflète-t-elle une réelle rareté de la maladie en Afrique subsaharienne</w:t>
      </w:r>
      <w:del w:id="101" w:author="NANSSEU NJINGANG, Jobert Richie" w:date="2025-10-30T12:45:00Z" w16du:dateUtc="2025-10-30T10:45:00Z">
        <w:r w:rsidRPr="001B170D" w:rsidDel="00100E81">
          <w:rPr>
            <w:sz w:val="28"/>
            <w:szCs w:val="28"/>
          </w:rPr>
          <w:delText>,</w:delText>
        </w:r>
      </w:del>
      <w:r w:rsidRPr="001B170D">
        <w:rPr>
          <w:sz w:val="28"/>
          <w:szCs w:val="28"/>
        </w:rPr>
        <w:t xml:space="preserve"> ou témoigne-t-elle plutôt d’un sous-diagnostic lié à des difficultés spécifiques</w:t>
      </w:r>
      <w:del w:id="102" w:author="NANSSEU NJINGANG, Jobert Richie" w:date="2025-10-30T12:44:00Z" w16du:dateUtc="2025-10-30T10:44:00Z">
        <w:r w:rsidRPr="001B170D" w:rsidDel="00100E81">
          <w:rPr>
            <w:sz w:val="28"/>
            <w:szCs w:val="28"/>
          </w:rPr>
          <w:delText>,</w:delText>
        </w:r>
      </w:del>
      <w:r w:rsidRPr="001B170D">
        <w:rPr>
          <w:sz w:val="28"/>
          <w:szCs w:val="28"/>
        </w:rPr>
        <w:t xml:space="preserve"> telles que les particularités cliniques sur peau noire, l’accès limité aux soins spécialisés ou encore la méconnaissance de la pathologie par les professionnels de santé de première ligne ? </w:t>
      </w:r>
      <w:commentRangeEnd w:id="100"/>
      <w:r w:rsidR="00100E81">
        <w:rPr>
          <w:rStyle w:val="Marquedecommentaire"/>
          <w:rFonts w:asciiTheme="minorHAnsi" w:eastAsiaTheme="minorHAnsi" w:hAnsiTheme="minorHAnsi" w:cstheme="minorBidi"/>
          <w:kern w:val="2"/>
          <w:lang w:eastAsia="en-US"/>
          <w14:ligatures w14:val="standardContextual"/>
        </w:rPr>
        <w:commentReference w:id="100"/>
      </w:r>
    </w:p>
    <w:p w14:paraId="64341444" w14:textId="79EED56F" w:rsidR="00655F3C" w:rsidRPr="001B170D" w:rsidRDefault="00100E81" w:rsidP="001B170D">
      <w:pPr>
        <w:pStyle w:val="NormalWeb"/>
        <w:spacing w:line="360" w:lineRule="auto"/>
        <w:jc w:val="both"/>
        <w:rPr>
          <w:sz w:val="28"/>
          <w:szCs w:val="28"/>
        </w:rPr>
      </w:pPr>
      <w:ins w:id="103" w:author="NANSSEU NJINGANG, Jobert Richie" w:date="2025-10-30T12:47:00Z" w16du:dateUtc="2025-10-30T10:47:00Z">
        <w:r>
          <w:rPr>
            <w:sz w:val="28"/>
            <w:szCs w:val="28"/>
          </w:rPr>
          <w:t xml:space="preserve">Dans le but ultime de combler ce gap et enrichir les évidences locales, nous avons entrepris de mener </w:t>
        </w:r>
      </w:ins>
      <w:ins w:id="104" w:author="NANSSEU NJINGANG, Jobert Richie" w:date="2025-10-30T12:48:00Z" w16du:dateUtc="2025-10-30T10:48:00Z">
        <w:r>
          <w:rPr>
            <w:sz w:val="28"/>
            <w:szCs w:val="28"/>
          </w:rPr>
          <w:t xml:space="preserve">la présente étude </w:t>
        </w:r>
        <w:r w:rsidRPr="001B170D">
          <w:rPr>
            <w:sz w:val="28"/>
            <w:szCs w:val="28"/>
          </w:rPr>
          <w:t>multicentrique</w:t>
        </w:r>
        <w:r>
          <w:rPr>
            <w:sz w:val="28"/>
            <w:szCs w:val="28"/>
          </w:rPr>
          <w:t xml:space="preserve"> et</w:t>
        </w:r>
        <w:r w:rsidRPr="001B170D">
          <w:rPr>
            <w:sz w:val="28"/>
            <w:szCs w:val="28"/>
          </w:rPr>
          <w:t xml:space="preserve"> premier</w:t>
        </w:r>
        <w:r>
          <w:rPr>
            <w:sz w:val="28"/>
            <w:szCs w:val="28"/>
          </w:rPr>
          <w:t>e</w:t>
        </w:r>
        <w:r w:rsidRPr="001B170D">
          <w:rPr>
            <w:sz w:val="28"/>
            <w:szCs w:val="28"/>
          </w:rPr>
          <w:t xml:space="preserve"> du genre en Afrique de l’Ouest et Centrale</w:t>
        </w:r>
        <w:r>
          <w:rPr>
            <w:sz w:val="28"/>
            <w:szCs w:val="28"/>
          </w:rPr>
          <w:t>. L’objectif global de cette étude était de décrire</w:t>
        </w:r>
      </w:ins>
      <w:ins w:id="105" w:author="NANSSEU NJINGANG, Jobert Richie" w:date="2025-10-30T12:49:00Z" w16du:dateUtc="2025-10-30T10:49:00Z">
        <w:r>
          <w:rPr>
            <w:sz w:val="28"/>
            <w:szCs w:val="28"/>
          </w:rPr>
          <w:t xml:space="preserve"> </w:t>
        </w:r>
      </w:ins>
      <w:del w:id="106" w:author="NANSSEU NJINGANG, Jobert Richie" w:date="2025-10-30T12:49:00Z" w16du:dateUtc="2025-10-30T10:49:00Z">
        <w:r w:rsidR="00655F3C" w:rsidRPr="001B170D" w:rsidDel="00100E81">
          <w:rPr>
            <w:sz w:val="28"/>
            <w:szCs w:val="28"/>
          </w:rPr>
          <w:delText>Ce travail</w:delText>
        </w:r>
      </w:del>
      <w:del w:id="107" w:author="NANSSEU NJINGANG, Jobert Richie" w:date="2025-10-30T12:48:00Z" w16du:dateUtc="2025-10-30T10:48:00Z">
        <w:r w:rsidR="00655F3C" w:rsidRPr="001B170D" w:rsidDel="00100E81">
          <w:rPr>
            <w:sz w:val="28"/>
            <w:szCs w:val="28"/>
          </w:rPr>
          <w:delText xml:space="preserve"> multicentrique, premier du genre en Afrique de l’Ouest et Centrale</w:delText>
        </w:r>
      </w:del>
      <w:del w:id="108" w:author="NANSSEU NJINGANG, Jobert Richie" w:date="2025-10-30T12:49:00Z" w16du:dateUtc="2025-10-30T10:49:00Z">
        <w:r w:rsidR="00655F3C" w:rsidRPr="001B170D" w:rsidDel="00100E81">
          <w:rPr>
            <w:sz w:val="28"/>
            <w:szCs w:val="28"/>
          </w:rPr>
          <w:delText xml:space="preserve">, vise à combler ces lacunes en décrivant </w:delText>
        </w:r>
      </w:del>
      <w:r w:rsidR="00655F3C" w:rsidRPr="001B170D">
        <w:rPr>
          <w:sz w:val="28"/>
          <w:szCs w:val="28"/>
        </w:rPr>
        <w:t>le</w:t>
      </w:r>
      <w:ins w:id="109" w:author="NANSSEU NJINGANG, Jobert Richie" w:date="2025-10-30T12:49:00Z" w16du:dateUtc="2025-10-30T10:49:00Z">
        <w:r>
          <w:rPr>
            <w:sz w:val="28"/>
            <w:szCs w:val="28"/>
          </w:rPr>
          <w:t>s</w:t>
        </w:r>
      </w:ins>
      <w:r w:rsidR="00655F3C" w:rsidRPr="001B170D">
        <w:rPr>
          <w:sz w:val="28"/>
          <w:szCs w:val="28"/>
        </w:rPr>
        <w:t xml:space="preserve"> profil</w:t>
      </w:r>
      <w:ins w:id="110" w:author="NANSSEU NJINGANG, Jobert Richie" w:date="2025-10-30T12:49:00Z" w16du:dateUtc="2025-10-30T10:49:00Z">
        <w:r>
          <w:rPr>
            <w:sz w:val="28"/>
            <w:szCs w:val="28"/>
          </w:rPr>
          <w:t>s</w:t>
        </w:r>
      </w:ins>
      <w:r w:rsidR="00655F3C" w:rsidRPr="001B170D">
        <w:rPr>
          <w:sz w:val="28"/>
          <w:szCs w:val="28"/>
        </w:rPr>
        <w:t xml:space="preserve"> épidémiologique</w:t>
      </w:r>
      <w:del w:id="111" w:author="NANSSEU NJINGANG, Jobert Richie" w:date="2025-10-30T12:49:00Z" w16du:dateUtc="2025-10-30T10:49:00Z">
        <w:r w:rsidR="00655F3C" w:rsidRPr="001B170D" w:rsidDel="00100E81">
          <w:rPr>
            <w:sz w:val="28"/>
            <w:szCs w:val="28"/>
          </w:rPr>
          <w:delText>,</w:delText>
        </w:r>
      </w:del>
      <w:ins w:id="112" w:author="NANSSEU NJINGANG, Jobert Richie" w:date="2025-10-30T12:49:00Z" w16du:dateUtc="2025-10-30T10:49:00Z">
        <w:r>
          <w:rPr>
            <w:sz w:val="28"/>
            <w:szCs w:val="28"/>
          </w:rPr>
          <w:t xml:space="preserve"> et</w:t>
        </w:r>
      </w:ins>
      <w:r w:rsidR="00655F3C" w:rsidRPr="001B170D">
        <w:rPr>
          <w:sz w:val="28"/>
          <w:szCs w:val="28"/>
        </w:rPr>
        <w:t xml:space="preserve"> clinique</w:t>
      </w:r>
      <w:ins w:id="113" w:author="NANSSEU NJINGANG, Jobert Richie" w:date="2025-10-30T12:49:00Z" w16du:dateUtc="2025-10-30T10:49:00Z">
        <w:r>
          <w:rPr>
            <w:sz w:val="28"/>
            <w:szCs w:val="28"/>
          </w:rPr>
          <w:t xml:space="preserve"> de l’HS, et </w:t>
        </w:r>
      </w:ins>
      <w:ins w:id="114" w:author="NANSSEU NJINGANG, Jobert Richie" w:date="2025-10-30T12:50:00Z" w16du:dateUtc="2025-10-30T10:50:00Z">
        <w:r>
          <w:rPr>
            <w:sz w:val="28"/>
            <w:szCs w:val="28"/>
          </w:rPr>
          <w:t>d’évaluer</w:t>
        </w:r>
      </w:ins>
      <w:del w:id="115" w:author="NANSSEU NJINGANG, Jobert Richie" w:date="2025-10-30T12:50:00Z" w16du:dateUtc="2025-10-30T10:50:00Z">
        <w:r w:rsidR="00655F3C" w:rsidRPr="001B170D" w:rsidDel="00100E81">
          <w:rPr>
            <w:sz w:val="28"/>
            <w:szCs w:val="28"/>
          </w:rPr>
          <w:delText xml:space="preserve"> et</w:delText>
        </w:r>
      </w:del>
      <w:r w:rsidR="00655F3C" w:rsidRPr="001B170D">
        <w:rPr>
          <w:sz w:val="28"/>
          <w:szCs w:val="28"/>
        </w:rPr>
        <w:t xml:space="preserve"> l’impact </w:t>
      </w:r>
      <w:ins w:id="116" w:author="NANSSEU NJINGANG, Jobert Richie" w:date="2025-10-30T12:50:00Z" w16du:dateUtc="2025-10-30T10:50:00Z">
        <w:r>
          <w:rPr>
            <w:sz w:val="28"/>
            <w:szCs w:val="28"/>
          </w:rPr>
          <w:t xml:space="preserve">de l’HS </w:t>
        </w:r>
      </w:ins>
      <w:r w:rsidR="00655F3C" w:rsidRPr="001B170D">
        <w:rPr>
          <w:sz w:val="28"/>
          <w:szCs w:val="28"/>
        </w:rPr>
        <w:t xml:space="preserve">sur la qualité de vie des patients </w:t>
      </w:r>
      <w:del w:id="117" w:author="NANSSEU NJINGANG, Jobert Richie" w:date="2025-10-30T12:50:00Z" w16du:dateUtc="2025-10-30T10:50:00Z">
        <w:r w:rsidR="00655F3C" w:rsidRPr="001B170D" w:rsidDel="00100E81">
          <w:rPr>
            <w:sz w:val="28"/>
            <w:szCs w:val="28"/>
          </w:rPr>
          <w:delText>atteints de HS</w:delText>
        </w:r>
        <w:r w:rsidR="001B3837" w:rsidRPr="001B170D" w:rsidDel="00100E81">
          <w:rPr>
            <w:sz w:val="28"/>
            <w:szCs w:val="28"/>
          </w:rPr>
          <w:delText xml:space="preserve"> au</w:delText>
        </w:r>
      </w:del>
      <w:ins w:id="118" w:author="NANSSEU NJINGANG, Jobert Richie" w:date="2025-10-30T12:50:00Z" w16du:dateUtc="2025-10-30T10:50:00Z">
        <w:r>
          <w:rPr>
            <w:sz w:val="28"/>
            <w:szCs w:val="28"/>
          </w:rPr>
          <w:t>qui en souffrent</w:t>
        </w:r>
      </w:ins>
      <w:ins w:id="119" w:author="NANSSEU NJINGANG, Jobert Richie" w:date="2025-10-30T12:51:00Z" w16du:dateUtc="2025-10-30T10:51:00Z">
        <w:r>
          <w:rPr>
            <w:sz w:val="28"/>
            <w:szCs w:val="28"/>
          </w:rPr>
          <w:t xml:space="preserve"> au</w:t>
        </w:r>
      </w:ins>
      <w:r w:rsidR="001B3837" w:rsidRPr="001B170D">
        <w:rPr>
          <w:sz w:val="28"/>
          <w:szCs w:val="28"/>
        </w:rPr>
        <w:t xml:space="preserve"> Bénin et au Cameroun.</w:t>
      </w:r>
      <w:r w:rsidR="00655F3C" w:rsidRPr="001B170D">
        <w:rPr>
          <w:sz w:val="28"/>
          <w:szCs w:val="28"/>
        </w:rPr>
        <w:t xml:space="preserve"> </w:t>
      </w:r>
      <w:r w:rsidR="006C038E" w:rsidRPr="001B170D">
        <w:rPr>
          <w:sz w:val="28"/>
          <w:szCs w:val="28"/>
        </w:rPr>
        <w:t xml:space="preserve">Plus spécifiquement, il </w:t>
      </w:r>
      <w:del w:id="120" w:author="NANSSEU NJINGANG, Jobert Richie" w:date="2025-10-30T12:51:00Z" w16du:dateUtc="2025-10-30T10:51:00Z">
        <w:r w:rsidR="006C038E" w:rsidRPr="001B170D" w:rsidDel="00100E81">
          <w:rPr>
            <w:sz w:val="28"/>
            <w:szCs w:val="28"/>
          </w:rPr>
          <w:delText xml:space="preserve">s’agira </w:delText>
        </w:r>
      </w:del>
      <w:ins w:id="121" w:author="NANSSEU NJINGANG, Jobert Richie" w:date="2025-10-30T12:51:00Z" w16du:dateUtc="2025-10-30T10:51:00Z">
        <w:r>
          <w:rPr>
            <w:sz w:val="28"/>
            <w:szCs w:val="28"/>
          </w:rPr>
          <w:t>s’est agi</w:t>
        </w:r>
        <w:r w:rsidRPr="001B170D">
          <w:rPr>
            <w:sz w:val="28"/>
            <w:szCs w:val="28"/>
          </w:rPr>
          <w:t xml:space="preserve"> </w:t>
        </w:r>
      </w:ins>
      <w:r w:rsidR="006C038E" w:rsidRPr="001B170D">
        <w:rPr>
          <w:sz w:val="28"/>
          <w:szCs w:val="28"/>
        </w:rPr>
        <w:t>de :</w:t>
      </w:r>
    </w:p>
    <w:p w14:paraId="345F1560" w14:textId="08D10B1B" w:rsidR="006C038E" w:rsidRPr="001B170D" w:rsidRDefault="006C038E" w:rsidP="001B170D">
      <w:pPr>
        <w:pStyle w:val="Bibliographie"/>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bookmarkStart w:id="122" w:name="_Hlk212145233"/>
      <w:r w:rsidRPr="001B170D">
        <w:rPr>
          <w:rFonts w:ascii="Times New Roman" w:hAnsi="Times New Roman" w:cs="Times New Roman"/>
          <w:sz w:val="28"/>
          <w:szCs w:val="28"/>
        </w:rPr>
        <w:t>Décrire les caractéristiques sociodémographiques et cliniques des patients</w:t>
      </w:r>
      <w:ins w:id="123" w:author="NANSSEU NJINGANG, Jobert Richie" w:date="2025-10-30T12:55:00Z" w16du:dateUtc="2025-10-30T10:55:00Z">
        <w:r w:rsidR="00F24DE6">
          <w:rPr>
            <w:rFonts w:ascii="Times New Roman" w:hAnsi="Times New Roman" w:cs="Times New Roman"/>
            <w:sz w:val="28"/>
            <w:szCs w:val="28"/>
          </w:rPr>
          <w:t> ;</w:t>
        </w:r>
      </w:ins>
      <w:del w:id="124" w:author="NANSSEU NJINGANG, Jobert Richie" w:date="2025-10-30T12:55:00Z" w16du:dateUtc="2025-10-30T10:55:00Z">
        <w:r w:rsidRPr="001B170D" w:rsidDel="00F24DE6">
          <w:rPr>
            <w:rFonts w:ascii="Times New Roman" w:hAnsi="Times New Roman" w:cs="Times New Roman"/>
            <w:sz w:val="28"/>
            <w:szCs w:val="28"/>
          </w:rPr>
          <w:delText>.</w:delText>
        </w:r>
      </w:del>
    </w:p>
    <w:p w14:paraId="3EC3DC97" w14:textId="4F27D4A2" w:rsidR="006C038E" w:rsidRPr="001B170D" w:rsidRDefault="006C038E" w:rsidP="001B170D">
      <w:pPr>
        <w:pStyle w:val="Bibliographie"/>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Identifier les principaux facteurs d’exposition </w:t>
      </w:r>
      <w:ins w:id="125" w:author="NANSSEU NJINGANG, Jobert Richie" w:date="2025-10-30T12:55:00Z" w16du:dateUtc="2025-10-30T10:55:00Z">
        <w:r w:rsidR="00F24DE6">
          <w:rPr>
            <w:rFonts w:ascii="Times New Roman" w:hAnsi="Times New Roman" w:cs="Times New Roman"/>
            <w:sz w:val="28"/>
            <w:szCs w:val="28"/>
          </w:rPr>
          <w:t xml:space="preserve">présentés par les patients </w:t>
        </w:r>
      </w:ins>
      <w:r w:rsidRPr="001B170D">
        <w:rPr>
          <w:rFonts w:ascii="Times New Roman" w:hAnsi="Times New Roman" w:cs="Times New Roman"/>
          <w:sz w:val="28"/>
          <w:szCs w:val="28"/>
        </w:rPr>
        <w:t>(tabagisme, obésité, antécédents familiaux, comorbidités)</w:t>
      </w:r>
      <w:ins w:id="126" w:author="NANSSEU NJINGANG, Jobert Richie" w:date="2025-10-30T12:55:00Z" w16du:dateUtc="2025-10-30T10:55:00Z">
        <w:r w:rsidR="00F24DE6">
          <w:rPr>
            <w:rFonts w:ascii="Times New Roman" w:hAnsi="Times New Roman" w:cs="Times New Roman"/>
            <w:sz w:val="28"/>
            <w:szCs w:val="28"/>
          </w:rPr>
          <w:t> ;</w:t>
        </w:r>
      </w:ins>
      <w:del w:id="127" w:author="NANSSEU NJINGANG, Jobert Richie" w:date="2025-10-30T12:55:00Z" w16du:dateUtc="2025-10-30T10:55:00Z">
        <w:r w:rsidRPr="001B170D" w:rsidDel="00F24DE6">
          <w:rPr>
            <w:rFonts w:ascii="Times New Roman" w:hAnsi="Times New Roman" w:cs="Times New Roman"/>
            <w:sz w:val="28"/>
            <w:szCs w:val="28"/>
          </w:rPr>
          <w:delText>.</w:delText>
        </w:r>
      </w:del>
    </w:p>
    <w:p w14:paraId="7AF26917" w14:textId="143B02B6" w:rsidR="006C038E" w:rsidRPr="001B170D" w:rsidRDefault="006C038E" w:rsidP="001B170D">
      <w:pPr>
        <w:pStyle w:val="Bibliographie"/>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Évaluer les répercussions de la maladie sur la qualité de vie </w:t>
      </w:r>
      <w:del w:id="128" w:author="NANSSEU NJINGANG, Jobert Richie" w:date="2025-10-30T12:55:00Z" w16du:dateUtc="2025-10-30T10:55:00Z">
        <w:r w:rsidRPr="001B170D" w:rsidDel="00F24DE6">
          <w:rPr>
            <w:rFonts w:ascii="Times New Roman" w:hAnsi="Times New Roman" w:cs="Times New Roman"/>
            <w:sz w:val="28"/>
            <w:szCs w:val="28"/>
          </w:rPr>
          <w:delText>à l’aide d’outils validés (DLQI)</w:delText>
        </w:r>
      </w:del>
      <w:ins w:id="129" w:author="NANSSEU NJINGANG, Jobert Richie" w:date="2025-10-30T12:55:00Z" w16du:dateUtc="2025-10-30T10:55:00Z">
        <w:r w:rsidR="00F24DE6">
          <w:rPr>
            <w:rFonts w:ascii="Times New Roman" w:hAnsi="Times New Roman" w:cs="Times New Roman"/>
            <w:sz w:val="28"/>
            <w:szCs w:val="28"/>
          </w:rPr>
          <w:t>des patients ;</w:t>
        </w:r>
      </w:ins>
      <w:del w:id="130" w:author="NANSSEU NJINGANG, Jobert Richie" w:date="2025-10-30T12:55:00Z" w16du:dateUtc="2025-10-30T10:55:00Z">
        <w:r w:rsidRPr="001B170D" w:rsidDel="00F24DE6">
          <w:rPr>
            <w:rFonts w:ascii="Times New Roman" w:hAnsi="Times New Roman" w:cs="Times New Roman"/>
            <w:sz w:val="28"/>
            <w:szCs w:val="28"/>
          </w:rPr>
          <w:delText>.</w:delText>
        </w:r>
      </w:del>
    </w:p>
    <w:p w14:paraId="40B68833" w14:textId="5D4C75AD" w:rsidR="006C038E" w:rsidRPr="001B170D" w:rsidRDefault="006C038E" w:rsidP="001B170D">
      <w:pPr>
        <w:pStyle w:val="Bibliographie"/>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Documenter les </w:t>
      </w:r>
      <w:ins w:id="131" w:author="NANSSEU NJINGANG, Jobert Richie" w:date="2025-10-30T12:56:00Z" w16du:dateUtc="2025-10-30T10:56:00Z">
        <w:r w:rsidR="00F24DE6">
          <w:rPr>
            <w:rFonts w:ascii="Times New Roman" w:hAnsi="Times New Roman" w:cs="Times New Roman"/>
            <w:sz w:val="28"/>
            <w:szCs w:val="28"/>
          </w:rPr>
          <w:t xml:space="preserve">différentes </w:t>
        </w:r>
      </w:ins>
      <w:r w:rsidRPr="001B170D">
        <w:rPr>
          <w:rFonts w:ascii="Times New Roman" w:hAnsi="Times New Roman" w:cs="Times New Roman"/>
          <w:sz w:val="28"/>
          <w:szCs w:val="28"/>
        </w:rPr>
        <w:t>modalités de prise en charge thérapeutique utilisées dans les différents centres</w:t>
      </w:r>
      <w:ins w:id="132" w:author="NANSSEU NJINGANG, Jobert Richie" w:date="2025-10-30T12:56:00Z" w16du:dateUtc="2025-10-30T10:56:00Z">
        <w:r w:rsidR="00F24DE6">
          <w:rPr>
            <w:rFonts w:ascii="Times New Roman" w:hAnsi="Times New Roman" w:cs="Times New Roman"/>
            <w:sz w:val="28"/>
            <w:szCs w:val="28"/>
          </w:rPr>
          <w:t xml:space="preserve"> de prise en charge</w:t>
        </w:r>
      </w:ins>
      <w:r w:rsidRPr="001B170D">
        <w:rPr>
          <w:rFonts w:ascii="Times New Roman" w:hAnsi="Times New Roman" w:cs="Times New Roman"/>
          <w:sz w:val="28"/>
          <w:szCs w:val="28"/>
        </w:rPr>
        <w:t>.</w:t>
      </w:r>
    </w:p>
    <w:bookmarkEnd w:id="122"/>
    <w:p w14:paraId="6CC0D0FF" w14:textId="77777777" w:rsidR="005E5D3E" w:rsidRPr="001B170D" w:rsidRDefault="005E5D3E" w:rsidP="001B170D">
      <w:pPr>
        <w:pStyle w:val="NormalWeb"/>
        <w:spacing w:line="360" w:lineRule="auto"/>
        <w:jc w:val="both"/>
        <w:rPr>
          <w:sz w:val="28"/>
          <w:szCs w:val="28"/>
        </w:rPr>
      </w:pPr>
    </w:p>
    <w:p w14:paraId="024388ED" w14:textId="77777777" w:rsidR="005E5D3E" w:rsidRPr="001B170D" w:rsidRDefault="005E5D3E" w:rsidP="001B170D">
      <w:pPr>
        <w:pStyle w:val="NormalWeb"/>
        <w:spacing w:line="360" w:lineRule="auto"/>
        <w:jc w:val="both"/>
        <w:rPr>
          <w:sz w:val="28"/>
          <w:szCs w:val="28"/>
        </w:rPr>
      </w:pPr>
    </w:p>
    <w:p w14:paraId="404124ED" w14:textId="77777777" w:rsidR="005E5D3E" w:rsidRPr="001B170D" w:rsidRDefault="005E5D3E" w:rsidP="001B170D">
      <w:pPr>
        <w:pStyle w:val="NormalWeb"/>
        <w:spacing w:line="360" w:lineRule="auto"/>
        <w:jc w:val="both"/>
        <w:rPr>
          <w:sz w:val="28"/>
          <w:szCs w:val="28"/>
        </w:rPr>
      </w:pPr>
    </w:p>
    <w:p w14:paraId="125ABE11" w14:textId="77777777" w:rsidR="005E5D3E" w:rsidRPr="001B170D" w:rsidRDefault="005E5D3E" w:rsidP="001B170D">
      <w:pPr>
        <w:pStyle w:val="NormalWeb"/>
        <w:spacing w:line="360" w:lineRule="auto"/>
        <w:jc w:val="both"/>
        <w:rPr>
          <w:sz w:val="28"/>
          <w:szCs w:val="28"/>
        </w:rPr>
      </w:pPr>
    </w:p>
    <w:p w14:paraId="5DD69A98" w14:textId="77777777" w:rsidR="005E5D3E" w:rsidRPr="001B170D" w:rsidRDefault="005E5D3E" w:rsidP="001B170D">
      <w:pPr>
        <w:pStyle w:val="NormalWeb"/>
        <w:spacing w:line="360" w:lineRule="auto"/>
        <w:jc w:val="both"/>
        <w:rPr>
          <w:sz w:val="28"/>
          <w:szCs w:val="28"/>
        </w:rPr>
      </w:pPr>
    </w:p>
    <w:p w14:paraId="485BC6FA" w14:textId="77777777" w:rsidR="005E5D3E" w:rsidRPr="001B170D" w:rsidRDefault="005E5D3E" w:rsidP="001B170D">
      <w:pPr>
        <w:pStyle w:val="NormalWeb"/>
        <w:spacing w:line="360" w:lineRule="auto"/>
        <w:jc w:val="both"/>
        <w:rPr>
          <w:sz w:val="28"/>
          <w:szCs w:val="28"/>
        </w:rPr>
      </w:pPr>
    </w:p>
    <w:p w14:paraId="40C6C4E9" w14:textId="77777777" w:rsidR="00F87F39" w:rsidRPr="001B170D" w:rsidRDefault="00F87F39" w:rsidP="001B170D">
      <w:pPr>
        <w:spacing w:after="0" w:line="360" w:lineRule="auto"/>
        <w:jc w:val="both"/>
        <w:rPr>
          <w:rFonts w:ascii="Times New Roman" w:hAnsi="Times New Roman" w:cs="Times New Roman"/>
          <w:sz w:val="28"/>
          <w:szCs w:val="28"/>
        </w:rPr>
      </w:pPr>
    </w:p>
    <w:p w14:paraId="6B9184FB" w14:textId="77777777" w:rsidR="00F87F39" w:rsidRPr="001B170D" w:rsidRDefault="00F87F39" w:rsidP="001B170D">
      <w:pPr>
        <w:spacing w:after="0" w:line="360" w:lineRule="auto"/>
        <w:jc w:val="both"/>
        <w:rPr>
          <w:rFonts w:ascii="Times New Roman" w:hAnsi="Times New Roman" w:cs="Times New Roman"/>
          <w:sz w:val="28"/>
          <w:szCs w:val="28"/>
        </w:rPr>
      </w:pPr>
    </w:p>
    <w:p w14:paraId="5D454E5F" w14:textId="77777777" w:rsidR="00F87F39" w:rsidRPr="001B170D" w:rsidRDefault="00F87F39" w:rsidP="001B170D">
      <w:pPr>
        <w:spacing w:after="0" w:line="360" w:lineRule="auto"/>
        <w:jc w:val="both"/>
        <w:rPr>
          <w:rFonts w:ascii="Times New Roman" w:hAnsi="Times New Roman" w:cs="Times New Roman"/>
          <w:sz w:val="28"/>
          <w:szCs w:val="28"/>
        </w:rPr>
      </w:pPr>
    </w:p>
    <w:p w14:paraId="134F1230" w14:textId="77777777" w:rsidR="00F87F39" w:rsidRPr="001B170D" w:rsidRDefault="00F87F39" w:rsidP="001B170D">
      <w:pPr>
        <w:spacing w:after="0" w:line="360" w:lineRule="auto"/>
        <w:jc w:val="both"/>
        <w:rPr>
          <w:rFonts w:ascii="Times New Roman" w:hAnsi="Times New Roman" w:cs="Times New Roman"/>
          <w:sz w:val="28"/>
          <w:szCs w:val="28"/>
        </w:rPr>
      </w:pPr>
    </w:p>
    <w:p w14:paraId="5C0E3F46" w14:textId="77777777" w:rsidR="00F87F39" w:rsidRPr="001B170D" w:rsidRDefault="00F87F39" w:rsidP="001B170D">
      <w:pPr>
        <w:spacing w:after="0" w:line="360" w:lineRule="auto"/>
        <w:jc w:val="both"/>
        <w:rPr>
          <w:rFonts w:ascii="Times New Roman" w:hAnsi="Times New Roman" w:cs="Times New Roman"/>
          <w:sz w:val="28"/>
          <w:szCs w:val="28"/>
        </w:rPr>
      </w:pPr>
    </w:p>
    <w:p w14:paraId="38DD3BD5" w14:textId="77777777" w:rsidR="00F87F39" w:rsidRPr="001B170D" w:rsidRDefault="00F87F39" w:rsidP="001B170D">
      <w:pPr>
        <w:spacing w:after="0" w:line="360" w:lineRule="auto"/>
        <w:jc w:val="both"/>
        <w:rPr>
          <w:rFonts w:ascii="Times New Roman" w:hAnsi="Times New Roman" w:cs="Times New Roman"/>
          <w:sz w:val="28"/>
          <w:szCs w:val="28"/>
        </w:rPr>
      </w:pPr>
    </w:p>
    <w:p w14:paraId="1AE82769" w14:textId="77777777" w:rsidR="00F87F39" w:rsidRPr="001B170D" w:rsidRDefault="00F87F39" w:rsidP="001B170D">
      <w:pPr>
        <w:spacing w:after="0" w:line="360" w:lineRule="auto"/>
        <w:jc w:val="both"/>
        <w:rPr>
          <w:rFonts w:ascii="Times New Roman" w:hAnsi="Times New Roman" w:cs="Times New Roman"/>
          <w:sz w:val="28"/>
          <w:szCs w:val="28"/>
        </w:rPr>
      </w:pPr>
    </w:p>
    <w:p w14:paraId="4F010986" w14:textId="77777777" w:rsidR="00F87F39" w:rsidRPr="001B170D" w:rsidRDefault="00F87F39" w:rsidP="001B170D">
      <w:pPr>
        <w:spacing w:after="0" w:line="360" w:lineRule="auto"/>
        <w:jc w:val="both"/>
        <w:rPr>
          <w:rFonts w:ascii="Times New Roman" w:hAnsi="Times New Roman" w:cs="Times New Roman"/>
          <w:sz w:val="28"/>
          <w:szCs w:val="28"/>
        </w:rPr>
      </w:pPr>
    </w:p>
    <w:p w14:paraId="25454EC5" w14:textId="77777777" w:rsidR="001B3837" w:rsidRPr="001B170D" w:rsidRDefault="001B3837" w:rsidP="001B170D">
      <w:pPr>
        <w:spacing w:after="0" w:line="360" w:lineRule="auto"/>
        <w:jc w:val="both"/>
        <w:rPr>
          <w:rFonts w:ascii="Times New Roman" w:hAnsi="Times New Roman" w:cs="Times New Roman"/>
          <w:sz w:val="28"/>
          <w:szCs w:val="28"/>
        </w:rPr>
      </w:pPr>
    </w:p>
    <w:p w14:paraId="34725EFD" w14:textId="15EC563F" w:rsidR="00E02F49" w:rsidRPr="001B170D" w:rsidRDefault="001B383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65B9A60" wp14:editId="6796AE82">
                <wp:simplePos x="0" y="0"/>
                <wp:positionH relativeFrom="column">
                  <wp:posOffset>5715</wp:posOffset>
                </wp:positionH>
                <wp:positionV relativeFrom="paragraph">
                  <wp:posOffset>152400</wp:posOffset>
                </wp:positionV>
                <wp:extent cx="5814060" cy="1320800"/>
                <wp:effectExtent l="57150" t="57150" r="53340" b="50800"/>
                <wp:wrapNone/>
                <wp:docPr id="20818350" name="Rectangle : coins arrondis 13"/>
                <wp:cNvGraphicFramePr/>
                <a:graphic xmlns:a="http://schemas.openxmlformats.org/drawingml/2006/main">
                  <a:graphicData uri="http://schemas.microsoft.com/office/word/2010/wordprocessingShape">
                    <wps:wsp>
                      <wps:cNvSpPr/>
                      <wps:spPr>
                        <a:xfrm>
                          <a:off x="0" y="0"/>
                          <a:ext cx="5814060" cy="132080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7103B7A8" w14:textId="2DF5BB6F" w:rsidR="001B3837" w:rsidRPr="00F87F39" w:rsidRDefault="00F87F39" w:rsidP="00F87F39">
                            <w:pPr>
                              <w:pStyle w:val="Titre1"/>
                              <w:jc w:val="center"/>
                              <w:rPr>
                                <w:rFonts w:ascii="Times New Roman" w:hAnsi="Times New Roman" w:cs="Times New Roman"/>
                                <w:color w:val="FFFFFF" w:themeColor="background1"/>
                                <w:sz w:val="72"/>
                                <w:szCs w:val="72"/>
                              </w:rPr>
                            </w:pPr>
                            <w:bookmarkStart w:id="133" w:name="_Toc212580028"/>
                            <w:r w:rsidRPr="00F87F39">
                              <w:rPr>
                                <w:rFonts w:ascii="Times New Roman" w:hAnsi="Times New Roman" w:cs="Times New Roman"/>
                                <w:color w:val="FFFFFF" w:themeColor="background1"/>
                                <w:sz w:val="72"/>
                                <w:szCs w:val="72"/>
                              </w:rPr>
                              <w:t>1.</w:t>
                            </w:r>
                            <w:r w:rsidR="001B3837" w:rsidRPr="00F87F39">
                              <w:rPr>
                                <w:rFonts w:ascii="Times New Roman" w:hAnsi="Times New Roman" w:cs="Times New Roman"/>
                                <w:color w:val="FFFFFF" w:themeColor="background1"/>
                                <w:sz w:val="72"/>
                                <w:szCs w:val="72"/>
                              </w:rPr>
                              <w:t xml:space="preserve"> GENERALITES</w:t>
                            </w:r>
                            <w:bookmarkEnd w:id="13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5B9A60" id="_x0000_s1035" style="position:absolute;left:0;text-align:left;margin-left:.45pt;margin-top:12pt;width:457.8pt;height:1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" fillcolor="#ed7d31 [3205]" strokecolor="#1f3763 [1604]" strokeweight="1pt">
                <v:stroke joinstyle="miter"/>
                <v:textbox>
                  <w:txbxContent>
                    <w:p w14:paraId="7103B7A8" w14:textId="2DF5BB6F" w:rsidR="001B3837" w:rsidRPr="00F87F39" w:rsidRDefault="00F87F39" w:rsidP="00F87F39">
                      <w:pPr>
                        <w:pStyle w:val="Titre1"/>
                        <w:jc w:val="center"/>
                        <w:rPr>
                          <w:rFonts w:ascii="Times New Roman" w:hAnsi="Times New Roman" w:cs="Times New Roman"/>
                          <w:color w:val="FFFFFF" w:themeColor="background1"/>
                          <w:sz w:val="72"/>
                          <w:szCs w:val="72"/>
                        </w:rPr>
                      </w:pPr>
                      <w:bookmarkStart w:id="8" w:name="_Toc212580028"/>
                      <w:r w:rsidRPr="00F87F39">
                        <w:rPr>
                          <w:rFonts w:ascii="Times New Roman" w:hAnsi="Times New Roman" w:cs="Times New Roman"/>
                          <w:color w:val="FFFFFF" w:themeColor="background1"/>
                          <w:sz w:val="72"/>
                          <w:szCs w:val="72"/>
                        </w:rPr>
                        <w:t>1.</w:t>
                      </w:r>
                      <w:r w:rsidR="001B3837" w:rsidRPr="00F87F39">
                        <w:rPr>
                          <w:rFonts w:ascii="Times New Roman" w:hAnsi="Times New Roman" w:cs="Times New Roman"/>
                          <w:color w:val="FFFFFF" w:themeColor="background1"/>
                          <w:sz w:val="72"/>
                          <w:szCs w:val="72"/>
                        </w:rPr>
                        <w:t xml:space="preserve"> GENERALITES</w:t>
                      </w:r>
                      <w:bookmarkEnd w:id="8"/>
                    </w:p>
                  </w:txbxContent>
                </v:textbox>
              </v:roundrect>
            </w:pict>
          </mc:Fallback>
        </mc:AlternateContent>
      </w:r>
    </w:p>
    <w:p w14:paraId="4279968C" w14:textId="30E680EA" w:rsidR="00E02F49" w:rsidRPr="001B170D" w:rsidRDefault="00E02F49" w:rsidP="001B170D">
      <w:pPr>
        <w:spacing w:after="0" w:line="360" w:lineRule="auto"/>
        <w:jc w:val="both"/>
        <w:rPr>
          <w:rFonts w:ascii="Times New Roman" w:hAnsi="Times New Roman" w:cs="Times New Roman"/>
          <w:sz w:val="28"/>
          <w:szCs w:val="28"/>
        </w:rPr>
      </w:pPr>
    </w:p>
    <w:p w14:paraId="59528364" w14:textId="77777777" w:rsidR="00E02F49" w:rsidRPr="001B170D" w:rsidRDefault="00E02F49" w:rsidP="001B170D">
      <w:pPr>
        <w:spacing w:after="0" w:line="360" w:lineRule="auto"/>
        <w:jc w:val="both"/>
        <w:rPr>
          <w:rFonts w:ascii="Times New Roman" w:hAnsi="Times New Roman" w:cs="Times New Roman"/>
          <w:sz w:val="28"/>
          <w:szCs w:val="28"/>
        </w:rPr>
      </w:pPr>
    </w:p>
    <w:p w14:paraId="607690A7" w14:textId="77777777" w:rsidR="00E02F49" w:rsidRPr="001B170D" w:rsidRDefault="00E02F49" w:rsidP="001B170D">
      <w:pPr>
        <w:spacing w:after="0" w:line="360" w:lineRule="auto"/>
        <w:jc w:val="both"/>
        <w:rPr>
          <w:rFonts w:ascii="Times New Roman" w:hAnsi="Times New Roman" w:cs="Times New Roman"/>
          <w:sz w:val="28"/>
          <w:szCs w:val="28"/>
        </w:rPr>
      </w:pPr>
    </w:p>
    <w:p w14:paraId="4E6127B0" w14:textId="77777777" w:rsidR="00E02F49" w:rsidRPr="001B170D" w:rsidRDefault="00E02F49" w:rsidP="001B170D">
      <w:pPr>
        <w:spacing w:after="0" w:line="360" w:lineRule="auto"/>
        <w:jc w:val="both"/>
        <w:rPr>
          <w:rFonts w:ascii="Times New Roman" w:hAnsi="Times New Roman" w:cs="Times New Roman"/>
          <w:sz w:val="28"/>
          <w:szCs w:val="28"/>
        </w:rPr>
      </w:pPr>
    </w:p>
    <w:p w14:paraId="2A151F65" w14:textId="77777777" w:rsidR="00E02F49" w:rsidRPr="001B170D" w:rsidRDefault="00E02F49" w:rsidP="001B170D">
      <w:pPr>
        <w:spacing w:after="0" w:line="360" w:lineRule="auto"/>
        <w:jc w:val="both"/>
        <w:rPr>
          <w:rFonts w:ascii="Times New Roman" w:hAnsi="Times New Roman" w:cs="Times New Roman"/>
          <w:sz w:val="28"/>
          <w:szCs w:val="28"/>
        </w:rPr>
      </w:pPr>
    </w:p>
    <w:p w14:paraId="2D38A2E9" w14:textId="77777777" w:rsidR="001B3837" w:rsidRPr="001B170D" w:rsidRDefault="001B3837" w:rsidP="001B170D">
      <w:pPr>
        <w:spacing w:after="0" w:line="360" w:lineRule="auto"/>
        <w:jc w:val="both"/>
        <w:rPr>
          <w:rFonts w:ascii="Times New Roman" w:hAnsi="Times New Roman" w:cs="Times New Roman"/>
          <w:sz w:val="28"/>
          <w:szCs w:val="28"/>
        </w:rPr>
      </w:pPr>
    </w:p>
    <w:p w14:paraId="384CB241" w14:textId="77777777" w:rsidR="001B3837" w:rsidRPr="001B170D" w:rsidRDefault="001B3837" w:rsidP="001B170D">
      <w:pPr>
        <w:spacing w:after="0" w:line="360" w:lineRule="auto"/>
        <w:jc w:val="both"/>
        <w:rPr>
          <w:rFonts w:ascii="Times New Roman" w:hAnsi="Times New Roman" w:cs="Times New Roman"/>
          <w:sz w:val="28"/>
          <w:szCs w:val="28"/>
        </w:rPr>
      </w:pPr>
    </w:p>
    <w:p w14:paraId="6C146B31" w14:textId="77777777" w:rsidR="001B3837" w:rsidRPr="001B170D" w:rsidRDefault="001B3837" w:rsidP="001B170D">
      <w:pPr>
        <w:spacing w:after="0" w:line="360" w:lineRule="auto"/>
        <w:jc w:val="both"/>
        <w:rPr>
          <w:rFonts w:ascii="Times New Roman" w:hAnsi="Times New Roman" w:cs="Times New Roman"/>
          <w:sz w:val="28"/>
          <w:szCs w:val="28"/>
        </w:rPr>
      </w:pPr>
    </w:p>
    <w:p w14:paraId="39FDF952" w14:textId="77777777" w:rsidR="001B3837" w:rsidRPr="001B170D" w:rsidRDefault="001B3837" w:rsidP="001B170D">
      <w:pPr>
        <w:spacing w:after="0" w:line="360" w:lineRule="auto"/>
        <w:jc w:val="both"/>
        <w:rPr>
          <w:rFonts w:ascii="Times New Roman" w:hAnsi="Times New Roman" w:cs="Times New Roman"/>
          <w:sz w:val="28"/>
          <w:szCs w:val="28"/>
        </w:rPr>
      </w:pPr>
    </w:p>
    <w:p w14:paraId="7AD676C6" w14:textId="77777777" w:rsidR="001B3837" w:rsidRPr="001B170D" w:rsidRDefault="001B3837" w:rsidP="001B170D">
      <w:pPr>
        <w:spacing w:after="0" w:line="360" w:lineRule="auto"/>
        <w:jc w:val="both"/>
        <w:rPr>
          <w:rFonts w:ascii="Times New Roman" w:hAnsi="Times New Roman" w:cs="Times New Roman"/>
          <w:sz w:val="28"/>
          <w:szCs w:val="28"/>
        </w:rPr>
      </w:pPr>
    </w:p>
    <w:p w14:paraId="20E2E8CB" w14:textId="77777777" w:rsidR="001B3837" w:rsidRPr="001B170D" w:rsidRDefault="001B3837" w:rsidP="001B170D">
      <w:pPr>
        <w:spacing w:after="0" w:line="360" w:lineRule="auto"/>
        <w:jc w:val="both"/>
        <w:rPr>
          <w:rFonts w:ascii="Times New Roman" w:hAnsi="Times New Roman" w:cs="Times New Roman"/>
          <w:sz w:val="28"/>
          <w:szCs w:val="28"/>
        </w:rPr>
      </w:pPr>
    </w:p>
    <w:p w14:paraId="402BF71A" w14:textId="77777777" w:rsidR="001600F8" w:rsidRPr="001B170D" w:rsidRDefault="001600F8" w:rsidP="001B170D">
      <w:pPr>
        <w:spacing w:after="0" w:line="360" w:lineRule="auto"/>
        <w:jc w:val="both"/>
        <w:rPr>
          <w:rFonts w:ascii="Times New Roman" w:hAnsi="Times New Roman" w:cs="Times New Roman"/>
          <w:sz w:val="28"/>
          <w:szCs w:val="28"/>
        </w:rPr>
      </w:pPr>
    </w:p>
    <w:p w14:paraId="5D8DEF29" w14:textId="77777777" w:rsidR="001B3837" w:rsidRPr="001B170D" w:rsidRDefault="001B3837" w:rsidP="001B170D">
      <w:pPr>
        <w:spacing w:after="0" w:line="360" w:lineRule="auto"/>
        <w:jc w:val="both"/>
        <w:rPr>
          <w:rFonts w:ascii="Times New Roman" w:hAnsi="Times New Roman" w:cs="Times New Roman"/>
          <w:sz w:val="28"/>
          <w:szCs w:val="28"/>
        </w:rPr>
      </w:pPr>
    </w:p>
    <w:p w14:paraId="7EE785DC" w14:textId="77777777" w:rsidR="00F87F39" w:rsidRPr="001B170D" w:rsidRDefault="00F87F39" w:rsidP="001B170D">
      <w:pPr>
        <w:spacing w:after="0" w:line="360" w:lineRule="auto"/>
        <w:jc w:val="both"/>
        <w:rPr>
          <w:rFonts w:ascii="Times New Roman" w:hAnsi="Times New Roman" w:cs="Times New Roman"/>
          <w:sz w:val="28"/>
          <w:szCs w:val="28"/>
        </w:rPr>
      </w:pPr>
    </w:p>
    <w:p w14:paraId="55476132" w14:textId="77777777" w:rsidR="001B3837" w:rsidRPr="001B170D" w:rsidRDefault="001B3837" w:rsidP="001B170D">
      <w:pPr>
        <w:spacing w:after="0" w:line="360" w:lineRule="auto"/>
        <w:jc w:val="both"/>
        <w:rPr>
          <w:rFonts w:ascii="Times New Roman" w:hAnsi="Times New Roman" w:cs="Times New Roman"/>
          <w:sz w:val="28"/>
          <w:szCs w:val="28"/>
        </w:rPr>
      </w:pPr>
    </w:p>
    <w:p w14:paraId="654AB945" w14:textId="77777777" w:rsidR="001B3837" w:rsidRPr="001B170D" w:rsidRDefault="001B3837" w:rsidP="001B170D">
      <w:pPr>
        <w:spacing w:after="0" w:line="360" w:lineRule="auto"/>
        <w:jc w:val="both"/>
        <w:rPr>
          <w:rFonts w:ascii="Times New Roman" w:hAnsi="Times New Roman" w:cs="Times New Roman"/>
          <w:sz w:val="28"/>
          <w:szCs w:val="28"/>
        </w:rPr>
      </w:pPr>
    </w:p>
    <w:p w14:paraId="1EDC515C" w14:textId="77777777" w:rsidR="001B3837" w:rsidRPr="001B170D" w:rsidRDefault="001B3837" w:rsidP="001B170D">
      <w:pPr>
        <w:spacing w:after="0" w:line="360" w:lineRule="auto"/>
        <w:jc w:val="both"/>
        <w:rPr>
          <w:rFonts w:ascii="Times New Roman" w:hAnsi="Times New Roman" w:cs="Times New Roman"/>
          <w:sz w:val="28"/>
          <w:szCs w:val="28"/>
        </w:rPr>
      </w:pPr>
    </w:p>
    <w:p w14:paraId="5CBF4066" w14:textId="11AF8865" w:rsidR="00E02F49" w:rsidRPr="007C7917" w:rsidRDefault="001600F8" w:rsidP="001B170D">
      <w:pPr>
        <w:pStyle w:val="Titre2"/>
        <w:spacing w:line="360" w:lineRule="auto"/>
        <w:jc w:val="both"/>
        <w:rPr>
          <w:rFonts w:ascii="Times New Roman" w:hAnsi="Times New Roman" w:cs="Times New Roman"/>
          <w:b/>
          <w:bCs/>
          <w:color w:val="auto"/>
          <w:sz w:val="28"/>
          <w:szCs w:val="28"/>
        </w:rPr>
      </w:pPr>
      <w:bookmarkStart w:id="134" w:name="_Toc212580029"/>
      <w:commentRangeStart w:id="135"/>
      <w:r w:rsidRPr="007C7917">
        <w:rPr>
          <w:rFonts w:ascii="Times New Roman" w:hAnsi="Times New Roman" w:cs="Times New Roman"/>
          <w:b/>
          <w:bCs/>
          <w:color w:val="auto"/>
          <w:sz w:val="28"/>
          <w:szCs w:val="28"/>
        </w:rPr>
        <w:t xml:space="preserve">1.1. </w:t>
      </w:r>
      <w:r w:rsidR="00E02F49" w:rsidRPr="007C7917">
        <w:rPr>
          <w:rFonts w:ascii="Times New Roman" w:hAnsi="Times New Roman" w:cs="Times New Roman"/>
          <w:b/>
          <w:bCs/>
          <w:color w:val="auto"/>
          <w:sz w:val="28"/>
          <w:szCs w:val="28"/>
        </w:rPr>
        <w:t>Rappels</w:t>
      </w:r>
      <w:bookmarkEnd w:id="134"/>
      <w:commentRangeEnd w:id="135"/>
      <w:r w:rsidR="00F24DE6">
        <w:rPr>
          <w:rStyle w:val="Marquedecommentaire"/>
          <w:rFonts w:asciiTheme="minorHAnsi" w:eastAsiaTheme="minorHAnsi" w:hAnsiTheme="minorHAnsi" w:cstheme="minorBidi"/>
          <w:color w:val="auto"/>
        </w:rPr>
        <w:commentReference w:id="135"/>
      </w:r>
    </w:p>
    <w:p w14:paraId="63FF1A00" w14:textId="77777777" w:rsidR="00E02F49" w:rsidRPr="001B170D" w:rsidRDefault="00E02F49" w:rsidP="001B170D">
      <w:pPr>
        <w:pStyle w:val="Paragraphedeliste"/>
        <w:spacing w:after="0" w:line="360" w:lineRule="auto"/>
        <w:ind w:left="1080"/>
        <w:jc w:val="both"/>
        <w:rPr>
          <w:rFonts w:ascii="Times New Roman" w:hAnsi="Times New Roman"/>
          <w:sz w:val="28"/>
          <w:szCs w:val="28"/>
        </w:rPr>
      </w:pPr>
    </w:p>
    <w:p w14:paraId="4F7BF468" w14:textId="1A3E8B8A" w:rsidR="00E02F49" w:rsidRDefault="00E02F49" w:rsidP="001B170D">
      <w:pPr>
        <w:spacing w:after="0" w:line="360" w:lineRule="auto"/>
        <w:jc w:val="both"/>
        <w:rPr>
          <w:rFonts w:ascii="Times New Roman" w:hAnsi="Times New Roman" w:cs="Times New Roman"/>
          <w:color w:val="FF0000"/>
          <w:sz w:val="28"/>
          <w:szCs w:val="28"/>
        </w:rPr>
      </w:pPr>
      <w:r w:rsidRPr="001B170D">
        <w:rPr>
          <w:rFonts w:ascii="Times New Roman" w:hAnsi="Times New Roman" w:cs="Times New Roman"/>
          <w:sz w:val="28"/>
          <w:szCs w:val="28"/>
        </w:rPr>
        <w:t>La peau, nommée aussi tégument, recouvre l'ensemble du corps humain. Épaisse de seulement 1,5 mm en moyenne, elle représente pourtant près de 15 % de notre poids total. La coupe transversale de la peau permet de distinguer l’épiderme, le derme et l’hypoderme</w:t>
      </w:r>
      <w:r w:rsidR="00EA5DC1" w:rsidRPr="001B170D">
        <w:rPr>
          <w:rFonts w:ascii="Times New Roman" w:hAnsi="Times New Roman" w:cs="Times New Roman"/>
          <w:sz w:val="28"/>
          <w:szCs w:val="28"/>
        </w:rPr>
        <w:t> ; Les annexes de la peau sont composées des glandes sébacées, les glandes sudoripares eccrines et apocrines, les phanères (poils et ongles) et les follicules pileux</w:t>
      </w:r>
      <w:r w:rsidR="007B3705">
        <w:rPr>
          <w:rFonts w:ascii="Times New Roman" w:hAnsi="Times New Roman" w:cs="Times New Roman"/>
          <w:sz w:val="28"/>
          <w:szCs w:val="28"/>
        </w:rPr>
        <w:t xml:space="preserve"> </w:t>
      </w:r>
      <w:r w:rsidRPr="001B170D">
        <w:rPr>
          <w:rFonts w:ascii="Times New Roman" w:hAnsi="Times New Roman" w:cs="Times New Roman"/>
          <w:sz w:val="28"/>
          <w:szCs w:val="28"/>
        </w:rPr>
        <w:t>(Figure 1)</w:t>
      </w:r>
      <w:r w:rsidR="00BD3C7F" w:rsidRPr="001B170D">
        <w:rPr>
          <w:rFonts w:ascii="Times New Roman" w:hAnsi="Times New Roman" w:cs="Times New Roman"/>
          <w:sz w:val="28"/>
          <w:szCs w:val="28"/>
        </w:rPr>
        <w:fldChar w:fldCharType="begin"/>
      </w:r>
      <w:r w:rsidR="008277F1" w:rsidRPr="001B170D">
        <w:rPr>
          <w:rFonts w:ascii="Times New Roman" w:hAnsi="Times New Roman" w:cs="Times New Roman"/>
          <w:sz w:val="28"/>
          <w:szCs w:val="28"/>
        </w:rPr>
        <w:instrText xml:space="preserve"> ADDIN ZOTERO_ITEM CSL_CITATION {"citationID":"aZ7kzuRz","properties":{"formattedCitation":"[17]","plainCitation":"[17]","noteIndex":0},"citationItems":[{"id":124,"uris":["http://zotero.org/users/local/EhEbXidg/items/NNN533GS"],"itemData":{"id":124,"type":"article-journal","abstract":"INTRODUCTION: To determine the prevalence of the metabolic syndrome (MS) in an Iranian elderly population and show its association with coronary heart disease (CHD).\nMATERIALS AND METHODS: This is a cross-sectional study on 720 Iranian men and women aged &gt; or = 65 years who participated in the Tehran Lipid and Glucose Study (TLGS). Logistic regression analysis was used to estimate the odds ratio (OR) of developing CHD in model 1, an age-adjusted model; model 2, adjusted for age, smoking status, premature history of CHD and low-density lipoprotein (LDL) cholesterol; and model 3, adjusted for mentioned variables plus the MS components.\nRESULTS: The prevalence of MS was 50.8%, 41.8% and 41.9% based on the Adult Treatment Panel (ATPIII), the World Health Organisation (WHO), and the International Diabetes Federation (IDF) definitions, respectively. The IDF definition showed high agreement with the ATPIII definition. Age-adjusted OR (95% CI) of the MS for CHD was 1.6 (1.2 to 2.2) by both the ATPIII and WHO definitions and 1.4 (1.0 to 1.9) by the IDF definition. IDF-defined MS lost its association with CHD in model 2. In model 3, obesity (WHO definition) and high blood pressure (ATPIII and WHO definitions) were associated with CHD.\nCONCLUSIONS: In an elderly Iranian population MS is highly prevalent. ATPIII and WHO definitions seem to be more pertinent than IDF for screening CHD risk. None of these definitions showed association with CHD when considering their components.","container-title":"Annals of the Academy of Medicine, Singapore","ISSN":"2972-4066","issue":"2","journalAbbreviation":"Ann Acad Med Singap","language":"eng","note":"PMID: 19271043","page":"142-149","source":"PubMed","title":"Prevalence of metabolic syndrome by the Adult Treatment Panel III, International Diabetes Federation, and World Health Organization definitions and their association with coronary heart disease in an elderly Iranian population","volume":"38","author":[{"family":"Hadaegh","given":"Farzad"},{"family":"Zabetian","given":"Azadeh"},{"family":"Tohidi","given":"Maryam"},{"family":"Ghasemi","given":"Asghar"},{"family":"Sheikholeslami","given":"Farhad"},{"family":"Azizi","given":"Fereidoun"}],"issued":{"date-parts":[["2009",2]]}}}],"schema":"https://github.com/citation-style-language/schema/raw/master/csl-citation.json"} </w:instrText>
      </w:r>
      <w:r w:rsidR="00BD3C7F" w:rsidRPr="001B170D">
        <w:rPr>
          <w:rFonts w:ascii="Times New Roman" w:hAnsi="Times New Roman" w:cs="Times New Roman"/>
          <w:sz w:val="28"/>
          <w:szCs w:val="28"/>
        </w:rPr>
        <w:fldChar w:fldCharType="separate"/>
      </w:r>
      <w:r w:rsidR="008277F1" w:rsidRPr="001B170D">
        <w:rPr>
          <w:rFonts w:ascii="Times New Roman" w:hAnsi="Times New Roman" w:cs="Times New Roman"/>
          <w:sz w:val="28"/>
          <w:szCs w:val="28"/>
        </w:rPr>
        <w:t>[17]</w:t>
      </w:r>
      <w:r w:rsidR="00BD3C7F"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r w:rsidR="00BD3C7F" w:rsidRPr="001B170D">
        <w:rPr>
          <w:rFonts w:ascii="Times New Roman" w:hAnsi="Times New Roman" w:cs="Times New Roman"/>
          <w:sz w:val="28"/>
          <w:szCs w:val="28"/>
        </w:rPr>
        <w:t xml:space="preserve"> </w:t>
      </w:r>
      <w:bookmarkStart w:id="136" w:name="_Hlk210819763"/>
    </w:p>
    <w:p w14:paraId="16C9AC49" w14:textId="77777777" w:rsidR="007B3705" w:rsidRPr="001B170D" w:rsidRDefault="007B3705" w:rsidP="001B170D">
      <w:pPr>
        <w:spacing w:after="0" w:line="360" w:lineRule="auto"/>
        <w:jc w:val="both"/>
        <w:rPr>
          <w:rFonts w:ascii="Times New Roman" w:hAnsi="Times New Roman" w:cs="Times New Roman"/>
          <w:sz w:val="28"/>
          <w:szCs w:val="28"/>
        </w:rPr>
      </w:pPr>
    </w:p>
    <w:bookmarkEnd w:id="136"/>
    <w:p w14:paraId="2743AB96" w14:textId="5B155183" w:rsidR="00E02F49" w:rsidRPr="001B170D" w:rsidRDefault="00EA5DC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5BE4E9B4" wp14:editId="425E462D">
            <wp:extent cx="5760720" cy="2872105"/>
            <wp:effectExtent l="0" t="0" r="0" b="4445"/>
            <wp:docPr id="465114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4515" name=""/>
                    <pic:cNvPicPr/>
                  </pic:nvPicPr>
                  <pic:blipFill>
                    <a:blip r:embed="rId24"/>
                    <a:stretch>
                      <a:fillRect/>
                    </a:stretch>
                  </pic:blipFill>
                  <pic:spPr>
                    <a:xfrm>
                      <a:off x="0" y="0"/>
                      <a:ext cx="5760720" cy="2872105"/>
                    </a:xfrm>
                    <a:prstGeom prst="rect">
                      <a:avLst/>
                    </a:prstGeom>
                  </pic:spPr>
                </pic:pic>
              </a:graphicData>
            </a:graphic>
          </wp:inline>
        </w:drawing>
      </w:r>
    </w:p>
    <w:p w14:paraId="344E080B" w14:textId="192EFEE3" w:rsidR="00EA5DC1" w:rsidRPr="001B170D" w:rsidRDefault="00EA5DC1" w:rsidP="001B170D">
      <w:pPr>
        <w:spacing w:after="0" w:line="360" w:lineRule="auto"/>
        <w:jc w:val="both"/>
        <w:rPr>
          <w:rFonts w:ascii="Times New Roman" w:hAnsi="Times New Roman" w:cs="Times New Roman"/>
          <w:sz w:val="28"/>
          <w:szCs w:val="28"/>
        </w:rPr>
      </w:pPr>
    </w:p>
    <w:p w14:paraId="0B6ACB2E" w14:textId="0EA469B3" w:rsidR="00965F4E" w:rsidRPr="007A799A" w:rsidRDefault="008277F1" w:rsidP="007C7917">
      <w:pPr>
        <w:pStyle w:val="Lgende"/>
        <w:spacing w:line="360" w:lineRule="auto"/>
        <w:jc w:val="both"/>
        <w:rPr>
          <w:rFonts w:ascii="Times New Roman" w:hAnsi="Times New Roman" w:cs="Times New Roman"/>
          <w:color w:val="auto"/>
          <w:sz w:val="28"/>
          <w:szCs w:val="28"/>
        </w:rPr>
      </w:pPr>
      <w:bookmarkStart w:id="137" w:name="_Toc212464536"/>
      <w:r w:rsidRPr="007A799A">
        <w:rPr>
          <w:rFonts w:ascii="Times New Roman" w:hAnsi="Times New Roman" w:cs="Times New Roman"/>
          <w:color w:val="auto"/>
          <w:sz w:val="28"/>
          <w:szCs w:val="28"/>
        </w:rPr>
        <w:t xml:space="preserve">Figure </w:t>
      </w:r>
      <w:r w:rsidRPr="007A799A">
        <w:rPr>
          <w:rFonts w:ascii="Times New Roman" w:hAnsi="Times New Roman" w:cs="Times New Roman"/>
          <w:color w:val="auto"/>
          <w:sz w:val="28"/>
          <w:szCs w:val="28"/>
        </w:rPr>
        <w:fldChar w:fldCharType="begin"/>
      </w:r>
      <w:r w:rsidRPr="007A799A">
        <w:rPr>
          <w:rFonts w:ascii="Times New Roman" w:hAnsi="Times New Roman" w:cs="Times New Roman"/>
          <w:color w:val="auto"/>
          <w:sz w:val="28"/>
          <w:szCs w:val="28"/>
        </w:rPr>
        <w:instrText xml:space="preserve"> SEQ Figure \* ARABIC </w:instrText>
      </w:r>
      <w:r w:rsidRPr="007A799A">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w:t>
      </w:r>
      <w:r w:rsidRPr="007A799A">
        <w:rPr>
          <w:rFonts w:ascii="Times New Roman" w:hAnsi="Times New Roman" w:cs="Times New Roman"/>
          <w:color w:val="auto"/>
          <w:sz w:val="28"/>
          <w:szCs w:val="28"/>
        </w:rPr>
        <w:fldChar w:fldCharType="end"/>
      </w:r>
      <w:r w:rsidR="00E02F49" w:rsidRPr="007A799A">
        <w:rPr>
          <w:rFonts w:ascii="Times New Roman" w:hAnsi="Times New Roman" w:cs="Times New Roman"/>
          <w:color w:val="auto"/>
          <w:sz w:val="28"/>
          <w:szCs w:val="28"/>
        </w:rPr>
        <w:t xml:space="preserve"> : Coupe histologique cutanée [</w:t>
      </w:r>
      <w:r w:rsidR="003A1D57" w:rsidRPr="007A799A">
        <w:rPr>
          <w:rFonts w:ascii="Times New Roman" w:hAnsi="Times New Roman" w:cs="Times New Roman"/>
          <w:color w:val="auto"/>
          <w:sz w:val="28"/>
          <w:szCs w:val="28"/>
        </w:rPr>
        <w:t>20</w:t>
      </w:r>
      <w:r w:rsidR="00E02F49" w:rsidRPr="007A799A">
        <w:rPr>
          <w:rFonts w:ascii="Times New Roman" w:hAnsi="Times New Roman" w:cs="Times New Roman"/>
          <w:color w:val="auto"/>
          <w:sz w:val="28"/>
          <w:szCs w:val="28"/>
        </w:rPr>
        <w:t>]</w:t>
      </w:r>
      <w:bookmarkEnd w:id="137"/>
    </w:p>
    <w:p w14:paraId="679A21D7" w14:textId="77777777" w:rsidR="007C7917" w:rsidRPr="007C7917" w:rsidRDefault="007C7917" w:rsidP="007C7917"/>
    <w:p w14:paraId="4133F1E5" w14:textId="6F7344DB" w:rsidR="003A1D57" w:rsidRPr="007C7917" w:rsidRDefault="003A1D57" w:rsidP="001B170D">
      <w:pPr>
        <w:spacing w:after="0" w:line="360" w:lineRule="auto"/>
        <w:jc w:val="both"/>
        <w:rPr>
          <w:rFonts w:ascii="Times New Roman" w:hAnsi="Times New Roman" w:cs="Times New Roman"/>
          <w:b/>
          <w:bCs/>
          <w:sz w:val="28"/>
          <w:szCs w:val="28"/>
        </w:rPr>
      </w:pPr>
      <w:r w:rsidRPr="007C7917">
        <w:rPr>
          <w:rFonts w:ascii="Times New Roman" w:hAnsi="Times New Roman" w:cs="Times New Roman"/>
          <w:b/>
          <w:bCs/>
          <w:sz w:val="28"/>
          <w:szCs w:val="28"/>
        </w:rPr>
        <w:t>1.</w:t>
      </w:r>
      <w:r w:rsidR="008277F1" w:rsidRPr="007C7917">
        <w:rPr>
          <w:rFonts w:ascii="Times New Roman" w:hAnsi="Times New Roman" w:cs="Times New Roman"/>
          <w:b/>
          <w:bCs/>
          <w:sz w:val="28"/>
          <w:szCs w:val="28"/>
        </w:rPr>
        <w:t xml:space="preserve">1.1. </w:t>
      </w:r>
      <w:r w:rsidRPr="007C7917">
        <w:rPr>
          <w:rFonts w:ascii="Times New Roman" w:hAnsi="Times New Roman" w:cs="Times New Roman"/>
          <w:b/>
          <w:bCs/>
          <w:sz w:val="28"/>
          <w:szCs w:val="28"/>
        </w:rPr>
        <w:t xml:space="preserve"> </w:t>
      </w:r>
      <w:r w:rsidR="008277F1" w:rsidRPr="007C7917">
        <w:rPr>
          <w:rFonts w:ascii="Times New Roman" w:hAnsi="Times New Roman" w:cs="Times New Roman"/>
          <w:b/>
          <w:bCs/>
          <w:sz w:val="28"/>
          <w:szCs w:val="28"/>
        </w:rPr>
        <w:t xml:space="preserve">Glandes sudoripares </w:t>
      </w:r>
    </w:p>
    <w:p w14:paraId="23CBB135" w14:textId="59501496" w:rsidR="003A1D57" w:rsidRPr="007C7917" w:rsidRDefault="003A1D57" w:rsidP="001B170D">
      <w:pPr>
        <w:spacing w:after="0" w:line="360" w:lineRule="auto"/>
        <w:jc w:val="both"/>
        <w:rPr>
          <w:rFonts w:ascii="Times New Roman" w:hAnsi="Times New Roman" w:cs="Times New Roman"/>
          <w:b/>
          <w:bCs/>
          <w:sz w:val="28"/>
          <w:szCs w:val="28"/>
        </w:rPr>
      </w:pPr>
      <w:r w:rsidRPr="007C7917">
        <w:rPr>
          <w:rFonts w:ascii="Times New Roman" w:hAnsi="Times New Roman" w:cs="Times New Roman"/>
          <w:b/>
          <w:bCs/>
          <w:sz w:val="28"/>
          <w:szCs w:val="28"/>
        </w:rPr>
        <w:lastRenderedPageBreak/>
        <w:t>1.1.1</w:t>
      </w:r>
      <w:r w:rsidR="008277F1" w:rsidRPr="007C7917">
        <w:rPr>
          <w:rFonts w:ascii="Times New Roman" w:hAnsi="Times New Roman" w:cs="Times New Roman"/>
          <w:b/>
          <w:bCs/>
          <w:sz w:val="28"/>
          <w:szCs w:val="28"/>
        </w:rPr>
        <w:t xml:space="preserve">.1. </w:t>
      </w:r>
      <w:r w:rsidRPr="007C7917">
        <w:rPr>
          <w:rFonts w:ascii="Times New Roman" w:hAnsi="Times New Roman" w:cs="Times New Roman"/>
          <w:b/>
          <w:bCs/>
          <w:sz w:val="28"/>
          <w:szCs w:val="28"/>
        </w:rPr>
        <w:t xml:space="preserve"> Glandes </w:t>
      </w:r>
      <w:r w:rsidR="00966623" w:rsidRPr="007C7917">
        <w:rPr>
          <w:rFonts w:ascii="Times New Roman" w:hAnsi="Times New Roman" w:cs="Times New Roman"/>
          <w:b/>
          <w:bCs/>
          <w:sz w:val="28"/>
          <w:szCs w:val="28"/>
        </w:rPr>
        <w:t xml:space="preserve">sudorales </w:t>
      </w:r>
      <w:r w:rsidRPr="007C7917">
        <w:rPr>
          <w:rFonts w:ascii="Times New Roman" w:hAnsi="Times New Roman" w:cs="Times New Roman"/>
          <w:b/>
          <w:bCs/>
          <w:sz w:val="28"/>
          <w:szCs w:val="28"/>
        </w:rPr>
        <w:t xml:space="preserve">apocrines </w:t>
      </w:r>
    </w:p>
    <w:p w14:paraId="0E677B6D" w14:textId="51997F5B" w:rsidR="003A1D57" w:rsidRPr="001B170D" w:rsidRDefault="003A1D57" w:rsidP="001B170D">
      <w:pPr>
        <w:pStyle w:val="Paragraphedeliste"/>
        <w:numPr>
          <w:ilvl w:val="0"/>
          <w:numId w:val="1"/>
        </w:numPr>
        <w:spacing w:after="0" w:line="360" w:lineRule="auto"/>
        <w:jc w:val="both"/>
        <w:rPr>
          <w:rFonts w:ascii="Times New Roman" w:hAnsi="Times New Roman"/>
          <w:sz w:val="28"/>
          <w:szCs w:val="28"/>
        </w:rPr>
      </w:pPr>
      <w:r w:rsidRPr="001B170D">
        <w:rPr>
          <w:rFonts w:ascii="Times New Roman" w:hAnsi="Times New Roman"/>
          <w:sz w:val="28"/>
          <w:szCs w:val="28"/>
        </w:rPr>
        <w:t>Embryologie</w:t>
      </w:r>
      <w:r w:rsidRPr="001B170D">
        <w:rPr>
          <w:rFonts w:ascii="Times New Roman" w:hAnsi="Times New Roman"/>
          <w:color w:val="FF0000"/>
          <w:sz w:val="28"/>
          <w:szCs w:val="28"/>
        </w:rPr>
        <w:fldChar w:fldCharType="begin"/>
      </w:r>
      <w:r w:rsidR="00DA1950" w:rsidRPr="001B170D">
        <w:rPr>
          <w:rFonts w:ascii="Times New Roman" w:hAnsi="Times New Roman"/>
          <w:color w:val="FF0000"/>
          <w:sz w:val="28"/>
          <w:szCs w:val="28"/>
        </w:rPr>
        <w:instrText xml:space="preserve"> ADDIN ZOTERO_ITEM CSL_CITATION {"citationID":"RERIcwoo","properties":{"formattedCitation":"[17]","plainCitation":"[17]","noteIndex":0},"citationItems":[{"id":124,"uris":["http://zotero.org/users/local/EhEbXidg/items/NNN533GS"],"itemData":{"id":124,"type":"article-journal","abstract":"INTRODUCTION: To determine the prevalence of the metabolic syndrome (MS) in an Iranian elderly population and show its association with coronary heart disease (CHD).\nMATERIALS AND METHODS: This is a cross-sectional study on 720 Iranian men and women aged &gt; or = 65 years who participated in the Tehran Lipid and Glucose Study (TLGS). Logistic regression analysis was used to estimate the odds ratio (OR) of developing CHD in model 1, an age-adjusted model; model 2, adjusted for age, smoking status, premature history of CHD and low-density lipoprotein (LDL) cholesterol; and model 3, adjusted for mentioned variables plus the MS components.\nRESULTS: The prevalence of MS was 50.8%, 41.8% and 41.9% based on the Adult Treatment Panel (ATPIII), the World Health Organisation (WHO), and the International Diabetes Federation (IDF) definitions, respectively. The IDF definition showed high agreement with the ATPIII definition. Age-adjusted OR (95% CI) of the MS for CHD was 1.6 (1.2 to 2.2) by both the ATPIII and WHO definitions and 1.4 (1.0 to 1.9) by the IDF definition. IDF-defined MS lost its association with CHD in model 2. In model 3, obesity (WHO definition) and high blood pressure (ATPIII and WHO definitions) were associated with CHD.\nCONCLUSIONS: In an elderly Iranian population MS is highly prevalent. ATPIII and WHO definitions seem to be more pertinent than IDF for screening CHD risk. None of these definitions showed association with CHD when considering their components.","container-title":"Annals of the Academy of Medicine, Singapore","ISSN":"2972-4066","issue":"2","journalAbbreviation":"Ann Acad Med Singap","language":"eng","note":"PMID: 19271043","page":"142-149","source":"PubMed","title":"Prevalence of metabolic syndrome by the Adult Treatment Panel III, International Diabetes Federation, and World Health Organization definitions and their association with coronary heart disease in an elderly Iranian population","volume":"38","author":[{"family":"Hadaegh","given":"Farzad"},{"family":"Zabetian","given":"Azadeh"},{"family":"Tohidi","given":"Maryam"},{"family":"Ghasemi","given":"Asghar"},{"family":"Sheikholeslami","given":"Farhad"},{"family":"Azizi","given":"Fereidoun"}],"issued":{"date-parts":[["2009",2]]}}}],"schema":"https://github.com/citation-style-language/schema/raw/master/csl-citation.json"} </w:instrText>
      </w:r>
      <w:r w:rsidRPr="001B170D">
        <w:rPr>
          <w:rFonts w:ascii="Times New Roman" w:hAnsi="Times New Roman"/>
          <w:color w:val="FF0000"/>
          <w:sz w:val="28"/>
          <w:szCs w:val="28"/>
        </w:rPr>
        <w:fldChar w:fldCharType="separate"/>
      </w:r>
      <w:r w:rsidR="00DA1950" w:rsidRPr="001B170D">
        <w:rPr>
          <w:rFonts w:ascii="Times New Roman" w:hAnsi="Times New Roman"/>
          <w:sz w:val="28"/>
          <w:szCs w:val="28"/>
        </w:rPr>
        <w:t>[17]</w:t>
      </w:r>
      <w:r w:rsidRPr="001B170D">
        <w:rPr>
          <w:rFonts w:ascii="Times New Roman" w:hAnsi="Times New Roman"/>
          <w:color w:val="FF0000"/>
          <w:sz w:val="28"/>
          <w:szCs w:val="28"/>
        </w:rPr>
        <w:fldChar w:fldCharType="end"/>
      </w:r>
      <w:r w:rsidRPr="001B170D">
        <w:rPr>
          <w:rFonts w:ascii="Times New Roman" w:hAnsi="Times New Roman"/>
          <w:color w:val="FF0000"/>
          <w:sz w:val="28"/>
          <w:szCs w:val="28"/>
        </w:rPr>
        <w:t xml:space="preserve"> </w:t>
      </w:r>
    </w:p>
    <w:p w14:paraId="1EB58E2B" w14:textId="77777777" w:rsidR="003A1D57" w:rsidRPr="001B170D" w:rsidRDefault="003A1D5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glandes sudorales apocrines (ou glandes de Schiefferdecker) sont anatomiquement et embryologiquement liées aux glandes sébacées et aux poils. Elles proviennent du germe épithélial primaire, avec les poils et les glandes sébacées. En raison de cette origine embryologique commune, les glandes apocrines sont associées à un follicule pileux. Leur canal excréteur s’abouche dans l’entonnoir folliculaire, au-dessus du canal excréteur de la glande sébacée. </w:t>
      </w:r>
    </w:p>
    <w:p w14:paraId="597DC461" w14:textId="77777777" w:rsidR="003A1D57" w:rsidRPr="001B170D" w:rsidRDefault="003A1D57" w:rsidP="001B170D">
      <w:pPr>
        <w:pStyle w:val="Paragraphedeliste"/>
        <w:numPr>
          <w:ilvl w:val="0"/>
          <w:numId w:val="1"/>
        </w:numPr>
        <w:spacing w:after="0" w:line="360" w:lineRule="auto"/>
        <w:jc w:val="both"/>
        <w:rPr>
          <w:rFonts w:ascii="Times New Roman" w:hAnsi="Times New Roman"/>
          <w:sz w:val="28"/>
          <w:szCs w:val="28"/>
        </w:rPr>
      </w:pPr>
      <w:r w:rsidRPr="001B170D">
        <w:rPr>
          <w:rFonts w:ascii="Times New Roman" w:hAnsi="Times New Roman"/>
          <w:sz w:val="28"/>
          <w:szCs w:val="28"/>
        </w:rPr>
        <w:t xml:space="preserve">Localisation </w:t>
      </w:r>
    </w:p>
    <w:p w14:paraId="1B0159D0" w14:textId="0B04FD80" w:rsidR="00965F4E" w:rsidRPr="001B170D" w:rsidRDefault="003A1D5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glandes apocrines sont réparties essentiellement au niveau des aisselles, des conduits auditifs, des aréoles mammaires, du pubis, des organes génitaux externes. On peut également trouver occasionnellement quelques glandes apocrines isolées autour de l’ombilic, aux paupières, sur le cuir chevelu, le visage, les faces antéro-latérales du tronc.</w:t>
      </w:r>
    </w:p>
    <w:p w14:paraId="3305D0B1" w14:textId="6C7BF12A" w:rsidR="006846B9" w:rsidRPr="001B170D" w:rsidRDefault="006846B9" w:rsidP="001B170D">
      <w:pPr>
        <w:pStyle w:val="Paragraphedeliste"/>
        <w:numPr>
          <w:ilvl w:val="0"/>
          <w:numId w:val="1"/>
        </w:numPr>
        <w:spacing w:line="360" w:lineRule="auto"/>
        <w:jc w:val="both"/>
        <w:rPr>
          <w:rFonts w:ascii="Times New Roman" w:hAnsi="Times New Roman"/>
          <w:sz w:val="28"/>
          <w:szCs w:val="28"/>
        </w:rPr>
      </w:pPr>
      <w:r w:rsidRPr="001B170D">
        <w:rPr>
          <w:rFonts w:ascii="Times New Roman" w:hAnsi="Times New Roman"/>
          <w:sz w:val="28"/>
          <w:szCs w:val="28"/>
        </w:rPr>
        <w:t xml:space="preserve">Anatomie </w:t>
      </w:r>
      <w:r w:rsidRPr="001B170D">
        <w:rPr>
          <w:rFonts w:ascii="Times New Roman" w:hAnsi="Times New Roman"/>
          <w:sz w:val="28"/>
          <w:szCs w:val="28"/>
        </w:rPr>
        <w:fldChar w:fldCharType="begin"/>
      </w:r>
      <w:r w:rsidR="00DA1950" w:rsidRPr="001B170D">
        <w:rPr>
          <w:rFonts w:ascii="Times New Roman" w:hAnsi="Times New Roman"/>
          <w:sz w:val="28"/>
          <w:szCs w:val="28"/>
        </w:rPr>
        <w:instrText xml:space="preserve"> ADDIN ZOTERO_ITEM CSL_CITATION {"citationID":"Jrk64F4v","properties":{"formattedCitation":"[18]","plainCitation":"[18]","noteIndex":0},"citationItems":[{"id":11,"uris":["http://zotero.org/users/local/EhEbXidg/items/V8K7E3PI"],"itemData":{"id":11,"type":"article-journal","abstract":"Background: There has been an increasing interest in metabolic syndrome, but few, if any, epidemiological studies on the subject have been conducted in Nigeria. The purpose of this study was to assess the prevalence of metabolic syndrome in a Nigerian rural community.\n\nMethods: A total of 132 participants from three rural towns in southwestern Nigeria were recruited for the study. Anthropometric variables, fasting blood glucose, triglyceride, total and high-density lipoprotein cholesterol (HDL-C), and blood pressure were assessed. The survey was carried out within 2 months after community mobilization and consent.\n\nResults: The mean ages of participants were 58.6 ± 16.9 males and 46.1 ± 18.7 females. The overall prevalence of metabolic syndrome was found to be 12.1%, with males and females at 12.7% and 11.8%, respectively. There was no significant difference in males and females with the syndrome. Although the prevalence of abdominal obesity was higher in females than males, 16.9% and 7.3%, respectively, the men exhibited a higher mean serum level of triglyceride (P &lt; 0.05). Only 2 (1.5%) of the males had a high fasting serum glucose level.\n\nConclusions: These results from a representative sample of the Nigerian rural population show a high prevalence of metabolic syndrome. The large number of Nigerians with the metabolic syndrome may have important implications for the health-care sector.","container-title":"Metabolic Syndrome and Related Disorders","DOI":"10.1089/met.2009.0037","ISSN":"1540-4196","issue":"1","note":"publisher: Mary Ann Liebert, Inc., publishers","page":"59-62","source":"liebertpub.com (Atypon)","title":"Prevalence of Metabolic Syndrome in a Rural Community in Nigeria","volume":"8","author":[{"family":"Adegoke","given":"Olajire A."},{"family":"Adedoyin","given":"Rufus A."},{"family":"Balogun","given":"Michael O."},{"family":"Adebayo","given":"Rasaaq A."},{"family":"Bisiriyu","given":"Luqman A."},{"family":"Salawu","given":"Afolabi A."}],"issued":{"date-parts":[["2010",2]]}}}],"schema":"https://github.com/citation-style-language/schema/raw/master/csl-citation.json"} </w:instrText>
      </w:r>
      <w:r w:rsidRPr="001B170D">
        <w:rPr>
          <w:rFonts w:ascii="Times New Roman" w:hAnsi="Times New Roman"/>
          <w:sz w:val="28"/>
          <w:szCs w:val="28"/>
        </w:rPr>
        <w:fldChar w:fldCharType="separate"/>
      </w:r>
      <w:r w:rsidR="00DA1950" w:rsidRPr="001B170D">
        <w:rPr>
          <w:rFonts w:ascii="Times New Roman" w:hAnsi="Times New Roman"/>
          <w:sz w:val="28"/>
          <w:szCs w:val="28"/>
        </w:rPr>
        <w:t>[18]</w:t>
      </w:r>
      <w:r w:rsidRPr="001B170D">
        <w:rPr>
          <w:rFonts w:ascii="Times New Roman" w:hAnsi="Times New Roman"/>
          <w:sz w:val="28"/>
          <w:szCs w:val="28"/>
        </w:rPr>
        <w:fldChar w:fldCharType="end"/>
      </w:r>
      <w:r w:rsidRPr="001B170D">
        <w:rPr>
          <w:rFonts w:ascii="Times New Roman" w:hAnsi="Times New Roman"/>
          <w:sz w:val="28"/>
          <w:szCs w:val="28"/>
        </w:rPr>
        <w:t xml:space="preserve">  </w:t>
      </w:r>
    </w:p>
    <w:p w14:paraId="03C98FA4" w14:textId="0123DE16" w:rsidR="006846B9" w:rsidRPr="001B170D" w:rsidRDefault="006846B9" w:rsidP="001B170D">
      <w:pPr>
        <w:pStyle w:val="Paragraphedeliste"/>
        <w:spacing w:after="0" w:line="360" w:lineRule="auto"/>
        <w:jc w:val="both"/>
        <w:rPr>
          <w:rFonts w:ascii="Times New Roman" w:hAnsi="Times New Roman"/>
          <w:sz w:val="28"/>
          <w:szCs w:val="28"/>
        </w:rPr>
      </w:pPr>
    </w:p>
    <w:p w14:paraId="7192600E" w14:textId="77777777" w:rsidR="006846B9" w:rsidRPr="001B170D" w:rsidRDefault="006846B9" w:rsidP="001B170D">
      <w:pPr>
        <w:pStyle w:val="Paragraphedeliste"/>
        <w:spacing w:after="0" w:line="360" w:lineRule="auto"/>
        <w:jc w:val="both"/>
        <w:rPr>
          <w:rFonts w:ascii="Times New Roman" w:hAnsi="Times New Roman"/>
          <w:sz w:val="28"/>
          <w:szCs w:val="28"/>
        </w:rPr>
      </w:pPr>
    </w:p>
    <w:p w14:paraId="0AE65452" w14:textId="5D6548E9" w:rsidR="006846B9" w:rsidRPr="001B170D" w:rsidRDefault="0062647D" w:rsidP="001B170D">
      <w:pPr>
        <w:pStyle w:val="Paragraphedeliste"/>
        <w:spacing w:after="0" w:line="360" w:lineRule="auto"/>
        <w:jc w:val="both"/>
        <w:rPr>
          <w:rFonts w:ascii="Times New Roman" w:hAnsi="Times New Roman"/>
          <w:sz w:val="28"/>
          <w:szCs w:val="28"/>
        </w:rPr>
      </w:pPr>
      <w:r w:rsidRPr="001B170D">
        <w:rPr>
          <w:rFonts w:ascii="Times New Roman" w:hAnsi="Times New Roman"/>
          <w:noProof/>
          <w:sz w:val="28"/>
          <w:szCs w:val="28"/>
          <w14:ligatures w14:val="standardContextual"/>
        </w:rPr>
        <w:lastRenderedPageBreak/>
        <mc:AlternateContent>
          <mc:Choice Requires="wps">
            <w:drawing>
              <wp:anchor distT="0" distB="0" distL="114300" distR="114300" simplePos="0" relativeHeight="251673600" behindDoc="0" locked="0" layoutInCell="1" allowOverlap="1" wp14:anchorId="11AAF734" wp14:editId="1815913B">
                <wp:simplePos x="0" y="0"/>
                <wp:positionH relativeFrom="column">
                  <wp:posOffset>1049224</wp:posOffset>
                </wp:positionH>
                <wp:positionV relativeFrom="paragraph">
                  <wp:posOffset>2828973</wp:posOffset>
                </wp:positionV>
                <wp:extent cx="2389517" cy="276046"/>
                <wp:effectExtent l="0" t="0" r="0" b="0"/>
                <wp:wrapNone/>
                <wp:docPr id="1040753958" name="Zone de texte 3"/>
                <wp:cNvGraphicFramePr/>
                <a:graphic xmlns:a="http://schemas.openxmlformats.org/drawingml/2006/main">
                  <a:graphicData uri="http://schemas.microsoft.com/office/word/2010/wordprocessingShape">
                    <wps:wsp>
                      <wps:cNvSpPr txBox="1"/>
                      <wps:spPr>
                        <a:xfrm>
                          <a:off x="0" y="0"/>
                          <a:ext cx="2389517" cy="276046"/>
                        </a:xfrm>
                        <a:prstGeom prst="rect">
                          <a:avLst/>
                        </a:prstGeom>
                        <a:solidFill>
                          <a:schemeClr val="lt1"/>
                        </a:solidFill>
                        <a:ln w="6350">
                          <a:noFill/>
                        </a:ln>
                      </wps:spPr>
                      <wps:txbx>
                        <w:txbxContent>
                          <w:p w14:paraId="49198704" w14:textId="3BC87D76" w:rsidR="0062647D" w:rsidRDefault="006264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AF734" id="Zone de texte 3" o:spid="_x0000_s1036" type="#_x0000_t202" style="position:absolute;left:0;text-align:left;margin-left:82.6pt;margin-top:222.75pt;width:188.15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" fillcolor="white [3201]" stroked="f" strokeweight=".5pt">
                <v:textbox>
                  <w:txbxContent>
                    <w:p w14:paraId="49198704" w14:textId="3BC87D76" w:rsidR="0062647D" w:rsidRDefault="0062647D"/>
                  </w:txbxContent>
                </v:textbox>
              </v:shape>
            </w:pict>
          </mc:Fallback>
        </mc:AlternateContent>
      </w:r>
      <w:r w:rsidR="00E67F8E" w:rsidRPr="001B170D">
        <w:rPr>
          <w:rFonts w:ascii="Times New Roman" w:hAnsi="Times New Roman"/>
          <w:noProof/>
          <w:sz w:val="28"/>
          <w:szCs w:val="28"/>
        </w:rPr>
        <w:drawing>
          <wp:inline distT="0" distB="0" distL="0" distR="0" wp14:anchorId="4249202B" wp14:editId="2D9D627F">
            <wp:extent cx="3323645" cy="3882622"/>
            <wp:effectExtent l="0" t="0" r="0" b="3810"/>
            <wp:docPr id="538668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68241" name=""/>
                    <pic:cNvPicPr/>
                  </pic:nvPicPr>
                  <pic:blipFill>
                    <a:blip r:embed="rId25"/>
                    <a:stretch>
                      <a:fillRect/>
                    </a:stretch>
                  </pic:blipFill>
                  <pic:spPr>
                    <a:xfrm>
                      <a:off x="0" y="0"/>
                      <a:ext cx="3329710" cy="3889707"/>
                    </a:xfrm>
                    <a:prstGeom prst="rect">
                      <a:avLst/>
                    </a:prstGeom>
                  </pic:spPr>
                </pic:pic>
              </a:graphicData>
            </a:graphic>
          </wp:inline>
        </w:drawing>
      </w:r>
    </w:p>
    <w:p w14:paraId="7215E288" w14:textId="77777777" w:rsidR="006846B9" w:rsidRPr="001B170D" w:rsidRDefault="006846B9" w:rsidP="001B170D">
      <w:pPr>
        <w:pStyle w:val="Paragraphedeliste"/>
        <w:spacing w:after="0" w:line="360" w:lineRule="auto"/>
        <w:jc w:val="both"/>
        <w:rPr>
          <w:rFonts w:ascii="Times New Roman" w:hAnsi="Times New Roman"/>
          <w:sz w:val="28"/>
          <w:szCs w:val="28"/>
        </w:rPr>
      </w:pPr>
    </w:p>
    <w:p w14:paraId="6C440339" w14:textId="1BF090F5" w:rsidR="006846B9" w:rsidRPr="001B170D" w:rsidRDefault="006846B9"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bookmarkStart w:id="138" w:name="_Toc212464537"/>
      <w:r w:rsidR="003A784E" w:rsidRPr="001B170D">
        <w:rPr>
          <w:rFonts w:ascii="Times New Roman" w:hAnsi="Times New Roman" w:cs="Times New Roman"/>
          <w:sz w:val="28"/>
          <w:szCs w:val="28"/>
        </w:rPr>
        <w:t xml:space="preserve">Figure </w:t>
      </w:r>
      <w:r w:rsidR="003A784E" w:rsidRPr="001B170D">
        <w:rPr>
          <w:rFonts w:ascii="Times New Roman" w:hAnsi="Times New Roman" w:cs="Times New Roman"/>
          <w:sz w:val="28"/>
          <w:szCs w:val="28"/>
        </w:rPr>
        <w:fldChar w:fldCharType="begin"/>
      </w:r>
      <w:r w:rsidR="003A784E" w:rsidRPr="001B170D">
        <w:rPr>
          <w:rFonts w:ascii="Times New Roman" w:hAnsi="Times New Roman" w:cs="Times New Roman"/>
          <w:sz w:val="28"/>
          <w:szCs w:val="28"/>
        </w:rPr>
        <w:instrText xml:space="preserve"> SEQ Figure \* ARABIC </w:instrText>
      </w:r>
      <w:r w:rsidR="003A784E" w:rsidRPr="001B170D">
        <w:rPr>
          <w:rFonts w:ascii="Times New Roman" w:hAnsi="Times New Roman" w:cs="Times New Roman"/>
          <w:sz w:val="28"/>
          <w:szCs w:val="28"/>
        </w:rPr>
        <w:fldChar w:fldCharType="separate"/>
      </w:r>
      <w:r w:rsidR="0064267A">
        <w:rPr>
          <w:rFonts w:ascii="Times New Roman" w:hAnsi="Times New Roman" w:cs="Times New Roman"/>
          <w:noProof/>
          <w:sz w:val="28"/>
          <w:szCs w:val="28"/>
        </w:rPr>
        <w:t>2</w:t>
      </w:r>
      <w:r w:rsidR="003A784E" w:rsidRPr="001B170D">
        <w:rPr>
          <w:rFonts w:ascii="Times New Roman" w:hAnsi="Times New Roman" w:cs="Times New Roman"/>
          <w:sz w:val="28"/>
          <w:szCs w:val="28"/>
        </w:rPr>
        <w:fldChar w:fldCharType="end"/>
      </w:r>
      <w:r w:rsidR="003A784E" w:rsidRPr="001B170D">
        <w:rPr>
          <w:rFonts w:ascii="Times New Roman" w:hAnsi="Times New Roman" w:cs="Times New Roman"/>
          <w:sz w:val="28"/>
          <w:szCs w:val="28"/>
        </w:rPr>
        <w:t> </w:t>
      </w:r>
      <w:r w:rsidRPr="001B170D">
        <w:rPr>
          <w:rFonts w:ascii="Times New Roman" w:hAnsi="Times New Roman" w:cs="Times New Roman"/>
          <w:sz w:val="28"/>
          <w:szCs w:val="28"/>
        </w:rPr>
        <w:t>: Anatomie du follicule pileux [21]</w:t>
      </w:r>
      <w:bookmarkEnd w:id="138"/>
      <w:r w:rsidRPr="001B170D">
        <w:rPr>
          <w:rFonts w:ascii="Times New Roman" w:hAnsi="Times New Roman" w:cs="Times New Roman"/>
          <w:sz w:val="28"/>
          <w:szCs w:val="28"/>
        </w:rPr>
        <w:t xml:space="preserve"> </w:t>
      </w:r>
    </w:p>
    <w:p w14:paraId="06B967AC" w14:textId="77777777" w:rsidR="006846B9" w:rsidRPr="001B170D" w:rsidRDefault="006846B9" w:rsidP="001B170D">
      <w:pPr>
        <w:spacing w:after="0" w:line="360" w:lineRule="auto"/>
        <w:jc w:val="both"/>
        <w:rPr>
          <w:rFonts w:ascii="Times New Roman" w:hAnsi="Times New Roman" w:cs="Times New Roman"/>
          <w:sz w:val="28"/>
          <w:szCs w:val="28"/>
        </w:rPr>
      </w:pPr>
    </w:p>
    <w:p w14:paraId="7D551F60" w14:textId="77777777" w:rsidR="009773FC" w:rsidRPr="001B170D" w:rsidRDefault="006846B9"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glandes apocrines sont plus volumineuses que les glandes eccrines (3 à 5 mm de diamètre) et sont constituées de deux parties : </w:t>
      </w:r>
    </w:p>
    <w:p w14:paraId="4157C744" w14:textId="2D30AC25" w:rsidR="009773FC" w:rsidRPr="001B170D" w:rsidRDefault="009773FC"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 xml:space="preserve">Un </w:t>
      </w:r>
      <w:r w:rsidR="006846B9" w:rsidRPr="001B170D">
        <w:rPr>
          <w:rFonts w:ascii="Times New Roman" w:hAnsi="Times New Roman"/>
          <w:sz w:val="28"/>
          <w:szCs w:val="28"/>
        </w:rPr>
        <w:t xml:space="preserve">glomérule sudoral excréteur, constitué de grandes cavités de 200 μ de diamètre, bordées par : </w:t>
      </w:r>
      <w:r w:rsidRPr="001B170D">
        <w:rPr>
          <w:rFonts w:ascii="Times New Roman" w:hAnsi="Times New Roman"/>
          <w:sz w:val="28"/>
          <w:szCs w:val="28"/>
        </w:rPr>
        <w:t>u</w:t>
      </w:r>
      <w:r w:rsidR="006846B9" w:rsidRPr="001B170D">
        <w:rPr>
          <w:rFonts w:ascii="Times New Roman" w:hAnsi="Times New Roman"/>
          <w:sz w:val="28"/>
          <w:szCs w:val="28"/>
        </w:rPr>
        <w:t>ne assise interne faite de cellules sécrétrices cubiques, dont la taille varie selon le stade de la sécrétion</w:t>
      </w:r>
      <w:r w:rsidRPr="001B170D">
        <w:rPr>
          <w:rFonts w:ascii="Times New Roman" w:hAnsi="Times New Roman"/>
          <w:sz w:val="28"/>
          <w:szCs w:val="28"/>
        </w:rPr>
        <w:t xml:space="preserve">. </w:t>
      </w:r>
      <w:r w:rsidR="006846B9" w:rsidRPr="001B170D">
        <w:rPr>
          <w:rFonts w:ascii="Times New Roman" w:hAnsi="Times New Roman"/>
          <w:sz w:val="28"/>
          <w:szCs w:val="28"/>
        </w:rPr>
        <w:t>Le mode de sécrétion se fait par décapitation</w:t>
      </w:r>
      <w:r w:rsidRPr="001B170D">
        <w:rPr>
          <w:rFonts w:ascii="Times New Roman" w:hAnsi="Times New Roman"/>
          <w:sz w:val="28"/>
          <w:szCs w:val="28"/>
        </w:rPr>
        <w:t> ; et une couche cellulaire externe aplatie, discontinue, faite de cellules myoépithéliales.</w:t>
      </w:r>
    </w:p>
    <w:p w14:paraId="2ADCAECC" w14:textId="77777777" w:rsidR="000413AA" w:rsidRPr="001B170D" w:rsidRDefault="009773FC"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 xml:space="preserve">Un canal excréteur court, rectiligne, s’abouchant dans l’infundibulum pilaire au-dessus du canal excréteur de la glande sébacée, ou parfois directement à la surface de la peau. </w:t>
      </w:r>
    </w:p>
    <w:p w14:paraId="48E8290F" w14:textId="77777777" w:rsidR="000B2E57" w:rsidRPr="001B170D" w:rsidRDefault="000B2E57" w:rsidP="001B170D">
      <w:pPr>
        <w:spacing w:after="0" w:line="360" w:lineRule="auto"/>
        <w:jc w:val="both"/>
        <w:rPr>
          <w:rFonts w:ascii="Times New Roman" w:hAnsi="Times New Roman" w:cs="Times New Roman"/>
          <w:sz w:val="28"/>
          <w:szCs w:val="28"/>
        </w:rPr>
      </w:pPr>
    </w:p>
    <w:p w14:paraId="57F5C77D" w14:textId="216E2B99" w:rsidR="000B2E57" w:rsidRPr="001B170D" w:rsidRDefault="000B2E57" w:rsidP="001B170D">
      <w:pPr>
        <w:pStyle w:val="Paragraphedeliste"/>
        <w:numPr>
          <w:ilvl w:val="0"/>
          <w:numId w:val="1"/>
        </w:numPr>
        <w:spacing w:after="0" w:line="360" w:lineRule="auto"/>
        <w:jc w:val="both"/>
        <w:rPr>
          <w:rFonts w:ascii="Times New Roman" w:hAnsi="Times New Roman"/>
          <w:sz w:val="28"/>
          <w:szCs w:val="28"/>
        </w:rPr>
      </w:pPr>
      <w:r w:rsidRPr="001B170D">
        <w:rPr>
          <w:rFonts w:ascii="Times New Roman" w:hAnsi="Times New Roman"/>
          <w:sz w:val="28"/>
          <w:szCs w:val="28"/>
        </w:rPr>
        <w:t>Physiologie</w:t>
      </w:r>
      <w:r w:rsidRPr="001B170D">
        <w:rPr>
          <w:rFonts w:ascii="Times New Roman" w:hAnsi="Times New Roman"/>
          <w:color w:val="FF0000"/>
          <w:sz w:val="28"/>
          <w:szCs w:val="28"/>
        </w:rPr>
        <w:fldChar w:fldCharType="begin"/>
      </w:r>
      <w:r w:rsidR="00DA1950" w:rsidRPr="001B170D">
        <w:rPr>
          <w:rFonts w:ascii="Times New Roman" w:hAnsi="Times New Roman"/>
          <w:color w:val="FF0000"/>
          <w:sz w:val="28"/>
          <w:szCs w:val="28"/>
        </w:rPr>
        <w:instrText xml:space="preserve"> ADDIN ZOTERO_ITEM CSL_CITATION {"citationID":"TX6ci53h","properties":{"formattedCitation":"[18]","plainCitation":"[18]","noteIndex":0},"citationItems":[{"id":11,"uris":["http://zotero.org/users/local/EhEbXidg/items/V8K7E3PI"],"itemData":{"id":11,"type":"article-journal","abstract":"Background: There has been an increasing interest in metabolic syndrome, but few, if any, epidemiological studies on the subject have been conducted in Nigeria. The purpose of this study was to assess the prevalence of metabolic syndrome in a Nigerian rural community.\n\nMethods: A total of 132 participants from three rural towns in southwestern Nigeria were recruited for the study. Anthropometric variables, fasting blood glucose, triglyceride, total and high-density lipoprotein cholesterol (HDL-C), and blood pressure were assessed. The survey was carried out within 2 months after community mobilization and consent.\n\nResults: The mean ages of participants were 58.6 ± 16.9 males and 46.1 ± 18.7 females. The overall prevalence of metabolic syndrome was found to be 12.1%, with males and females at 12.7% and 11.8%, respectively. There was no significant difference in males and females with the syndrome. Although the prevalence of abdominal obesity was higher in females than males, 16.9% and 7.3%, respectively, the men exhibited a higher mean serum level of triglyceride (P &lt; 0.05). Only 2 (1.5%) of the males had a high fasting serum glucose level.\n\nConclusions: These results from a representative sample of the Nigerian rural population show a high prevalence of metabolic syndrome. The large number of Nigerians with the metabolic syndrome may have important implications for the health-care sector.","container-title":"Metabolic Syndrome and Related Disorders","DOI":"10.1089/met.2009.0037","ISSN":"1540-4196","issue":"1","note":"publisher: Mary Ann Liebert, Inc., publishers","page":"59-62","source":"liebertpub.com (Atypon)","title":"Prevalence of Metabolic Syndrome in a Rural Community in Nigeria","volume":"8","author":[{"family":"Adegoke","given":"Olajire A."},{"family":"Adedoyin","given":"Rufus A."},{"family":"Balogun","given":"Michael O."},{"family":"Adebayo","given":"Rasaaq A."},{"family":"Bisiriyu","given":"Luqman A."},{"family":"Salawu","given":"Afolabi A."}],"issued":{"date-parts":[["2010",2]]}}}],"schema":"https://github.com/citation-style-language/schema/raw/master/csl-citation.json"} </w:instrText>
      </w:r>
      <w:r w:rsidRPr="001B170D">
        <w:rPr>
          <w:rFonts w:ascii="Times New Roman" w:hAnsi="Times New Roman"/>
          <w:color w:val="FF0000"/>
          <w:sz w:val="28"/>
          <w:szCs w:val="28"/>
        </w:rPr>
        <w:fldChar w:fldCharType="separate"/>
      </w:r>
      <w:r w:rsidR="00DA1950" w:rsidRPr="001B170D">
        <w:rPr>
          <w:rFonts w:ascii="Times New Roman" w:hAnsi="Times New Roman"/>
          <w:sz w:val="28"/>
          <w:szCs w:val="28"/>
        </w:rPr>
        <w:t>[18]</w:t>
      </w:r>
      <w:r w:rsidRPr="001B170D">
        <w:rPr>
          <w:rFonts w:ascii="Times New Roman" w:hAnsi="Times New Roman"/>
          <w:color w:val="FF0000"/>
          <w:sz w:val="28"/>
          <w:szCs w:val="28"/>
        </w:rPr>
        <w:fldChar w:fldCharType="end"/>
      </w:r>
    </w:p>
    <w:p w14:paraId="4D3E5173" w14:textId="69DFD5C3" w:rsidR="00CC6014" w:rsidRPr="001B170D" w:rsidRDefault="000B2E5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A la différence des glandes eccrines, leur activité ne se développe pas dès la naissance, mais à la puberté. La sécrétion paraît sous la dépendance de facteurs hormonaux, notamment les androgènes (début pubertaire, augmentation en période prémenstruelle) </w:t>
      </w:r>
      <w:r w:rsidRPr="001B170D">
        <w:rPr>
          <w:rFonts w:ascii="Times New Roman" w:hAnsi="Times New Roman" w:cs="Times New Roman"/>
          <w:sz w:val="28"/>
          <w:szCs w:val="28"/>
        </w:rPr>
        <w:fldChar w:fldCharType="begin"/>
      </w:r>
      <w:r w:rsidR="00DA1950" w:rsidRPr="001B170D">
        <w:rPr>
          <w:rFonts w:ascii="Times New Roman" w:hAnsi="Times New Roman" w:cs="Times New Roman"/>
          <w:sz w:val="28"/>
          <w:szCs w:val="28"/>
        </w:rPr>
        <w:instrText xml:space="preserve"> ADDIN ZOTERO_ITEM CSL_CITATION {"citationID":"clv05hcj","properties":{"formattedCitation":"[19]","plainCitation":"[19]","noteIndex":0},"citationItems":[{"id":409,"uris":["http://zotero.org/users/local/EhEbXidg/items/H3YVAB9K"],"itemData":{"id":409,"type":"article-journal","abstract":"BACKGROUND: Cutaneous changes commonly occur in chronic kidney disease (CKD), however, there is limited information on its effect on quality of life of these patients. This study determined the prevalence and pattern of skin changes in CKD patients and their effects on the dermatology life quality index (DLQI) of the patients.\nMATERIALS AND METHODS: This was a descriptive cross-sectional study that involved stages 3-5 CKD patients who were examined for skin changes. The effects of the observed skin changes on DLQI were assessed using the standardized DLQI questionnaire.\nRESULTS: One hundred and five CKD patients participated in the study consisting of 56 males and 49 females with a mean age of 51.93 ± 15.23 years. The prevalence of cutaneous changes was 94.3%. Common skin manifestations were pallor 99 (94.3%), hyperpigmentation 58 (55.2%), fluffy hair 55 (52.4%), Lindsay nails 48 (45.7%), and pruritus 44 (41.9%). The effect of dermatoses on DLQI was mild in 34 (32.4%), moderate in 13 (12.4%), and severe in 4 (3.8%).There was no significant association between dermatoses and CKD stage. There was significant positive correlation between DLQI scores and number of skin dermatoses (r = 0.522, P = &lt;0.001), duration on maintenance hemodialysis (r = 322, P = 0.017). There was significant negative correlation between DQOL scores and packed cell volume (r = -0.232, P = 0.022). On multiple regression analysis, number of dermatoses was the only significant predictor of DLQI (P = &lt;0.001).\nCONCLUSION: Skin changes occur commonly in CKD patients and significantly affected their DLQI. This study highlights the significant burden that skin changes add to CKD.","container-title":"Nigerian Journal of Clinical Practice","DOI":"10.4103/njcp.njcp_270_18","ISSN":"1119-3077","issue":"2","journalAbbreviation":"Niger J Clin Pract","language":"eng","note":"PMID: 30729950","page":"245-250","source":"PubMed","title":"Skin changes and dermatological life quality index in chronic kidney disease patients in a tertiary hospital in Southern Nigeria","volume":"22","author":[{"family":"Adejumo","given":"Oluseyi A."},{"family":"Madubuko","given":"Roli C."},{"family":"Olokor","given":"Afeaje B."},{"family":"Aina","given":"Omodele T."}],"issued":{"date-parts":[["2019",2]]}}}],"schema":"https://github.com/citation-style-language/schema/raw/master/csl-citation.json"} </w:instrText>
      </w:r>
      <w:r w:rsidRPr="001B170D">
        <w:rPr>
          <w:rFonts w:ascii="Times New Roman" w:hAnsi="Times New Roman" w:cs="Times New Roman"/>
          <w:sz w:val="28"/>
          <w:szCs w:val="28"/>
        </w:rPr>
        <w:fldChar w:fldCharType="separate"/>
      </w:r>
      <w:r w:rsidR="00DA1950" w:rsidRPr="001B170D">
        <w:rPr>
          <w:rFonts w:ascii="Times New Roman" w:hAnsi="Times New Roman" w:cs="Times New Roman"/>
          <w:sz w:val="28"/>
          <w:szCs w:val="28"/>
        </w:rPr>
        <w:t>[19]</w:t>
      </w:r>
      <w:r w:rsidRPr="001B170D">
        <w:rPr>
          <w:rFonts w:ascii="Times New Roman" w:hAnsi="Times New Roman" w:cs="Times New Roman"/>
          <w:sz w:val="28"/>
          <w:szCs w:val="28"/>
        </w:rPr>
        <w:fldChar w:fldCharType="end"/>
      </w:r>
      <w:r w:rsidRPr="001B170D">
        <w:rPr>
          <w:rFonts w:ascii="Times New Roman" w:hAnsi="Times New Roman" w:cs="Times New Roman"/>
          <w:sz w:val="28"/>
          <w:szCs w:val="28"/>
        </w:rPr>
        <w:t>; par ailleurs, l’excrétion est stimulée par les neurofibres sympathiques sous l’influence de stimuli psychique, émotionnel et sexuel. La glande apocrine sécrète, de façon rythmique environ 0,01 cm3 par jour d’un liquide laiteux, opaque, alcalin, gras. C’est une solution saline faible, comportant des graisses en quantité plus importante que dans la sueur eccrine. Elle est sans odeur à l’émission. La dégradation de ce produit de sécrétion par les bactéries de la surface cutanée libère des acides gras aromatiques, qui sont responsables de l’odeur corporelle, surtout au</w:t>
      </w:r>
      <w:r w:rsidR="00CC6014" w:rsidRPr="001B170D">
        <w:rPr>
          <w:rFonts w:ascii="Times New Roman" w:hAnsi="Times New Roman" w:cs="Times New Roman"/>
          <w:sz w:val="28"/>
          <w:szCs w:val="28"/>
        </w:rPr>
        <w:t>x</w:t>
      </w:r>
      <w:r w:rsidRPr="001B170D">
        <w:rPr>
          <w:rFonts w:ascii="Times New Roman" w:hAnsi="Times New Roman" w:cs="Times New Roman"/>
          <w:sz w:val="28"/>
          <w:szCs w:val="28"/>
        </w:rPr>
        <w:t xml:space="preserve"> aisselles. </w:t>
      </w:r>
    </w:p>
    <w:p w14:paraId="58E47B30" w14:textId="2D841135" w:rsidR="000B2E57" w:rsidRPr="001B170D" w:rsidRDefault="00CC6014"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Chez les animaux ce sont des glandes odoriférantes qui jouent un rôle dans le marquage du territoire et la reconnaissance olfactive des individus, mais chez l’humain leur fonction n’est pas encore clairement étable. </w:t>
      </w:r>
    </w:p>
    <w:p w14:paraId="347C0EF3" w14:textId="77777777" w:rsidR="000413AA" w:rsidRDefault="000413AA" w:rsidP="001B170D">
      <w:pPr>
        <w:spacing w:after="0" w:line="360" w:lineRule="auto"/>
        <w:jc w:val="both"/>
        <w:rPr>
          <w:rFonts w:ascii="Times New Roman" w:hAnsi="Times New Roman" w:cs="Times New Roman"/>
          <w:sz w:val="28"/>
          <w:szCs w:val="28"/>
        </w:rPr>
      </w:pPr>
    </w:p>
    <w:p w14:paraId="44CCB7A2" w14:textId="77777777" w:rsidR="007C7917" w:rsidRPr="001B170D" w:rsidRDefault="007C7917" w:rsidP="001B170D">
      <w:pPr>
        <w:spacing w:after="0" w:line="360" w:lineRule="auto"/>
        <w:jc w:val="both"/>
        <w:rPr>
          <w:rFonts w:ascii="Times New Roman" w:hAnsi="Times New Roman" w:cs="Times New Roman"/>
          <w:sz w:val="28"/>
          <w:szCs w:val="28"/>
        </w:rPr>
      </w:pPr>
    </w:p>
    <w:p w14:paraId="587EB5F1" w14:textId="1C212E33" w:rsidR="00966623" w:rsidRPr="007C7917" w:rsidRDefault="000413AA" w:rsidP="001B170D">
      <w:pPr>
        <w:spacing w:after="0" w:line="360" w:lineRule="auto"/>
        <w:jc w:val="both"/>
        <w:rPr>
          <w:rFonts w:ascii="Times New Roman" w:hAnsi="Times New Roman" w:cs="Times New Roman"/>
          <w:b/>
          <w:bCs/>
          <w:sz w:val="28"/>
          <w:szCs w:val="28"/>
        </w:rPr>
      </w:pPr>
      <w:r w:rsidRPr="007C7917">
        <w:rPr>
          <w:rFonts w:ascii="Times New Roman" w:hAnsi="Times New Roman" w:cs="Times New Roman"/>
          <w:b/>
          <w:bCs/>
          <w:sz w:val="28"/>
          <w:szCs w:val="28"/>
        </w:rPr>
        <w:t>1.1.</w:t>
      </w:r>
      <w:r w:rsidR="008277F1" w:rsidRPr="007C7917">
        <w:rPr>
          <w:rFonts w:ascii="Times New Roman" w:hAnsi="Times New Roman" w:cs="Times New Roman"/>
          <w:b/>
          <w:bCs/>
          <w:sz w:val="28"/>
          <w:szCs w:val="28"/>
        </w:rPr>
        <w:t>1.</w:t>
      </w:r>
      <w:r w:rsidRPr="007C7917">
        <w:rPr>
          <w:rFonts w:ascii="Times New Roman" w:hAnsi="Times New Roman" w:cs="Times New Roman"/>
          <w:b/>
          <w:bCs/>
          <w:sz w:val="28"/>
          <w:szCs w:val="28"/>
        </w:rPr>
        <w:t xml:space="preserve">2 Glandes </w:t>
      </w:r>
      <w:r w:rsidR="00966623" w:rsidRPr="007C7917">
        <w:rPr>
          <w:rFonts w:ascii="Times New Roman" w:hAnsi="Times New Roman" w:cs="Times New Roman"/>
          <w:b/>
          <w:bCs/>
          <w:sz w:val="28"/>
          <w:szCs w:val="28"/>
        </w:rPr>
        <w:t xml:space="preserve">sudorales eccrines </w:t>
      </w:r>
    </w:p>
    <w:p w14:paraId="70D51502" w14:textId="77777777" w:rsidR="00966623" w:rsidRPr="001B170D" w:rsidRDefault="0096662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Elles sont fonctionnelles chez l’humain une quinzaine de jours après la naissance. Elles sont localisées sur tout le corps en dehors du prépuce, du gland, du clitoris et des petites lèvres, et sont particulièrement abondantes sur la paume des mains et la plante des pieds.</w:t>
      </w:r>
    </w:p>
    <w:p w14:paraId="785B54F7" w14:textId="77777777" w:rsidR="00966623" w:rsidRPr="001B170D" w:rsidRDefault="00966623" w:rsidP="001B170D">
      <w:pPr>
        <w:spacing w:after="0" w:line="360" w:lineRule="auto"/>
        <w:jc w:val="both"/>
        <w:rPr>
          <w:rFonts w:ascii="Times New Roman" w:hAnsi="Times New Roman" w:cs="Times New Roman"/>
          <w:sz w:val="28"/>
          <w:szCs w:val="28"/>
        </w:rPr>
      </w:pPr>
    </w:p>
    <w:p w14:paraId="6836FAD2" w14:textId="13ED3BB4" w:rsidR="00966623" w:rsidRPr="007C7917" w:rsidRDefault="00966623" w:rsidP="001B170D">
      <w:pPr>
        <w:spacing w:after="0" w:line="360" w:lineRule="auto"/>
        <w:jc w:val="both"/>
        <w:rPr>
          <w:rFonts w:ascii="Times New Roman" w:hAnsi="Times New Roman" w:cs="Times New Roman"/>
          <w:b/>
          <w:bCs/>
          <w:sz w:val="28"/>
          <w:szCs w:val="28"/>
        </w:rPr>
      </w:pPr>
      <w:r w:rsidRPr="007C7917">
        <w:rPr>
          <w:rFonts w:ascii="Times New Roman" w:hAnsi="Times New Roman" w:cs="Times New Roman"/>
          <w:b/>
          <w:bCs/>
          <w:sz w:val="28"/>
          <w:szCs w:val="28"/>
        </w:rPr>
        <w:t>1.</w:t>
      </w:r>
      <w:r w:rsidR="008277F1" w:rsidRPr="007C7917">
        <w:rPr>
          <w:rFonts w:ascii="Times New Roman" w:hAnsi="Times New Roman" w:cs="Times New Roman"/>
          <w:b/>
          <w:bCs/>
          <w:sz w:val="28"/>
          <w:szCs w:val="28"/>
        </w:rPr>
        <w:t>1.2. Glandes sébacées</w:t>
      </w:r>
    </w:p>
    <w:p w14:paraId="43960F79" w14:textId="2A0A5021" w:rsidR="0043408F" w:rsidRPr="001B170D" w:rsidRDefault="0096662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Elles siègent également sur tou</w:t>
      </w:r>
      <w:r w:rsidR="00AB09BB">
        <w:rPr>
          <w:rFonts w:ascii="Times New Roman" w:hAnsi="Times New Roman" w:cs="Times New Roman"/>
          <w:sz w:val="28"/>
          <w:szCs w:val="28"/>
        </w:rPr>
        <w:t>t</w:t>
      </w:r>
      <w:r w:rsidRPr="001B170D">
        <w:rPr>
          <w:rFonts w:ascii="Times New Roman" w:hAnsi="Times New Roman" w:cs="Times New Roman"/>
          <w:sz w:val="28"/>
          <w:szCs w:val="28"/>
        </w:rPr>
        <w:t xml:space="preserve"> le corps, sauf à la paume des mains et à la plante des pieds. Elles sont annexées au follicule pilaire et ont une sécrétion lipidique.</w:t>
      </w:r>
    </w:p>
    <w:p w14:paraId="17DE6D71" w14:textId="77777777" w:rsidR="0043408F" w:rsidRPr="007C7917" w:rsidRDefault="0043408F" w:rsidP="001B170D">
      <w:pPr>
        <w:spacing w:after="0" w:line="360" w:lineRule="auto"/>
        <w:jc w:val="both"/>
        <w:rPr>
          <w:rFonts w:ascii="Times New Roman" w:hAnsi="Times New Roman" w:cs="Times New Roman"/>
          <w:b/>
          <w:bCs/>
          <w:sz w:val="28"/>
          <w:szCs w:val="28"/>
        </w:rPr>
      </w:pPr>
    </w:p>
    <w:p w14:paraId="7ECC24C0" w14:textId="56B653D0" w:rsidR="00D3667E" w:rsidRPr="001B170D" w:rsidRDefault="008277F1" w:rsidP="001B170D">
      <w:pPr>
        <w:pStyle w:val="Titre2"/>
        <w:spacing w:line="360" w:lineRule="auto"/>
        <w:jc w:val="both"/>
        <w:rPr>
          <w:rFonts w:ascii="Times New Roman" w:hAnsi="Times New Roman" w:cs="Times New Roman"/>
          <w:sz w:val="28"/>
          <w:szCs w:val="28"/>
        </w:rPr>
      </w:pPr>
      <w:bookmarkStart w:id="139" w:name="_Toc212580030"/>
      <w:r w:rsidRPr="007C7917">
        <w:rPr>
          <w:rFonts w:ascii="Times New Roman" w:hAnsi="Times New Roman" w:cs="Times New Roman"/>
          <w:b/>
          <w:bCs/>
          <w:color w:val="auto"/>
          <w:sz w:val="28"/>
          <w:szCs w:val="28"/>
        </w:rPr>
        <w:lastRenderedPageBreak/>
        <w:t xml:space="preserve">1.2. </w:t>
      </w:r>
      <w:r w:rsidR="00D3667E" w:rsidRPr="007C7917">
        <w:rPr>
          <w:rFonts w:ascii="Times New Roman" w:hAnsi="Times New Roman" w:cs="Times New Roman"/>
          <w:b/>
          <w:bCs/>
          <w:color w:val="auto"/>
          <w:sz w:val="28"/>
          <w:szCs w:val="28"/>
        </w:rPr>
        <w:t>Epidémiologie</w:t>
      </w:r>
      <w:bookmarkEnd w:id="139"/>
    </w:p>
    <w:p w14:paraId="7FEC1CF0" w14:textId="7C1E645F" w:rsidR="008F784B" w:rsidRPr="001B170D" w:rsidRDefault="00D3667E" w:rsidP="001B170D">
      <w:pPr>
        <w:pStyle w:val="NormalWeb"/>
        <w:spacing w:line="360" w:lineRule="auto"/>
        <w:jc w:val="both"/>
        <w:rPr>
          <w:sz w:val="28"/>
          <w:szCs w:val="28"/>
        </w:rPr>
      </w:pPr>
      <w:r w:rsidRPr="001B170D">
        <w:rPr>
          <w:sz w:val="28"/>
          <w:szCs w:val="28"/>
        </w:rPr>
        <w:t xml:space="preserve">La prévalence de la maladie varie selon les populations, entre 0,05 % et 4 % dans les séries européennes et nord-américaines, avec une prévalence globale estimée à 0,4 % par une méta-analyse récente </w:t>
      </w:r>
      <w:r w:rsidRPr="001B170D">
        <w:rPr>
          <w:sz w:val="28"/>
          <w:szCs w:val="28"/>
        </w:rPr>
        <w:fldChar w:fldCharType="begin"/>
      </w:r>
      <w:r w:rsidR="00DA1950" w:rsidRPr="001B170D">
        <w:rPr>
          <w:sz w:val="28"/>
          <w:szCs w:val="28"/>
        </w:rPr>
        <w:instrText xml:space="preserve"> ADDIN ZOTERO_ITEM CSL_CITATION {"citationID":"YwPohvjd","properties":{"formattedCitation":"[3,4]","plainCitation":"[3,4]","noteIndex":0},"citationItems":[{"id":803,"uris":["http://zotero.org/users/local/EhEbXidg/items/ZCCQMGLT"],"itemData":{"id":803,"type":"article-journal","abstract":"BACKGROUND: Epidemiology data regarding hidradenitis suppurativa (HS) are conflicting and prevalence estimates vary 80-fold, from 0·05% in a population-based study to 4%.\nOBJECTIVES: To assess the hypothesis that previous population-based studies underestimated true HS prevalence by missing undiagnosed cases.\nMETHODS: We performed a population-based observational and case-control study using the U.K. Clinical Practice Research Datalink (CPRD) linked to hospital episode statistics data. Physician-diagnosed cases in the CPRD were identified from specific Read codes. Algorithms identified unrecognized 'proxy' cases, with at least five Read code records for boils in flexural skin sites. Validation of proxy cases was undertaken with general practitioner (GP) questionnaires to confirm criteria-diagnosed cases. A case-control study assessed disease associations.\nRESULTS: On 30 June 2013, 23 353 physician-diagnosed HS cases were documented in 4 364 308 research-standard records. In total, 68 890 proxy cases were identified, reduced to 10 146 criteria-diagnosed cases after validation, extrapolated from 107 completed questionnaires (61% return rate). Overall point prevalence was 0·77% [95% confidence interval (CI) 0·76-0·78%]. An additional 18 417 cases had a history of one to four flexural skin boils. In physician-diagnosed cases, odds ratios (ORs) for current smoker and obesity (body mass index &gt; 30 kg m-2 ) were 3·61 (95% CI 3·44-3·79) and 3·29 (95% CI 3·14-3·45). HS was associated with type 2 diabetes, Crohn disease, hyperlipidaemia, acne and depression, and not associated with ulcerative colitis or polycystic ovary syndrome.\nCONCLUSIONS: Contrary to results of previous population-based studies, HS is relatively common, with a U.K. prevalence of 0·77%, one-third being unrecognized, criteria-diagnosed cases using the most stringent disease definition. If individuals with probable cases are included, HS prevalence rises to 1·19%.","container-title":"The British Journal of Dermatology","DOI":"10.1111/bjd.16101","ISSN":"1365-2133","issue":"4","journalAbbreviation":"Br J Dermatol","language":"eng","note":"PMID: 29094346","page":"917-924","source":"PubMed","title":"Population-based Clinical Practice Research Datalink study using algorithm modelling to identify the true burden of hidradenitis suppurativa","volume":"178","author":[{"family":"Ingram","given":"J. R."},{"family":"Jenkins-Jones","given":"S."},{"family":"Knipe","given":"D. W."},{"family":"Morgan","given":"C. L. I."},{"family":"Cannings-John","given":"R."},{"family":"Piguet","given":"V."}],"issued":{"date-parts":[["2018",4]]}}},{"id":815,"uris":["http://zotero.org/users/local/EhEbXidg/items/E9A7FYFI"],"itemData":{"id":815,"type":"article-journal","abstract":"Abstract\n            \n              Background\n              There is a significant variation in the reported prevalence of hidradenitis suppurativa (HS), ranging from 0.03–4%. We hypothesized that this significant variation may be due to different prevalence rates of HS according to geographical location as well as sex.\n            \n            \n              Objective\n              We aimed to perform a meta-analysis to determine pooled overall prevalence of HS, prevalence stratified according to geographical region and sex.\n            \n            \n              Materials and methods\n              A systematic review was performed by searching Ovid Medline, PubMed, Cochrane Library, DARE, and Embase, from inception to August 2018. A systematic review and meta-analysis was performed according to PRISMA guidelines. A meta-analysis of proportions was performed to determined pooled prevalence rates, with meta-regression based on geographic region. Prevalence in males versus females was also performed according to region.\n            \n            \n              Results\n              \n                The overall pooled prevalence rate was 0.3% (0.2–0.6%) based on 118,760,093 HS cases available. Subgroup analysis demonstrated prevalence differences, with the highest being in Europe 0.8% (0.5–1.3%), compared to the USA 0.2% (0.1–0.4%), Asia-Pacific 0.2% (0.01–2.2%), and South America 0.2% (0.01–0.9%). Prevalence in males was lower compared to females in the USA (OR 0.403, 95% CI 0.37–0.439,\n                P\n                &lt; 0.001) as well as in Europe (OR 0.635, 95% CI 0.397–1.015,\n                P\n                = 0.08) but not in the Asia-Pacific region (OR 0.936, 95% CI 0.319–2.751,\n                P\n                = 0.78).\n              \n            \n            \n              Conclusion\n              Prevalence of HS varies significantly according to the geographical population. This variation is likely attributed to different ethnicity distributions amongst different continents.\n            \n            \n              Level of evidence\n              III","container-title":"Biomedical Dermatology","DOI":"10.1186/s41702-019-0052-0","ISSN":"2398-8460","issue":"1","journalAbbreviation":"biomed dermatol","language":"en","page":"2","source":"DOI.org (Crossref)","title":"Global prevalence of hidradenitis suppurativa and geographical variation—systematic review and meta-analysis","volume":"4","author":[{"family":"Phan","given":"Kevin"},{"family":"Charlton","given":"Olivia"},{"family":"Smith","given":"Saxon D."}],"issued":{"date-parts":[["2020",12]]}}}],"schema":"https://github.com/citation-style-language/schema/raw/master/csl-citation.json"} </w:instrText>
      </w:r>
      <w:r w:rsidRPr="001B170D">
        <w:rPr>
          <w:sz w:val="28"/>
          <w:szCs w:val="28"/>
        </w:rPr>
        <w:fldChar w:fldCharType="separate"/>
      </w:r>
      <w:r w:rsidRPr="001B170D">
        <w:rPr>
          <w:sz w:val="28"/>
          <w:szCs w:val="28"/>
        </w:rPr>
        <w:t>[3,4]</w:t>
      </w:r>
      <w:r w:rsidRPr="001B170D">
        <w:rPr>
          <w:sz w:val="28"/>
          <w:szCs w:val="28"/>
        </w:rPr>
        <w:fldChar w:fldCharType="end"/>
      </w:r>
      <w:r w:rsidRPr="001B170D">
        <w:rPr>
          <w:sz w:val="28"/>
          <w:szCs w:val="28"/>
        </w:rPr>
        <w:t xml:space="preserve">. </w:t>
      </w:r>
      <w:r w:rsidR="008F784B" w:rsidRPr="001B170D">
        <w:rPr>
          <w:sz w:val="28"/>
          <w:szCs w:val="28"/>
        </w:rPr>
        <w:t>La maladie de Verneuil survient le plus souvent à la puberté. Dans certains cas, la maladie peut se déclarer à la ménopause ou parfois pendant l’enfance</w:t>
      </w:r>
      <w:r w:rsidR="00DA1950" w:rsidRPr="001B170D">
        <w:rPr>
          <w:sz w:val="28"/>
          <w:szCs w:val="28"/>
        </w:rPr>
        <w:fldChar w:fldCharType="begin"/>
      </w:r>
      <w:r w:rsidR="00DA1950" w:rsidRPr="001B170D">
        <w:rPr>
          <w:sz w:val="28"/>
          <w:szCs w:val="28"/>
        </w:rPr>
        <w:instrText xml:space="preserve"> ADDIN ZOTERO_ITEM CSL_CITATION {"citationID":"ERcSdUJs","properties":{"formattedCitation":"[20]","plainCitation":"[20]","noteIndex":0},"citationItems":[{"id":855,"uris":["http://zotero.org/users/local/EhEbXidg/items/IFRRH72D"],"itemData":{"id":855,"type":"article-journal","abstract":"PDF | Hidradenitis suppurativa (HS) is a chronic inflammatory skin disease defined clinically by multiple, painful inflammatory lesions occurring... | Find, read and cite all the research you need on ResearchGate","container-title":"ResearchGate","DOI":"10.1111/bjd.19435","language":"en","source":"www.researchgate.net","title":"(PDF) The epidemiology of hidradenitis suppurativa","URL":"https://www.researchgate.net/publication/344148991_The_epidemiology_of_hidradenitis_suppurativa","accessed":{"date-parts":[["2025",6,26]]}}}],"schema":"https://github.com/citation-style-language/schema/raw/master/csl-citation.json"} </w:instrText>
      </w:r>
      <w:r w:rsidR="00DA1950" w:rsidRPr="001B170D">
        <w:rPr>
          <w:sz w:val="28"/>
          <w:szCs w:val="28"/>
        </w:rPr>
        <w:fldChar w:fldCharType="separate"/>
      </w:r>
      <w:r w:rsidR="00DA1950" w:rsidRPr="001B170D">
        <w:rPr>
          <w:sz w:val="28"/>
          <w:szCs w:val="28"/>
        </w:rPr>
        <w:t>[20]</w:t>
      </w:r>
      <w:r w:rsidR="00DA1950" w:rsidRPr="001B170D">
        <w:rPr>
          <w:sz w:val="28"/>
          <w:szCs w:val="28"/>
        </w:rPr>
        <w:fldChar w:fldCharType="end"/>
      </w:r>
      <w:r w:rsidR="008F784B" w:rsidRPr="001B170D">
        <w:rPr>
          <w:sz w:val="28"/>
          <w:szCs w:val="28"/>
        </w:rPr>
        <w:t xml:space="preserve">. L’âge moyen d’apparition de la maladie est entre 20 et 30 ans. </w:t>
      </w:r>
      <w:r w:rsidRPr="001B170D">
        <w:rPr>
          <w:sz w:val="28"/>
          <w:szCs w:val="28"/>
        </w:rPr>
        <w:t xml:space="preserve">Les femmes sont plus souvent touchées que les hommes (ratio 2:1 à 3:1) </w:t>
      </w:r>
      <w:r w:rsidRPr="001B170D">
        <w:rPr>
          <w:sz w:val="28"/>
          <w:szCs w:val="28"/>
        </w:rPr>
        <w:fldChar w:fldCharType="begin"/>
      </w:r>
      <w:r w:rsidR="00DA1950" w:rsidRPr="001B170D">
        <w:rPr>
          <w:sz w:val="28"/>
          <w:szCs w:val="28"/>
        </w:rPr>
        <w:instrText xml:space="preserve"> ADDIN ZOTERO_ITEM CSL_CITATION {"citationID":"hpgQmT3X","properties":{"formattedCitation":"[5,6]","plainCitation":"[5,6]","noteIndex":0},"citationItems":[{"id":819,"uris":["http://zotero.org/users/local/EhEbXidg/items/NIAWQLSS"],"itemData":{"id":819,"type":"article-journal","container-title":"British Journal of Dermatology","DOI":"10.1111/bjd.14038","ISSN":"00070963","issue":"6","journalAbbreviation":"Br J Dermatol","language":"en","license":"http://doi.wiley.com/10.1002/tdm_license_1.1","page":"1546-1549","source":"DOI.org (Crossref)","title":"Diagnostic delay in hidradenitis suppurativa is a global problem","volume":"173","author":[{"family":"Saunte","given":"D.M."},{"family":"Boer","given":"J."},{"family":"Stratigos","given":"A."},{"family":"Szepietowski","given":"J.C."},{"family":"Hamzavi","given":"I."},{"family":"Kim","given":"K.H."},{"family":"Zarchi","given":"K."},{"family":"Antoniou","given":"C."},{"family":"Matusiak","given":"L."},{"family":"Lim","given":"H.W."},{"family":"Williams","given":"M."},{"family":"Kwon","given":"H.H."},{"family":"Gürer","given":"M.A."},{"family":"Mammadova","given":"F."},{"family":"Kaminsky","given":"A."},{"family":"Prens","given":"E."},{"family":"Van Der Zee","given":"H.H."},{"family":"Bettoli","given":"V."},{"family":"Zauli","given":"S."},{"family":"Hafner","given":"J."},{"family":"Lauchli","given":"S."},{"family":"French","given":"L.E."},{"family":"Riad","given":"H."},{"family":"El-Domyati","given":"M."},{"family":"Abdel-Wahab","given":"H."},{"family":"Kirby","given":"B."},{"family":"Kelly","given":"G."},{"family":"Calderon","given":"P."},{"family":"Del Marmol","given":"V."},{"family":"Benhadou","given":"F."},{"family":"Revuz","given":"J."},{"family":"Zouboulis","given":"C.C."},{"family":"Karagiannidis","given":"I."},{"family":"Sartorius","given":"K."},{"family":"Hagströmer","given":"L."},{"family":"McMeniman","given":"E."},{"family":"Ong","given":"N."},{"family":"Dolenc-Voljc","given":"M."},{"family":"Mokos","given":"Z.B."},{"family":"Borradori","given":"L."},{"family":"Hunger","given":"R.E."},{"family":"Sladden","given":"C."},{"family":"Scheinfeld","given":"N."},{"family":"Moftah","given":"N."},{"family":"Emtestam","given":"L."},{"family":"Lapins","given":"J."},{"family":"Doss","given":"N."},{"family":"Kurokawa","given":"I."},{"family":"Jemec","given":"G.B.E."}],"issued":{"date-parts":[["2015",12]]}}},{"id":822,"uris":["http://zotero.org/users/local/EhEbXidg/items/NYSEJEU3"],"itemData":{"id":822,"type":"article-journal","abstract":"Hidradenitis suppurativa (HS; also designated as acne inversa) is a chronic inflammatory disorder, which affects the intertriginous skin and is associated with numerous systemic comorbidities. The estimated prevalence of HS is ~1% in most studied countries. Typically starting in early adulthood, cutaneous inflamed nodules, abscesses and pus-discharging tunnels develop in axillary, inguinal, gluteal and perianal body sites. The comorbidities of HS include metabolic and cardiovascular disorders, which contribute to reduced life expectancy. A genetic predisposition, smoking, obesity and hormonal factors are established aetiological factors for HS. Cutaneous changes seem to start around hair follicles and involve activation of cells of the innate and adaptive immune systems, with pivotal roles for pro-inflammatory cytokines such as tumour necrosis factor, IL-1β and IL-17. The unrestricted and chronic immune response eventually leads to severe pain, pus discharge, irreversible tissue destruction and scar development. HS has profound negative effects on patients' quality of life, which often culminate in social withdrawal, unemployment, depression and suicidal thoughts. The therapeutic options for HS comprise antibiotic treatment, neutralization of tumour necrosis factor and surgical intervention together with lifestyle modification. Nevertheless, there is an enormous need for awareness of HS, understanding of its pathogenesis and novel treatments.","container-title":"Nature Reviews. Disease Primers","DOI":"10.1038/s41572-020-0149-1","ISSN":"2056-676X","issue":"1","journalAbbreviation":"Nat Rev Dis Primers","language":"eng","note":"PMID: 32165620","page":"18","source":"PubMed","title":"Hidradenitis suppurativa","volume":"6","author":[{"family":"Sabat","given":"Robert"},{"family":"Jemec","given":"Gregor B. E."},{"family":"Matusiak","given":"Łukasz"},{"family":"Kimball","given":"Alexa B."},{"family":"Prens","given":"Errol"},{"family":"Wolk","given":"Kerstin"}],"issued":{"date-parts":[["2020",3,12]]}}}],"schema":"https://github.com/citation-style-language/schema/raw/master/csl-citation.json"} </w:instrText>
      </w:r>
      <w:r w:rsidRPr="001B170D">
        <w:rPr>
          <w:sz w:val="28"/>
          <w:szCs w:val="28"/>
        </w:rPr>
        <w:fldChar w:fldCharType="separate"/>
      </w:r>
      <w:r w:rsidRPr="001B170D">
        <w:rPr>
          <w:sz w:val="28"/>
          <w:szCs w:val="28"/>
        </w:rPr>
        <w:t>[5,6]</w:t>
      </w:r>
      <w:r w:rsidRPr="001B170D">
        <w:rPr>
          <w:sz w:val="28"/>
          <w:szCs w:val="28"/>
        </w:rPr>
        <w:fldChar w:fldCharType="end"/>
      </w:r>
      <w:r w:rsidRPr="001B170D">
        <w:rPr>
          <w:sz w:val="28"/>
          <w:szCs w:val="28"/>
        </w:rPr>
        <w:t>.</w:t>
      </w:r>
      <w:r w:rsidR="00E21DE5" w:rsidRPr="001B170D">
        <w:rPr>
          <w:sz w:val="28"/>
          <w:szCs w:val="28"/>
        </w:rPr>
        <w:t xml:space="preserve"> </w:t>
      </w:r>
    </w:p>
    <w:p w14:paraId="0B712B77" w14:textId="4762F16B" w:rsidR="00D3667E" w:rsidRPr="001B170D" w:rsidRDefault="008F784B" w:rsidP="001B170D">
      <w:pPr>
        <w:pStyle w:val="NormalWeb"/>
        <w:spacing w:line="360" w:lineRule="auto"/>
        <w:jc w:val="both"/>
        <w:rPr>
          <w:sz w:val="28"/>
          <w:szCs w:val="28"/>
        </w:rPr>
      </w:pPr>
      <w:r w:rsidRPr="001B170D">
        <w:rPr>
          <w:sz w:val="28"/>
          <w:szCs w:val="28"/>
        </w:rPr>
        <w:t>Un classement par stades et/ou sévérité selon plusieurs critères a été établi, le stade 1 étant le stade le moins avancé et le stade 3 étant le plus sévère. 75% des patients sont au stade 1 décrit comme « léger », 24% au stade 2 « modéré » et 1% au stade 3 « sévère »</w:t>
      </w:r>
      <w:r w:rsidR="006676E6">
        <w:rPr>
          <w:sz w:val="28"/>
          <w:szCs w:val="28"/>
        </w:rPr>
        <w:fldChar w:fldCharType="begin"/>
      </w:r>
      <w:r w:rsidR="006676E6">
        <w:rPr>
          <w:sz w:val="28"/>
          <w:szCs w:val="28"/>
        </w:rPr>
        <w:instrText xml:space="preserve"> ADDIN ZOTERO_ITEM CSL_CITATION {"citationID":"4uaxkCTq","properties":{"formattedCitation":"[20]","plainCitation":"[20]","noteIndex":0},"citationItems":[{"id":855,"uris":["http://zotero.org/users/local/EhEbXidg/items/IFRRH72D"],"itemData":{"id":855,"type":"article-journal","abstract":"PDF | Hidradenitis suppurativa (HS) is a chronic inflammatory skin disease defined clinically by multiple, painful inflammatory lesions occurring... | Find, read and cite all the research you need on ResearchGate","container-title":"ResearchGate","DOI":"10.1111/bjd.19435","language":"en","source":"www.researchgate.net","title":"(PDF) The epidemiology of hidradenitis suppurativa","URL":"https://www.researchgate.net/publication/344148991_The_epidemiology_of_hidradenitis_suppurativa","accessed":{"date-parts":[["2025",6,26]]}}}],"schema":"https://github.com/citation-style-language/schema/raw/master/csl-citation.json"} </w:instrText>
      </w:r>
      <w:r w:rsidR="006676E6">
        <w:rPr>
          <w:sz w:val="28"/>
          <w:szCs w:val="28"/>
        </w:rPr>
        <w:fldChar w:fldCharType="separate"/>
      </w:r>
      <w:r w:rsidR="006676E6" w:rsidRPr="006676E6">
        <w:rPr>
          <w:sz w:val="28"/>
        </w:rPr>
        <w:t>[20]</w:t>
      </w:r>
      <w:r w:rsidR="006676E6">
        <w:rPr>
          <w:sz w:val="28"/>
          <w:szCs w:val="28"/>
        </w:rPr>
        <w:fldChar w:fldCharType="end"/>
      </w:r>
      <w:r w:rsidRPr="001B170D">
        <w:rPr>
          <w:sz w:val="28"/>
          <w:szCs w:val="28"/>
        </w:rPr>
        <w:t xml:space="preserve">. </w:t>
      </w:r>
      <w:r w:rsidR="008C5935" w:rsidRPr="001B170D">
        <w:rPr>
          <w:sz w:val="28"/>
          <w:szCs w:val="28"/>
        </w:rPr>
        <w:t>Les</w:t>
      </w:r>
      <w:r w:rsidRPr="001B170D">
        <w:rPr>
          <w:sz w:val="28"/>
          <w:szCs w:val="28"/>
        </w:rPr>
        <w:t xml:space="preserve"> patients subissent en moyenne une errance diagnostique de 8</w:t>
      </w:r>
      <w:r w:rsidR="008277F1" w:rsidRPr="001B170D">
        <w:rPr>
          <w:sz w:val="28"/>
          <w:szCs w:val="28"/>
        </w:rPr>
        <w:t>,</w:t>
      </w:r>
      <w:r w:rsidRPr="001B170D">
        <w:rPr>
          <w:sz w:val="28"/>
          <w:szCs w:val="28"/>
        </w:rPr>
        <w:t xml:space="preserve">43 années avant d’avoir un réel diagnostic </w:t>
      </w:r>
      <w:r w:rsidR="00D37CAD" w:rsidRPr="001B170D">
        <w:rPr>
          <w:sz w:val="28"/>
          <w:szCs w:val="28"/>
        </w:rPr>
        <w:fldChar w:fldCharType="begin"/>
      </w:r>
      <w:r w:rsidR="006676E6">
        <w:rPr>
          <w:sz w:val="28"/>
          <w:szCs w:val="28"/>
        </w:rPr>
        <w:instrText xml:space="preserve"> ADDIN ZOTERO_ITEM CSL_CITATION {"citationID":"kJYOvRKJ","properties":{"formattedCitation":"[21]","plainCitation":"[21]","noteIndex":0},"citationItems":[{"id":880,"uris":["http://zotero.org/users/local/EhEbXidg/items/DBYGHIZK"],"itemData":{"id":880,"type":"webpage","title":"Guidelines for the management of hidradenitis suppurativa: recommendations supported by the Centre of Evidence of the French Society of Dermatology | British Journal of Dermatology | Oxford Academic","URL":"https://academic.oup.com/bjd/article/184/5/963/6702323?login=false","accessed":{"date-parts":[["2025",9,21]]}}}],"schema":"https://github.com/citation-style-language/schema/raw/master/csl-citation.json"} </w:instrText>
      </w:r>
      <w:r w:rsidR="00D37CAD" w:rsidRPr="001B170D">
        <w:rPr>
          <w:sz w:val="28"/>
          <w:szCs w:val="28"/>
        </w:rPr>
        <w:fldChar w:fldCharType="separate"/>
      </w:r>
      <w:r w:rsidR="006676E6" w:rsidRPr="006676E6">
        <w:rPr>
          <w:sz w:val="28"/>
        </w:rPr>
        <w:t>[21]</w:t>
      </w:r>
      <w:r w:rsidR="00D37CAD" w:rsidRPr="001B170D">
        <w:rPr>
          <w:sz w:val="28"/>
          <w:szCs w:val="28"/>
        </w:rPr>
        <w:fldChar w:fldCharType="end"/>
      </w:r>
      <w:r w:rsidRPr="001B170D">
        <w:rPr>
          <w:sz w:val="28"/>
          <w:szCs w:val="28"/>
        </w:rPr>
        <w:t>.</w:t>
      </w:r>
      <w:r w:rsidR="00B63082" w:rsidRPr="001B170D">
        <w:rPr>
          <w:rFonts w:eastAsiaTheme="minorHAnsi"/>
          <w:kern w:val="2"/>
          <w:sz w:val="28"/>
          <w:szCs w:val="28"/>
          <w:lang w:eastAsia="en-US"/>
          <w14:ligatures w14:val="standardContextual"/>
        </w:rPr>
        <w:t xml:space="preserve"> </w:t>
      </w:r>
      <w:r w:rsidR="00B63082" w:rsidRPr="001B170D">
        <w:rPr>
          <w:sz w:val="28"/>
          <w:szCs w:val="28"/>
        </w:rPr>
        <w:t>Un tiers des patients font d'ailleurs seuls le diagnostic par le biais d'internet.</w:t>
      </w:r>
      <w:r w:rsidRPr="001B170D">
        <w:rPr>
          <w:sz w:val="28"/>
          <w:szCs w:val="28"/>
        </w:rPr>
        <w:t xml:space="preserve"> La maladie étant encore méconnue, il est facile de passer à côté de son diagnostic. Ce délai, beaucoup trop long, peut mener à une progression non désirée de la maladie. </w:t>
      </w:r>
    </w:p>
    <w:p w14:paraId="1CDCBE11" w14:textId="77777777" w:rsidR="00D3667E" w:rsidRPr="001B170D" w:rsidRDefault="00D3667E" w:rsidP="001B170D">
      <w:pPr>
        <w:spacing w:after="0" w:line="360" w:lineRule="auto"/>
        <w:jc w:val="both"/>
        <w:rPr>
          <w:rFonts w:ascii="Times New Roman" w:hAnsi="Times New Roman" w:cs="Times New Roman"/>
          <w:sz w:val="28"/>
          <w:szCs w:val="28"/>
        </w:rPr>
      </w:pPr>
    </w:p>
    <w:p w14:paraId="05553E7F" w14:textId="4A722BCA" w:rsidR="0043408F" w:rsidRPr="007C7917" w:rsidRDefault="005A2CCE" w:rsidP="001B170D">
      <w:pPr>
        <w:pStyle w:val="Titre2"/>
        <w:spacing w:line="360" w:lineRule="auto"/>
        <w:jc w:val="both"/>
        <w:rPr>
          <w:rFonts w:ascii="Times New Roman" w:hAnsi="Times New Roman" w:cs="Times New Roman"/>
          <w:b/>
          <w:bCs/>
          <w:color w:val="auto"/>
          <w:sz w:val="28"/>
          <w:szCs w:val="28"/>
        </w:rPr>
      </w:pPr>
      <w:bookmarkStart w:id="140" w:name="_Toc212580031"/>
      <w:r w:rsidRPr="007C7917">
        <w:rPr>
          <w:rFonts w:ascii="Times New Roman" w:hAnsi="Times New Roman" w:cs="Times New Roman"/>
          <w:b/>
          <w:bCs/>
          <w:color w:val="auto"/>
          <w:sz w:val="28"/>
          <w:szCs w:val="28"/>
        </w:rPr>
        <w:t xml:space="preserve">1.3. </w:t>
      </w:r>
      <w:r w:rsidR="0043408F" w:rsidRPr="007C7917">
        <w:rPr>
          <w:rFonts w:ascii="Times New Roman" w:hAnsi="Times New Roman" w:cs="Times New Roman"/>
          <w:b/>
          <w:bCs/>
          <w:color w:val="auto"/>
          <w:sz w:val="28"/>
          <w:szCs w:val="28"/>
        </w:rPr>
        <w:t>Physiopathologie et pathogénie</w:t>
      </w:r>
      <w:bookmarkEnd w:id="140"/>
    </w:p>
    <w:p w14:paraId="795E5E14" w14:textId="77777777" w:rsidR="0043408F" w:rsidRPr="001B170D" w:rsidRDefault="0043408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Il demeure encore de très nombreuses incertitudes quant à la physiopathologie et la pathogénie de la maladie de Verneuil. La succession des événements dans la pathogénie de l’HS n’est pas claire.</w:t>
      </w:r>
    </w:p>
    <w:p w14:paraId="0F48BD7C" w14:textId="77777777" w:rsidR="0043408F" w:rsidRPr="001B170D" w:rsidRDefault="0043408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Différentes théories ont été proposées au fil des années. </w:t>
      </w:r>
    </w:p>
    <w:p w14:paraId="4883403F" w14:textId="77777777" w:rsidR="003F0BE8" w:rsidRPr="001B170D" w:rsidRDefault="003F0BE8" w:rsidP="001B170D">
      <w:pPr>
        <w:spacing w:after="0" w:line="360" w:lineRule="auto"/>
        <w:jc w:val="both"/>
        <w:rPr>
          <w:rFonts w:ascii="Times New Roman" w:hAnsi="Times New Roman" w:cs="Times New Roman"/>
          <w:sz w:val="28"/>
          <w:szCs w:val="28"/>
        </w:rPr>
      </w:pPr>
    </w:p>
    <w:p w14:paraId="0BB88A94" w14:textId="1A12CCFA" w:rsidR="0043408F" w:rsidRPr="001B170D" w:rsidRDefault="0043408F" w:rsidP="001B170D">
      <w:pPr>
        <w:pStyle w:val="Paragraphedeliste"/>
        <w:numPr>
          <w:ilvl w:val="2"/>
          <w:numId w:val="41"/>
        </w:numPr>
        <w:spacing w:after="0" w:line="360" w:lineRule="auto"/>
        <w:jc w:val="both"/>
        <w:rPr>
          <w:rFonts w:ascii="Times New Roman" w:hAnsi="Times New Roman"/>
          <w:sz w:val="28"/>
          <w:szCs w:val="28"/>
        </w:rPr>
      </w:pPr>
      <w:r w:rsidRPr="007C7917">
        <w:rPr>
          <w:rFonts w:ascii="Times New Roman" w:hAnsi="Times New Roman"/>
          <w:b/>
          <w:bCs/>
          <w:sz w:val="28"/>
          <w:szCs w:val="28"/>
        </w:rPr>
        <w:t xml:space="preserve"> </w:t>
      </w:r>
      <w:r w:rsidR="000B06D2" w:rsidRPr="007C7917">
        <w:rPr>
          <w:rFonts w:ascii="Times New Roman" w:hAnsi="Times New Roman"/>
          <w:b/>
          <w:bCs/>
          <w:sz w:val="28"/>
          <w:szCs w:val="28"/>
        </w:rPr>
        <w:t>Théorie de l’« apocrinite»</w:t>
      </w:r>
      <w:r w:rsidR="000B06D2" w:rsidRPr="001B170D">
        <w:rPr>
          <w:rFonts w:ascii="Times New Roman" w:hAnsi="Times New Roman"/>
          <w:sz w:val="28"/>
          <w:szCs w:val="28"/>
        </w:rPr>
        <w:t xml:space="preserve"> </w:t>
      </w:r>
      <w:r w:rsidR="00645742" w:rsidRPr="001B170D">
        <w:rPr>
          <w:rFonts w:ascii="Times New Roman" w:hAnsi="Times New Roman"/>
          <w:sz w:val="28"/>
          <w:szCs w:val="28"/>
        </w:rPr>
        <w:fldChar w:fldCharType="begin"/>
      </w:r>
      <w:r w:rsidR="006676E6">
        <w:rPr>
          <w:rFonts w:ascii="Times New Roman" w:hAnsi="Times New Roman"/>
          <w:sz w:val="28"/>
          <w:szCs w:val="28"/>
        </w:rPr>
        <w:instrText xml:space="preserve"> ADDIN ZOTERO_ITEM CSL_CITATION {"citationID":"YHBlB4dF","properties":{"formattedCitation":"[22]","plainCitation":"[22]","noteIndex":0},"citationItems":[{"id":900,"uris":["http://zotero.org/users/local/EhEbXidg/items/R5NWFMSY"],"itemData":{"id":900,"type":"article-journal","container-title":"British Journal of Plastic Surgery","DOI":"10.1016/S0007-1226(03)00177-2","ISSN":"0007-1226","issue":"5","journalAbbreviation":"British Journal of Plastic Surgery","language":"English","note":"publisher: Elsevier","page":"451-461","source":"www.jprasurg.com","title":"Hidradenitis suppurativa: pathogenesis and management","title-short":"Hidradenitis suppurativa","volume":"56","author":[{"family":"Slade","given":"D. E. M."},{"family":"Powell","given":"B. W."},{"family":"Mortimer","given":"P. S."}],"issued":{"date-parts":[["2003",7,1]]}}}],"schema":"https://github.com/citation-style-language/schema/raw/master/csl-citation.json"} </w:instrText>
      </w:r>
      <w:r w:rsidR="00645742" w:rsidRPr="001B170D">
        <w:rPr>
          <w:rFonts w:ascii="Times New Roman" w:hAnsi="Times New Roman"/>
          <w:sz w:val="28"/>
          <w:szCs w:val="28"/>
        </w:rPr>
        <w:fldChar w:fldCharType="separate"/>
      </w:r>
      <w:r w:rsidR="006676E6" w:rsidRPr="006676E6">
        <w:rPr>
          <w:rFonts w:ascii="Times New Roman" w:hAnsi="Times New Roman"/>
          <w:sz w:val="28"/>
        </w:rPr>
        <w:t>[22]</w:t>
      </w:r>
      <w:r w:rsidR="00645742" w:rsidRPr="001B170D">
        <w:rPr>
          <w:rFonts w:ascii="Times New Roman" w:hAnsi="Times New Roman"/>
          <w:sz w:val="28"/>
          <w:szCs w:val="28"/>
        </w:rPr>
        <w:fldChar w:fldCharType="end"/>
      </w:r>
    </w:p>
    <w:p w14:paraId="414FEE16" w14:textId="0D1D7F2E" w:rsidR="00D8096A" w:rsidRPr="001B170D" w:rsidRDefault="0043408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 terme hidrosadénite signifie inflammation des glandes de la sueur. D’emblée, Verneuil a évoqué une origine sudorale de la maladie, et Schiefferdecker incriminait les glandes sudoripares apocrines. Ces hypothèses </w:t>
      </w:r>
      <w:r w:rsidRPr="001B170D">
        <w:rPr>
          <w:rFonts w:ascii="Times New Roman" w:hAnsi="Times New Roman" w:cs="Times New Roman"/>
          <w:sz w:val="28"/>
          <w:szCs w:val="28"/>
        </w:rPr>
        <w:lastRenderedPageBreak/>
        <w:t>physiopathologiques reposaient sur la localisation des lésions dans le territoire des glandes apocrines. Shelley et Cahn</w:t>
      </w:r>
      <w:r w:rsidR="00BA606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{"citationID":"YLJIvUC1","properties":{"formattedCitation":"[23]","plainCitation":"[23]","noteIndex":0},"citationItems":[{"id":891,"uris":["http://zotero.org/users/local/EhEbXidg/items/IJPFA9ID"],"itemData":{"id":891,"type":"article-journal","abstract":"The pathogenesis of hidradenitis suppurativa in man; experimental and histologic observations","container-title":"A.M.A. archives of dermatology","DOI":"10.1001/archderm.1955.03730360068008","ISSN":"0096-5359","issue":"6","language":"en","note":"publisher: AMA Arch Derm\nPMID: 13268062","source":"pubmed.ncbi.nlm.nih.gov","title":"The pathogenesis of hidradenitis suppurativa in man; experimental and histologic observations","URL":"https://pubmed.ncbi.nlm.nih.gov/13268062/","volume":"72","author":[{"family":"Wb","given":"Shelley"},{"family":"Mm","given":"Cahn"}],"accessed":{"date-parts":[["2025",10,8]]},"issued":{"date-parts":[["1955",12]]}}}],"schema":"https://github.com/citation-style-language/schema/raw/master/csl-citation.json"} </w:instrText>
      </w:r>
      <w:r w:rsidR="00BA606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[23]</w:t>
      </w:r>
      <w:r w:rsidR="00BA6061"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en 1960 ont reproduit expérimentalement la maladie au niveau axillaire, en utilisant un ruban adhésif pour occlure les glandes apocrines. Ils ont ainsi mis en évidence les modifications suivantes : </w:t>
      </w:r>
    </w:p>
    <w:p w14:paraId="0CF42B7A" w14:textId="77777777" w:rsidR="005A2CCE" w:rsidRPr="001B170D" w:rsidRDefault="0043408F"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une obstruction des canaux excréteurs par des amas de kératine</w:t>
      </w:r>
    </w:p>
    <w:p w14:paraId="3B5937AA" w14:textId="07561870" w:rsidR="00D8096A" w:rsidRPr="001B170D" w:rsidRDefault="0043408F"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une dilatation du canal glandulaire au niveau des glandes apocrines, des remaniements inflammatoires avec un exsudat granulocytaire consécutif à l’envahissement par les bactéries piégées en amont du bouchon.</w:t>
      </w:r>
    </w:p>
    <w:p w14:paraId="2D521E63" w14:textId="77777777" w:rsidR="00E23CE5" w:rsidRPr="001B170D" w:rsidRDefault="0043408F"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 xml:space="preserve">une rupture secondaire de la glande apocrine libérant des acides gras dans le tissu sous-cutané, majorant ainsi la réaction inflammatoire et contaminant alors d’autres glandes apocrines contiguës. </w:t>
      </w:r>
    </w:p>
    <w:p w14:paraId="1FC40721" w14:textId="5D80B2A4" w:rsidR="0043408F" w:rsidRPr="001B170D" w:rsidRDefault="0043408F"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apparition à un stade évolué d’abcédations et fistulisations multiples, une destruction des annexes cutanées (follicules pilo-sébacés, glandes apocrines), puis une fibrose cicatricielle.</w:t>
      </w:r>
    </w:p>
    <w:p w14:paraId="70DF85F2" w14:textId="77777777" w:rsidR="0031257B" w:rsidRPr="007A799A" w:rsidRDefault="0031257B" w:rsidP="001B170D">
      <w:pPr>
        <w:spacing w:after="0" w:line="360" w:lineRule="auto"/>
        <w:jc w:val="both"/>
        <w:rPr>
          <w:rFonts w:ascii="Times New Roman" w:hAnsi="Times New Roman" w:cs="Times New Roman"/>
          <w:b/>
          <w:bCs/>
          <w:sz w:val="28"/>
          <w:szCs w:val="28"/>
        </w:rPr>
      </w:pPr>
    </w:p>
    <w:p w14:paraId="62AC4CD0" w14:textId="4769FE12" w:rsidR="003F0BE8" w:rsidRPr="007A799A" w:rsidRDefault="003F0BE8" w:rsidP="001B170D">
      <w:pPr>
        <w:pStyle w:val="Paragraphedeliste"/>
        <w:numPr>
          <w:ilvl w:val="2"/>
          <w:numId w:val="41"/>
        </w:numPr>
        <w:spacing w:after="0" w:line="360" w:lineRule="auto"/>
        <w:jc w:val="both"/>
        <w:rPr>
          <w:rFonts w:ascii="Times New Roman" w:hAnsi="Times New Roman"/>
          <w:b/>
          <w:bCs/>
          <w:sz w:val="28"/>
          <w:szCs w:val="28"/>
        </w:rPr>
      </w:pPr>
      <w:r w:rsidRPr="007A799A">
        <w:rPr>
          <w:rFonts w:ascii="Times New Roman" w:hAnsi="Times New Roman"/>
          <w:b/>
          <w:bCs/>
          <w:sz w:val="28"/>
          <w:szCs w:val="28"/>
        </w:rPr>
        <w:t xml:space="preserve"> </w:t>
      </w:r>
      <w:r w:rsidR="000B06D2" w:rsidRPr="007A799A">
        <w:rPr>
          <w:rFonts w:ascii="Times New Roman" w:hAnsi="Times New Roman"/>
          <w:b/>
          <w:bCs/>
          <w:sz w:val="28"/>
          <w:szCs w:val="28"/>
        </w:rPr>
        <w:t>La théorie de l’occlusion folliculaire</w:t>
      </w:r>
    </w:p>
    <w:p w14:paraId="4791F3AB" w14:textId="19BB4F80" w:rsidR="003F0BE8" w:rsidRPr="001B170D" w:rsidRDefault="00D8096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La théorie de l’occlusion primitive folliculaire reste la théorie la plus retenue. L’atteinte des glandes apocrines est un caractère accessoire dans la pathogénie et aujourd’hui, on s’accorde sur le fait que l’atteinte des glandes apocrines et le processus inflammatoire sont des événements secondaires </w:t>
      </w:r>
      <w:r w:rsidR="001041A6" w:rsidRPr="001B170D">
        <w:rPr>
          <w:rFonts w:ascii="Times New Roman" w:hAnsi="Times New Roman" w:cs="Times New Roman"/>
          <w:sz w:val="28"/>
          <w:szCs w:val="28"/>
        </w:rPr>
        <w:fldChar w:fldCharType="begin"/>
      </w:r>
      <w:r w:rsidR="001041A6" w:rsidRPr="001B170D">
        <w:rPr>
          <w:rFonts w:ascii="Times New Roman" w:hAnsi="Times New Roman" w:cs="Times New Roman"/>
          <w:sz w:val="28"/>
          <w:szCs w:val="28"/>
        </w:rPr>
        <w:instrText xml:space="preserve"> ADDIN ZOTERO_ITEM CSL_CITATION {"citationID":"ojTDpVXN","properties":{"formattedCitation":"[8]","plainCitation":"[8]","noteIndex":0},"citationItems":[{"id":841,"uris":["http://zotero.org/users/local/EhEbXidg/items/DK7854ZH"],"itemData":{"id":841,"type":"article-journal","abstract":"The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suppurativa","volume":"73","author":[{"family":"Prens","given":"Errol"},{"family":"Deckers","given":"Inge"}],"issued":{"date-parts":[["2015",11]]}}}],"schema":"https://github.com/citation-style-language/schema/raw/master/csl-citation.json"} </w:instrText>
      </w:r>
      <w:r w:rsidR="001041A6" w:rsidRPr="001B170D">
        <w:rPr>
          <w:rFonts w:ascii="Times New Roman" w:hAnsi="Times New Roman" w:cs="Times New Roman"/>
          <w:sz w:val="28"/>
          <w:szCs w:val="28"/>
        </w:rPr>
        <w:fldChar w:fldCharType="separate"/>
      </w:r>
      <w:r w:rsidR="001041A6" w:rsidRPr="001B170D">
        <w:rPr>
          <w:rFonts w:ascii="Times New Roman" w:hAnsi="Times New Roman" w:cs="Times New Roman"/>
          <w:sz w:val="28"/>
          <w:szCs w:val="28"/>
        </w:rPr>
        <w:t>[8]</w:t>
      </w:r>
      <w:r w:rsidR="001041A6"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17DC0FCD" w14:textId="7A6D1503" w:rsidR="00BA6061" w:rsidRPr="001B170D" w:rsidRDefault="009848AC"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00D8096A" w:rsidRPr="001B170D">
        <w:rPr>
          <w:rFonts w:ascii="Times New Roman" w:hAnsi="Times New Roman" w:cs="Times New Roman"/>
          <w:sz w:val="28"/>
          <w:szCs w:val="28"/>
        </w:rPr>
        <w:t>La maladie commence par une hyperkératose folliculaire et une dilatation de l’infundibulum et la plupart des auteurs pensent que la contribution bactérienne est un événement secondaire dans le processus pathologique</w:t>
      </w:r>
      <w:r w:rsidR="00892AA7"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{"citationID":"pWRBxQvm","properties":{"formattedCitation":"[24]","plainCitation":"[24]","noteIndex":0},"citationItems":[{"id":897,"uris":["http://zotero.org/users/local/EhEbXidg/items/INTPJSPG"],"itemData":{"id":897,"type":"article-journal","abstract":"Hidradenitis suppurativa is a complex inflammatory skin disease with the molecular pathogenesis of disease incompletely understood. Recent observational and experimental insights into disease pathogenesis are challenging long-held beliefs regarding the causes and mechanisms of disease. The most effective treatments to date are anti-inflammatory in nature suggesting inflammation is the major driver of disease activity. This study critically evaluates the existing literature regarding the mechanisms of disease pathogenesis. Specifically, it questions the role of follicular occlusion as the central driver of disease activity and reframes hidradenitis suppurativa as a complex autoinflammatory and autoimmune disorder. Ongoing efforts to understand the mechanisms of disease will no doubt lead to more efficacious therapeutics to control this burdensome disabling disease.","container-title":"Dermatological Reviews","DOI":"10.1002/der2.113","ISSN":"2637-7489","issue":"2","language":"en","license":"© 2022 The Authors. Dermatological Reviews published by John Wiley &amp; Sons Ltd.","note":"_eprint: https://onlinelibrary.wiley.com/doi/pdf/10.1002/der2.113","page":"39-49","source":"Wiley Online Library","title":"The pathogenesis of hidradenitis suppurativa: Evolving paradigms in a complex disease","title-short":"The pathogenesis of hidradenitis suppurativa","volume":"3","author":[{"family":"Kozera","given":"Emily K."},{"family":"Frew","given":"John W."}],"issued":{"date-parts":[["2022"]]}}}],"schema":"https://github.com/citation-style-language/schema/raw/master/csl-citation.json"} </w:instrText>
      </w:r>
      <w:r w:rsidR="00892AA7"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[24]</w:t>
      </w:r>
      <w:r w:rsidR="00892AA7" w:rsidRPr="001B170D">
        <w:rPr>
          <w:rFonts w:ascii="Times New Roman" w:hAnsi="Times New Roman" w:cs="Times New Roman"/>
          <w:sz w:val="28"/>
          <w:szCs w:val="28"/>
        </w:rPr>
        <w:fldChar w:fldCharType="end"/>
      </w:r>
      <w:r w:rsidR="00D8096A" w:rsidRPr="001B170D">
        <w:rPr>
          <w:rFonts w:ascii="Times New Roman" w:hAnsi="Times New Roman" w:cs="Times New Roman"/>
          <w:sz w:val="28"/>
          <w:szCs w:val="28"/>
        </w:rPr>
        <w:t xml:space="preserve"> . La rétention de kératine dans les follicules et les fistules favorisent l’infection bactérienne. L’occlusion folliculaire entraîne une dilation suivie d’une rupture et de la dissémination de la kératine et des bactéries dans le derme. Ceci induit une réponse chimiotactique forte avec un infiltrat inflammatoire composé de neutrophiles, de lymphocytes et d’histiocytes</w:t>
      </w:r>
      <w:r w:rsidR="006A6BB2"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{"citationID":"Ju8hrVBO","properties":{"formattedCitation":"[22]","plainCitation":"[22]","noteIndex":0},"citationItems":[{"id":900,"uris":["http://zotero.org/users/local/EhEbXidg/items/R5NWFMSY"],"itemData":{"id":900,"type":"article-journal","container-title":"British Journal of Plastic Surgery","DOI":"10.1016/S0007-1226(03)00177-2","ISSN":"0007-1226","issue":"5","journalAbbreviation":"British Journal of Plastic Surgery","language":"English","note":"publisher: Elsevier","page":"451-461","source":"www.jprasurg.com","title":"Hidradenitis suppurativa: pathogenesis and management","title-short":"Hidradenitis suppurativa","volume":"56","author":[{"family":"Slade","given":"D. E. M."},{"family":"Powell","given":"B. W."},{"family":"Mortimer","given":"P. S."}],"issued":{"date-parts":[["2003",7,1]]}}}],"schema":"https://github.com/citation-style-language/schema/raw/master/csl-citation.json"} </w:instrText>
      </w:r>
      <w:r w:rsidR="006A6BB2"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[22]</w:t>
      </w:r>
      <w:r w:rsidR="006A6BB2" w:rsidRPr="001B170D">
        <w:rPr>
          <w:rFonts w:ascii="Times New Roman" w:hAnsi="Times New Roman" w:cs="Times New Roman"/>
          <w:sz w:val="28"/>
          <w:szCs w:val="28"/>
        </w:rPr>
        <w:fldChar w:fldCharType="end"/>
      </w:r>
      <w:r w:rsidR="00D8096A" w:rsidRPr="001B170D">
        <w:rPr>
          <w:rFonts w:ascii="Times New Roman" w:hAnsi="Times New Roman" w:cs="Times New Roman"/>
          <w:sz w:val="28"/>
          <w:szCs w:val="28"/>
        </w:rPr>
        <w:t xml:space="preserve">. Dans les stades plus tardifs de l’HS, l’infection bactérienne est un facteur de risque d’extension des lésions. Les </w:t>
      </w:r>
      <w:r w:rsidR="00D8096A" w:rsidRPr="001B170D">
        <w:rPr>
          <w:rFonts w:ascii="Times New Roman" w:hAnsi="Times New Roman" w:cs="Times New Roman"/>
          <w:sz w:val="28"/>
          <w:szCs w:val="28"/>
        </w:rPr>
        <w:lastRenderedPageBreak/>
        <w:t>fistules sont formées dans le derme et l’hypoderme à partir de l’épithélium folliculaire rompu dans une tentative faite par le tissu pour confiner l’inflammation et il y a un très fort risque d’infections secondaires</w:t>
      </w:r>
      <w:r w:rsidR="00645742" w:rsidRPr="001B170D">
        <w:rPr>
          <w:rFonts w:ascii="Times New Roman" w:hAnsi="Times New Roman" w:cs="Times New Roman"/>
          <w:sz w:val="28"/>
          <w:szCs w:val="28"/>
        </w:rPr>
        <w:fldChar w:fldCharType="begin"/>
      </w:r>
      <w:r w:rsidR="00DA1950" w:rsidRPr="001B170D">
        <w:rPr>
          <w:rFonts w:ascii="Times New Roman" w:hAnsi="Times New Roman" w:cs="Times New Roman"/>
          <w:sz w:val="28"/>
          <w:szCs w:val="28"/>
        </w:rPr>
        <w:instrText xml:space="preserve"> ADDIN ZOTERO_ITEM CSL_CITATION {"citationID":"WexXbNoU","properties":{"formattedCitation":"[8,8,25]","plainCitation":"[8,8,25]","dontUpdate":true,"noteIndex":0},"citationItems":[{"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id":897,"uris":["http://zotero.org/users/local/EhEbXidg/items/INTPJSPG"],"itemData":{"id":897,"type":"article-journal","abstract":"Hidradenitis suppurativa is a complex inflammatory skin disease with the molecular pathogenesis of disease incompletely understood. Recent observational and experimental insights into disease pathogenesis are challenging long-held beliefs regarding the causes and mechanisms of disease. The most effective treatments to date are anti-inflammatory in nature suggesting inflammation is the major driver of disease activity. This study critically evaluates the existing literature regarding the mechanisms of disease pathogenesis. Specifically, it questions the role of follicular occlusion as the central driver of disease activity and reframes hidradenitis suppurativa as a complex autoinflammatory and autoimmune disorder. Ongoing efforts to understand the mechanisms of disease will no doubt lead to more efficacious therapeutics to control this burdensome disabling disease.","container-title":"Dermatological Reviews","DOI":"10.1002/der2.113","ISSN":"2637-7489","issue":"2","language":"en","license":"© 2022 The Authors. Dermatological Reviews published by John Wiley &amp; Sons Ltd.","note":"_eprint: https://onlinelibrary.wiley.com/doi/pdf/10.1002/der2.113","page":"39-49","source":"Wiley Online Library","title":"The pathogenesis of hidradenitis suppurativa: Evolving paradigms in a complex disease","title-short":"The pathogenesis of hidradenitis suppurativa","volume":"3","author":[{"family":"Kozera","given":"Emily K."},{"family":"Frew","given":"John W."}],"issued":{"date-parts":[["2022"]]}}}],"schema":"https://github.com/citation-style-language/schema/raw/master/csl-citation.json"} </w:instrText>
      </w:r>
      <w:r w:rsidR="00645742" w:rsidRPr="001B170D">
        <w:rPr>
          <w:rFonts w:ascii="Times New Roman" w:hAnsi="Times New Roman" w:cs="Times New Roman"/>
          <w:sz w:val="28"/>
          <w:szCs w:val="28"/>
        </w:rPr>
        <w:fldChar w:fldCharType="separate"/>
      </w:r>
      <w:r w:rsidR="00645742" w:rsidRPr="001B170D">
        <w:rPr>
          <w:rFonts w:ascii="Times New Roman" w:hAnsi="Times New Roman" w:cs="Times New Roman"/>
          <w:sz w:val="28"/>
          <w:szCs w:val="28"/>
        </w:rPr>
        <w:t>[8,25]</w:t>
      </w:r>
      <w:r w:rsidR="00645742" w:rsidRPr="001B170D">
        <w:rPr>
          <w:rFonts w:ascii="Times New Roman" w:hAnsi="Times New Roman" w:cs="Times New Roman"/>
          <w:sz w:val="28"/>
          <w:szCs w:val="28"/>
        </w:rPr>
        <w:fldChar w:fldCharType="end"/>
      </w:r>
      <w:r w:rsidR="00D8096A" w:rsidRPr="001B170D">
        <w:rPr>
          <w:rFonts w:ascii="Times New Roman" w:hAnsi="Times New Roman" w:cs="Times New Roman"/>
          <w:sz w:val="28"/>
          <w:szCs w:val="28"/>
        </w:rPr>
        <w:t>.</w:t>
      </w:r>
    </w:p>
    <w:p w14:paraId="27E5060B" w14:textId="77777777" w:rsidR="00645742" w:rsidRPr="001B170D" w:rsidRDefault="00645742"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b/>
          <w:bCs/>
          <w:noProof/>
          <w:sz w:val="28"/>
          <w:szCs w:val="28"/>
        </w:rPr>
        <w:drawing>
          <wp:inline distT="0" distB="0" distL="0" distR="0" wp14:anchorId="6BB171C9" wp14:editId="11672123">
            <wp:extent cx="4763135" cy="3418840"/>
            <wp:effectExtent l="0" t="0" r="0" b="0"/>
            <wp:docPr id="1431865498" name="Image 1" descr="Les détails sont dans la légende suivant l'image">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 détails sont dans la légende suivant l'image">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3135" cy="3418840"/>
                    </a:xfrm>
                    <a:prstGeom prst="rect">
                      <a:avLst/>
                    </a:prstGeom>
                    <a:noFill/>
                    <a:ln>
                      <a:noFill/>
                    </a:ln>
                  </pic:spPr>
                </pic:pic>
              </a:graphicData>
            </a:graphic>
          </wp:inline>
        </w:drawing>
      </w:r>
    </w:p>
    <w:p w14:paraId="1825ADEA" w14:textId="7A2C320D" w:rsidR="00645742" w:rsidRPr="007A799A" w:rsidRDefault="00675674" w:rsidP="001B170D">
      <w:pPr>
        <w:pStyle w:val="Lgende"/>
        <w:spacing w:line="360" w:lineRule="auto"/>
        <w:jc w:val="both"/>
        <w:rPr>
          <w:rFonts w:ascii="Times New Roman" w:hAnsi="Times New Roman" w:cs="Times New Roman"/>
          <w:color w:val="auto"/>
          <w:sz w:val="28"/>
          <w:szCs w:val="28"/>
        </w:rPr>
      </w:pPr>
      <w:bookmarkStart w:id="141" w:name="_Toc212464538"/>
      <w:r w:rsidRPr="007A799A">
        <w:rPr>
          <w:rFonts w:ascii="Times New Roman" w:hAnsi="Times New Roman" w:cs="Times New Roman"/>
          <w:color w:val="auto"/>
          <w:sz w:val="28"/>
          <w:szCs w:val="28"/>
        </w:rPr>
        <w:t xml:space="preserve">Figure </w:t>
      </w:r>
      <w:r w:rsidRPr="007A799A">
        <w:rPr>
          <w:rFonts w:ascii="Times New Roman" w:hAnsi="Times New Roman" w:cs="Times New Roman"/>
          <w:color w:val="auto"/>
          <w:sz w:val="28"/>
          <w:szCs w:val="28"/>
        </w:rPr>
        <w:fldChar w:fldCharType="begin"/>
      </w:r>
      <w:r w:rsidRPr="007A799A">
        <w:rPr>
          <w:rFonts w:ascii="Times New Roman" w:hAnsi="Times New Roman" w:cs="Times New Roman"/>
          <w:color w:val="auto"/>
          <w:sz w:val="28"/>
          <w:szCs w:val="28"/>
        </w:rPr>
        <w:instrText xml:space="preserve"> SEQ Figure \* ARABIC </w:instrText>
      </w:r>
      <w:r w:rsidRPr="007A799A">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3</w:t>
      </w:r>
      <w:r w:rsidRPr="007A799A">
        <w:rPr>
          <w:rFonts w:ascii="Times New Roman" w:hAnsi="Times New Roman" w:cs="Times New Roman"/>
          <w:color w:val="auto"/>
          <w:sz w:val="28"/>
          <w:szCs w:val="28"/>
        </w:rPr>
        <w:fldChar w:fldCharType="end"/>
      </w:r>
      <w:r w:rsidR="007A799A" w:rsidRPr="007A799A">
        <w:rPr>
          <w:rFonts w:ascii="Times New Roman" w:hAnsi="Times New Roman" w:cs="Times New Roman"/>
          <w:b/>
          <w:bCs/>
          <w:color w:val="auto"/>
          <w:sz w:val="28"/>
          <w:szCs w:val="28"/>
        </w:rPr>
        <w:t>: physiopathologie de l’HS</w:t>
      </w:r>
      <w:r w:rsidR="00645742" w:rsidRPr="007A799A">
        <w:rPr>
          <w:rFonts w:ascii="Times New Roman" w:hAnsi="Times New Roman" w:cs="Times New Roman"/>
          <w:b/>
          <w:bCs/>
          <w:color w:val="auto"/>
          <w:sz w:val="28"/>
          <w:szCs w:val="28"/>
        </w:rPr>
        <w:t xml:space="preserve"> </w:t>
      </w:r>
      <w:r w:rsidR="00A55572" w:rsidRPr="007A799A">
        <w:rPr>
          <w:rFonts w:ascii="Times New Roman" w:hAnsi="Times New Roman" w:cs="Times New Roman"/>
          <w:b/>
          <w:bCs/>
          <w:color w:val="auto"/>
          <w:sz w:val="28"/>
          <w:szCs w:val="28"/>
        </w:rPr>
        <w:fldChar w:fldCharType="begin"/>
      </w:r>
      <w:r w:rsidR="006676E6">
        <w:rPr>
          <w:rFonts w:ascii="Times New Roman" w:hAnsi="Times New Roman" w:cs="Times New Roman"/>
          <w:b/>
          <w:bCs/>
          <w:color w:val="auto"/>
          <w:sz w:val="28"/>
          <w:szCs w:val="28"/>
        </w:rPr>
        <w:instrText xml:space="preserve"> ADDIN ZOTERO_ITEM CSL_CITATION {"citationID":"ySHxNujK","properties":{"formattedCitation":"[24]","plainCitation":"[24]","noteIndex":0},"citationItems":[{"id":897,"uris":["http://zotero.org/users/local/EhEbXidg/items/INTPJSPG"],"itemData":{"id":897,"type":"article-journal","abstract":"Hidradenitis suppurativa is a complex inflammatory skin disease with the molecular pathogenesis of disease incompletely understood. Recent observational and experimental insights into disease pathogenesis are challenging long-held beliefs regarding the causes and mechanisms of disease. The most effective treatments to date are anti-inflammatory in nature suggesting inflammation is the major driver of disease activity. This study critically evaluates the existing literature regarding the mechanisms of disease pathogenesis. Specifically, it questions the role of follicular occlusion as the central driver of disease activity and reframes hidradenitis suppurativa as a complex autoinflammatory and autoimmune disorder. Ongoing efforts to understand the mechanisms of disease will no doubt lead to more efficacious therapeutics to control this burdensome disabling disease.","container-title":"Dermatological Reviews","DOI":"10.1002/der2.113","ISSN":"2637-7489","issue":"2","language":"en","license":"© 2022 The Authors. Dermatological Reviews published by John Wiley &amp; Sons Ltd.","note":"_eprint: https://onlinelibrary.wiley.com/doi/pdf/10.1002/der2.113","page":"39-49","source":"Wiley Online Library","title":"The pathogenesis of hidradenitis suppurativa: Evolving paradigms in a complex disease","title-short":"The pathogenesis of hidradenitis suppurativa","volume":"3","author":[{"family":"Kozera","given":"Emily K."},{"family":"Frew","given":"John W."}],"issued":{"date-parts":[["2022"]]}}}],"schema":"https://github.com/citation-style-language/schema/raw/master/csl-citation.json"} </w:instrText>
      </w:r>
      <w:r w:rsidR="00A55572" w:rsidRPr="007A799A">
        <w:rPr>
          <w:rFonts w:ascii="Times New Roman" w:hAnsi="Times New Roman" w:cs="Times New Roman"/>
          <w:b/>
          <w:bCs/>
          <w:color w:val="auto"/>
          <w:sz w:val="28"/>
          <w:szCs w:val="28"/>
        </w:rPr>
        <w:fldChar w:fldCharType="separate"/>
      </w:r>
      <w:bookmarkEnd w:id="141"/>
      <w:r w:rsidR="006676E6" w:rsidRPr="006676E6">
        <w:rPr>
          <w:rFonts w:ascii="Times New Roman" w:hAnsi="Times New Roman" w:cs="Times New Roman"/>
          <w:sz w:val="28"/>
        </w:rPr>
        <w:t>[24]</w:t>
      </w:r>
      <w:r w:rsidR="00A55572" w:rsidRPr="007A799A">
        <w:rPr>
          <w:rFonts w:ascii="Times New Roman" w:hAnsi="Times New Roman" w:cs="Times New Roman"/>
          <w:b/>
          <w:bCs/>
          <w:color w:val="auto"/>
          <w:sz w:val="28"/>
          <w:szCs w:val="28"/>
        </w:rPr>
        <w:fldChar w:fldCharType="end"/>
      </w:r>
      <w:r w:rsidR="00E23CE5" w:rsidRPr="007A799A">
        <w:rPr>
          <w:rFonts w:ascii="Times New Roman" w:hAnsi="Times New Roman" w:cs="Times New Roman"/>
          <w:b/>
          <w:bCs/>
          <w:color w:val="auto"/>
          <w:sz w:val="28"/>
          <w:szCs w:val="28"/>
        </w:rPr>
        <w:t> </w:t>
      </w:r>
    </w:p>
    <w:p w14:paraId="788D9C48" w14:textId="2CFBC854" w:rsidR="00645742" w:rsidRPr="001B170D" w:rsidRDefault="00645742" w:rsidP="001B170D">
      <w:pPr>
        <w:pStyle w:val="Paragraphedeliste"/>
        <w:numPr>
          <w:ilvl w:val="0"/>
          <w:numId w:val="24"/>
        </w:numPr>
        <w:spacing w:after="0" w:line="360" w:lineRule="auto"/>
        <w:jc w:val="both"/>
        <w:rPr>
          <w:rFonts w:ascii="Times New Roman" w:hAnsi="Times New Roman"/>
          <w:sz w:val="28"/>
          <w:szCs w:val="28"/>
        </w:rPr>
      </w:pPr>
      <w:r w:rsidRPr="001B170D">
        <w:rPr>
          <w:rFonts w:ascii="Times New Roman" w:hAnsi="Times New Roman"/>
          <w:sz w:val="28"/>
          <w:szCs w:val="28"/>
        </w:rPr>
        <w:t xml:space="preserve">De multiples facteurs contributifs, dont des altérations génétiques (dont des polymorphismes documentés du complexe gamma-sécrétase), des stimuli environnementaux exogènes et des contributions d'un microbiome dysrégulé, activent les cellules dendritiques résidentes par la production ou la stimulation de divers facteurs inflammatoires. Ceux-ci entraînent ensuite la stimulation et l'activation de divers sous-ensembles de lymphocytes T, lesquels induisent l'activation des kératinocytes et d'autres cellules inflammatoires via divers produits, dont l'IL-17, le TNF-a, l'IL-1a et l'IL-1b. Les effets en aval sur l'épithélium folliculaire et interfolliculaire conduisent à la production de médiateurs pro-inflammatoires par les kératinocytes en prolifération. Ceci est probablement associé à la formation de comédons dans les cas de maladie établie. (B) L'hyperplasie épidermique pseudo-psoriasiforme de l'épiderme des lésions d'HS est le </w:t>
      </w:r>
      <w:r w:rsidRPr="001B170D">
        <w:rPr>
          <w:rFonts w:ascii="Times New Roman" w:hAnsi="Times New Roman"/>
          <w:sz w:val="28"/>
          <w:szCs w:val="28"/>
        </w:rPr>
        <w:lastRenderedPageBreak/>
        <w:t>siège d'une production de cytokines, notamment d'IL-1a, d'IL-1B, de TNF-alpha, d'IL-17C et des isoformes CXCL1/CXCL8. Cette production alimente ensuite une interaction avec les lésions inflammatoires dermiques et stromales (fibroblastes), entraînant un afflux auto-entretenu de lymphocytes B et T (via CCL20 et CXCL13), de macrophages, de monocytes et de neutrophiles. On suppose qu'autour de l'infundibulum folliculaire, l'interaction kératinocytes-fibroblastes pourrait être un mécanisme par lequel des tunnels épithélialisés pourraient se développer par excroissance des kératinocytes à partir de la gaine radiculaire externe. (C) Les tunnels épithélialisés établis produisent une importante quantité de cytokines et de chimiokines inflammatoires, à un niveau supérieur à celui exprimé dans l'épiderme sus-jacent. La migration transépithéliale des neutrophiles entraîne le développement d'une masse gélatineuse proliférative infiltrante (MPGI) présente dans la lumière de ces tunnels. L'accumulation de lymphocytes B, de cellules dendritiques et de neutrophiles (produisant des pièges extracellulaires à neutrophiles) environnants contribue à l'inflammation auto-amplifiante observée dans les formes graves de la maladie.</w:t>
      </w:r>
    </w:p>
    <w:p w14:paraId="35CDAB65" w14:textId="77777777" w:rsidR="00C710D7" w:rsidRPr="001B170D" w:rsidRDefault="00C710D7" w:rsidP="001B170D">
      <w:pPr>
        <w:pStyle w:val="Paragraphedeliste"/>
        <w:spacing w:after="0" w:line="360" w:lineRule="auto"/>
        <w:jc w:val="both"/>
        <w:rPr>
          <w:rFonts w:ascii="Times New Roman" w:hAnsi="Times New Roman"/>
          <w:sz w:val="28"/>
          <w:szCs w:val="28"/>
        </w:rPr>
      </w:pPr>
    </w:p>
    <w:p w14:paraId="47AFF398" w14:textId="77777777" w:rsidR="00C710D7" w:rsidRPr="001B170D" w:rsidRDefault="00C710D7" w:rsidP="001B170D">
      <w:pPr>
        <w:pStyle w:val="Paragraphedeliste"/>
        <w:spacing w:after="0" w:line="360" w:lineRule="auto"/>
        <w:jc w:val="both"/>
        <w:rPr>
          <w:rFonts w:ascii="Times New Roman" w:hAnsi="Times New Roman"/>
          <w:sz w:val="28"/>
          <w:szCs w:val="28"/>
        </w:rPr>
      </w:pPr>
    </w:p>
    <w:p w14:paraId="66EC29FB" w14:textId="20B7A0B9" w:rsidR="00C710D7" w:rsidRPr="001B170D" w:rsidRDefault="00C710D7" w:rsidP="001B170D">
      <w:pPr>
        <w:spacing w:after="0" w:line="360" w:lineRule="auto"/>
        <w:ind w:left="360"/>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3F9DA6E8" wp14:editId="58D505B7">
            <wp:extent cx="5760720" cy="3140075"/>
            <wp:effectExtent l="0" t="0" r="0" b="3175"/>
            <wp:docPr id="18787528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52898" name=""/>
                    <pic:cNvPicPr/>
                  </pic:nvPicPr>
                  <pic:blipFill>
                    <a:blip r:embed="rId28"/>
                    <a:stretch>
                      <a:fillRect/>
                    </a:stretch>
                  </pic:blipFill>
                  <pic:spPr>
                    <a:xfrm>
                      <a:off x="0" y="0"/>
                      <a:ext cx="5760720" cy="3140075"/>
                    </a:xfrm>
                    <a:prstGeom prst="rect">
                      <a:avLst/>
                    </a:prstGeom>
                  </pic:spPr>
                </pic:pic>
              </a:graphicData>
            </a:graphic>
          </wp:inline>
        </w:drawing>
      </w:r>
    </w:p>
    <w:p w14:paraId="3B7F5933" w14:textId="0D9A1782" w:rsidR="00645742" w:rsidRPr="001B170D" w:rsidRDefault="00675674" w:rsidP="001B170D">
      <w:pPr>
        <w:pStyle w:val="Lgende"/>
        <w:spacing w:line="360" w:lineRule="auto"/>
        <w:jc w:val="both"/>
        <w:rPr>
          <w:rFonts w:ascii="Times New Roman" w:hAnsi="Times New Roman" w:cs="Times New Roman"/>
          <w:sz w:val="28"/>
          <w:szCs w:val="28"/>
        </w:rPr>
      </w:pPr>
      <w:bookmarkStart w:id="142" w:name="_Toc212464539"/>
      <w:r w:rsidRPr="007A799A">
        <w:rPr>
          <w:rFonts w:ascii="Times New Roman" w:hAnsi="Times New Roman" w:cs="Times New Roman"/>
          <w:color w:val="auto"/>
          <w:sz w:val="28"/>
          <w:szCs w:val="28"/>
        </w:rPr>
        <w:t xml:space="preserve">Figure </w:t>
      </w:r>
      <w:r w:rsidRPr="007A799A">
        <w:rPr>
          <w:rFonts w:ascii="Times New Roman" w:hAnsi="Times New Roman" w:cs="Times New Roman"/>
          <w:color w:val="auto"/>
          <w:sz w:val="28"/>
          <w:szCs w:val="28"/>
        </w:rPr>
        <w:fldChar w:fldCharType="begin"/>
      </w:r>
      <w:r w:rsidRPr="007A799A">
        <w:rPr>
          <w:rFonts w:ascii="Times New Roman" w:hAnsi="Times New Roman" w:cs="Times New Roman"/>
          <w:color w:val="auto"/>
          <w:sz w:val="28"/>
          <w:szCs w:val="28"/>
        </w:rPr>
        <w:instrText xml:space="preserve"> SEQ Figure \* ARABIC </w:instrText>
      </w:r>
      <w:r w:rsidRPr="007A799A">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4</w:t>
      </w:r>
      <w:r w:rsidRPr="007A799A">
        <w:rPr>
          <w:rFonts w:ascii="Times New Roman" w:hAnsi="Times New Roman" w:cs="Times New Roman"/>
          <w:color w:val="auto"/>
          <w:sz w:val="28"/>
          <w:szCs w:val="28"/>
        </w:rPr>
        <w:fldChar w:fldCharType="end"/>
      </w:r>
      <w:r w:rsidR="007A799A" w:rsidRPr="007A799A">
        <w:rPr>
          <w:rFonts w:ascii="Times New Roman" w:hAnsi="Times New Roman" w:cs="Times New Roman"/>
          <w:color w:val="auto"/>
          <w:sz w:val="28"/>
          <w:szCs w:val="28"/>
        </w:rPr>
        <w:t> :</w:t>
      </w:r>
      <w:r w:rsidR="001A7B1D" w:rsidRPr="007A799A">
        <w:rPr>
          <w:rFonts w:ascii="Times New Roman" w:hAnsi="Times New Roman" w:cs="Times New Roman"/>
          <w:color w:val="auto"/>
          <w:sz w:val="28"/>
          <w:szCs w:val="28"/>
        </w:rPr>
        <w:t xml:space="preserve"> Pathogénie des lésions de l’hidradénite suppurée</w:t>
      </w:r>
      <w:r w:rsidR="001A7B1D" w:rsidRPr="007A799A">
        <w:rPr>
          <w:rFonts w:ascii="Times New Roman" w:hAnsi="Times New Roman" w:cs="Times New Roman"/>
          <w:color w:val="auto"/>
          <w:sz w:val="28"/>
          <w:szCs w:val="28"/>
        </w:rPr>
        <w:fldChar w:fldCharType="begin"/>
      </w:r>
      <w:r w:rsidR="006676E6">
        <w:rPr>
          <w:rFonts w:ascii="Times New Roman" w:hAnsi="Times New Roman" w:cs="Times New Roman"/>
          <w:color w:val="auto"/>
          <w:sz w:val="28"/>
          <w:szCs w:val="28"/>
        </w:rPr>
        <w:instrText xml:space="preserve"> ADDIN ZOTERO_ITEM CSL_CITATION {"citationID":"iFyArMkq","properties":{"formattedCitation":"[25]","plainCitation":"[25]","noteIndex":0},"citationItems":[{"id":851,"uris":["http://zotero.org/users/local/EhEbXidg/items/57LH86JZ"],"itemData":{"id":851,"type":"article-journal","abstract":"Background.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001A7B1D" w:rsidRPr="007A799A">
        <w:rPr>
          <w:rFonts w:ascii="Times New Roman" w:hAnsi="Times New Roman" w:cs="Times New Roman"/>
          <w:color w:val="auto"/>
          <w:sz w:val="28"/>
          <w:szCs w:val="28"/>
        </w:rPr>
        <w:fldChar w:fldCharType="separate"/>
      </w:r>
      <w:bookmarkEnd w:id="142"/>
      <w:r w:rsidR="006676E6" w:rsidRPr="006676E6">
        <w:rPr>
          <w:rFonts w:ascii="Times New Roman" w:hAnsi="Times New Roman" w:cs="Times New Roman"/>
          <w:sz w:val="28"/>
        </w:rPr>
        <w:t>[25]</w:t>
      </w:r>
      <w:r w:rsidR="001A7B1D" w:rsidRPr="007A799A">
        <w:rPr>
          <w:rFonts w:ascii="Times New Roman" w:hAnsi="Times New Roman" w:cs="Times New Roman"/>
          <w:color w:val="auto"/>
          <w:sz w:val="28"/>
          <w:szCs w:val="28"/>
        </w:rPr>
        <w:fldChar w:fldCharType="end"/>
      </w:r>
    </w:p>
    <w:p w14:paraId="7D4428C6" w14:textId="77777777" w:rsidR="000B06D2" w:rsidRPr="001B170D" w:rsidRDefault="000B06D2" w:rsidP="001B170D">
      <w:pPr>
        <w:spacing w:after="0" w:line="360" w:lineRule="auto"/>
        <w:jc w:val="both"/>
        <w:rPr>
          <w:rFonts w:ascii="Times New Roman" w:hAnsi="Times New Roman" w:cs="Times New Roman"/>
          <w:sz w:val="28"/>
          <w:szCs w:val="28"/>
        </w:rPr>
      </w:pPr>
    </w:p>
    <w:p w14:paraId="280AD9F5" w14:textId="269A11AF" w:rsidR="000B06D2" w:rsidRPr="007A799A" w:rsidRDefault="004C5C6A" w:rsidP="007A799A">
      <w:pPr>
        <w:pStyle w:val="Titre2"/>
        <w:numPr>
          <w:ilvl w:val="1"/>
          <w:numId w:val="41"/>
        </w:numPr>
        <w:spacing w:line="360" w:lineRule="auto"/>
        <w:jc w:val="both"/>
        <w:rPr>
          <w:rFonts w:ascii="Times New Roman" w:hAnsi="Times New Roman" w:cs="Times New Roman"/>
          <w:b/>
          <w:bCs/>
          <w:color w:val="auto"/>
          <w:sz w:val="28"/>
          <w:szCs w:val="28"/>
        </w:rPr>
      </w:pPr>
      <w:bookmarkStart w:id="143" w:name="_Toc212580032"/>
      <w:r w:rsidRPr="007A799A">
        <w:rPr>
          <w:rStyle w:val="Titre2Car"/>
          <w:rFonts w:ascii="Times New Roman" w:hAnsi="Times New Roman" w:cs="Times New Roman"/>
          <w:b/>
          <w:bCs/>
          <w:color w:val="auto"/>
          <w:sz w:val="28"/>
          <w:szCs w:val="28"/>
        </w:rPr>
        <w:t>Facteurs associés à la maladie de Verneuil</w:t>
      </w:r>
      <w:bookmarkEnd w:id="143"/>
    </w:p>
    <w:p w14:paraId="0D21C346" w14:textId="3E08652F" w:rsidR="00C438A2" w:rsidRPr="007A799A" w:rsidRDefault="00C438A2" w:rsidP="001B170D">
      <w:pPr>
        <w:pStyle w:val="Paragraphedeliste"/>
        <w:numPr>
          <w:ilvl w:val="2"/>
          <w:numId w:val="41"/>
        </w:numPr>
        <w:spacing w:after="0" w:line="360" w:lineRule="auto"/>
        <w:jc w:val="both"/>
        <w:rPr>
          <w:rFonts w:ascii="Times New Roman" w:hAnsi="Times New Roman"/>
          <w:b/>
          <w:bCs/>
          <w:sz w:val="28"/>
          <w:szCs w:val="28"/>
        </w:rPr>
      </w:pPr>
      <w:r w:rsidRPr="007A799A">
        <w:rPr>
          <w:rFonts w:ascii="Times New Roman" w:hAnsi="Times New Roman"/>
          <w:b/>
          <w:bCs/>
          <w:sz w:val="28"/>
          <w:szCs w:val="28"/>
        </w:rPr>
        <w:t xml:space="preserve"> Facteurs Génétiques </w:t>
      </w:r>
    </w:p>
    <w:p w14:paraId="11AF1653" w14:textId="53D428EF" w:rsidR="00E51830" w:rsidRPr="001B170D" w:rsidRDefault="00E5183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La prédisposition génétique est un important facteur de risque puisqu’en effet, 40% des patients atteints de la maladie de Verneuil ont des antécédents familiaux. Ce pourcentage n’est pas certain, il s’agit probablement d’une sous-estimation car la présence de nodules n’est pas un sujet toujours abordé au sein d’une discussion familiale. Dans le cadre de cette maladie, plusieurs mutations ont été décrites</w:t>
      </w:r>
      <w:r w:rsidR="00C6714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{"citationID":"GXI59F2g","properties":{"formattedCitation":"[9,26]","plainCitation":"[9,26]","noteIndex":0},"citationItems":[{"id":863,"uris":["http://zotero.org/users/local/EhEbXidg/items/L96UT8ZM"],"itemData":{"id":863,"type":"article-journal","abstract":"Hidradenitis suppurativa, a chronic inflammatory disease of the skin, affects a patient’s quality of life to a greater extent. While the disease burden, including its incidence and prevalence, has been extensively studied in the western population, there is a paucity of data from developing countries on the epidemiology of Hidradenitis suppurativa. Therefore, a general literature review was conducted to shed light on the epidemiology of Hidradenitis suppurativa across the globe. We reviewed the most recently available information on epidemiology, including incidence, prevalence, risk factors, prognosis and quality of life, complications, and associated comorbid among patients with Hidradenitis suppurativa. The estimated global prevalence of Hidradenitis suppurativa is found to be 0.00033–4.1%, with a relatively higher prevalence of 0.7–1.2% in European and US populations. Both genetic and environmental factors are associated with Hidradenitis suppurativa. Patients with Hidradenitis suppurativa have associated comorbid such as cardiovascular disease, type II diabetes mellitus, mental health issues, and sleep and sexual dysfunctions. These patients spend poor quality of life and tend to be less productive. Future studies are needed to assess the burden of Hidradenitis suppurativa in developing countries. Since the disease tends to be underdiagnosed, future studies should rely on clinical diagnosis rather than self-reporting to avoid the potential of recall bias. Attention needs to be diverted to developing countries with less amount of data on Hidradenitis suppurativa.","container-title":"Clinical, Cosmetic and Investigational Dermatology","DOI":"10.2147/CCID.S402453","ISSN":"1178-7015","journalAbbreviation":"Clin Cosmet Investig Dermatol","note":"PMID: 36891064\nPMCID: PMC9987236","page":"545-552","source":"PubMed Central","title":"Incidence, Risk Factors, and Prognosis of Hidradenitis Suppurativa Across the Globe: Insights from the Literature","title-short":"Incidence, Risk Factors, and Prognosis of Hidradenitis Suppurativa Across the Globe","volume":"16","author":[{"family":"Alotaibi","given":"Hend M"}],"issued":{"date-parts":[["2023",3,2]]}}},{"id":908,"uris":["http://zotero.org/users/local/EhEbXidg/items/W38WI8MM"],"itemData":{"id":908,"type":"article-journal","abstract":"Introduction: Hidradenitis suppurativa (HS) is a chronic inflammatory skin disease for which certain risk factors are well known: obesity and smoking (in particular). However, the factors associated with more severe conditions, and therefore potential aggravators of the disease, remain a matter of debate. Our study aims to determine the clinical factors associated with severe HS using several severity scores. Methods: The data were obtained via the ERHS questionnaire from patients exclusively recruited at Erasme Hospital in Brussels. The severity of HS was firstly estimated by the Hurley score, and secondly by a metascore, a system combining the iHS4, HS-PGA, SAHS, and DLQI. Univariable and multivariable analyses were performed. Results: Six hundred and forty-seven patients were included in the Hurley analysis, and 456 patients in the metascore analysis. In multivariable analysis, men have a more severe metascore than women (odds ratio [OR] = 1.89, p = 0.022), smoking was associated with a more severe disease according to metascore, especially in mild cases (OR = 0.76, p = 0.043), and an elevated body mass index was associated with having Hurley stage III disease compared to Hurley I or II disease (OR = 1.09, p = 0.001). A significant association is also shown between blood pressure and Hurley stage (OR = 0.97, p = 0.025). Self-reports of nonsteroidal anti-inflammatory drugs aggravating the disease is also a factor associated with greater severity according to the metascore (OR = 0.12, p = 0.008). Finally, several locations of HS lesions were associated with greater severity, in particular the armpits according to the metascore (OR = 0.29, p &amp;lt; 0.001), and the perianal area according to the Hurley score (OR = 0.15, p &amp;lt; 0.001). Conclusion: HS seems to be more severe in men; smoking seems to aggravate mild cases of HS, while increased body mass index plays a major role in the transition from Hurley II to Hurley III.","container-title":"Dermatology","DOI":"10.1159/000541052","ISSN":"1018-8665","issue":"5-6","journalAbbreviation":"Dermatology","page":"713-731","source":"Silverchair","title":"Factors Associated with Severe Hidradenitis Suppurativa, Using Hurley Staging and Metascore","volume":"240","author":[{"family":"Daoud","given":"Mathieu"},{"family":"Suppa","given":"Mariano"},{"family":"Benhadou","given":"Farida"},{"family":"Heudens","given":"Stéphanie"},{"family":"Sarkis","given":"Anne-Sophie"},{"family":"Njimi","given":"Hassane"},{"family":"Saunte","given":"Sara K."},{"family":"Desmarest","given":"Lila"},{"family":"Orte Cano","given":"Carmen"},{"family":"Dandoy","given":"Céline"},{"family":"Nobile","given":"Laura"},{"family":"Fontaine","given":"Margot"},{"family":"Daxhelet","given":"Mathilde"},{"family":"Karama","given":"Jalila"},{"family":"White","given":"Jonathan M."},{"family":"Jemec","given":"Gregor B.E."},{"family":"Marmol","given":"Véronique","non-dropping-particle":"del"}],"issued":{"date-parts":[["2024",10,11]]}}}],"schema":"https://github.com/citation-style-language/schema/raw/master/csl-citation.json"} </w:instrText>
      </w:r>
      <w:r w:rsidR="00C6714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[9,26]</w:t>
      </w:r>
      <w:r w:rsidR="00C67143"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r w:rsidR="001B08F4" w:rsidRPr="001B170D">
        <w:rPr>
          <w:rFonts w:ascii="Times New Roman" w:hAnsi="Times New Roman" w:cs="Times New Roman"/>
          <w:sz w:val="28"/>
          <w:szCs w:val="28"/>
        </w:rPr>
        <w:t xml:space="preserve"> Des études ont été menées sur six familles chinoises atteintes d’une forme autosomique dominante de la maladie de Verneuil. Ces familles présentent une mutation sur un gène codant pour une sous unité γ-sécrétase. La γ-sécrétase est un complexe de protéases transmembranaires jouant un rôle dans la différenciation et la prolifération épidermiques.</w:t>
      </w:r>
    </w:p>
    <w:p w14:paraId="6ABED06C" w14:textId="25FDF2F0" w:rsidR="001B08F4" w:rsidRPr="001B170D" w:rsidRDefault="001B08F4"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Dans le contexte de l'HS, la plupart des mutations touchant les gènes de la γ-sécrétase sont de type perte-de-fonction, ce qui réduit son activité et entraîne notamment une diminution de l'efficacité de la voie Notch de signalisation. En effet, des expériences sur un modèle murin avec des altérations de l'activité de la </w:t>
      </w:r>
      <w:r w:rsidRPr="001B170D">
        <w:rPr>
          <w:rFonts w:ascii="Times New Roman" w:hAnsi="Times New Roman" w:cs="Times New Roman"/>
          <w:sz w:val="28"/>
          <w:szCs w:val="28"/>
        </w:rPr>
        <w:lastRenderedPageBreak/>
        <w:t>γ-sécrétase ou de la voie Notch ont révélé des anomalies cutanées similaires à celles révélées chez les patients atteints d'HS y compris la formation de kystes épidermiques</w:t>
      </w:r>
      <w:r w:rsidR="00F834BC"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{"citationID":"JL7ok00H","properties":{"formattedCitation":"[27]","plainCitation":"[27]","noteIndex":0},"citationItems":[{"id":933,"uris":["http://zotero.org/users/local/EhEbXidg/items/59J23PVI"],"itemData":{"id":933,"type":"article-journal","abstract":"Hidradenitis suppurativa (HS) is a severe chronic inflammatory disorder characterized by recurrent painful deep-seated nodules with a predilection to the apocrine-bearing areas of skin. A minority of cases of HS are due to mutations in the γ-secretase complex. Contention exists surrounding the pathogenicity of sequence variants and their effects upon Notch signalling. This systematic review was registered with PROSPERO (CRD42016041425) and was conducted in line with the PRISMA statement. Eligibility criteria for this review included published case reports, case series and reviews that identified sequence variants or protein or functional studies from patients with HS. Sixty-two articles were identified reporting a total of 41 sequence variants - heterozygous missense (nine), splice site (nine), insertion resulting in frameshift (one), premature termination codon (19) and promoter region PSTPIP1 (three) - with 18 associated protein or functional studies. The American College of Medical Genetics and Genomics standards and guidelines on the interpretation of sequence variants were applied to each identified variant to assess evidence for pathogenicity. Twenty-three variants were assessed as likely pathogenic, 17 of uncertain significance and one benign. The large number of variants of 'uncertain significance' is largely due to the variable number of functional studies. Four studies used Notch as a proxy for γ-secretase function, with conclusions of nonpathogenicity based on the assumption of Notch signalling as the sole pathogenic process. The role of Notch-independent signalling mechanisms requires further research. Limitations to this study include identification of variants of Mendelian inheritance and not complex polygenic traits.","container-title":"The British Journal of Dermatology","DOI":"10.1111/bjd.15441","ISSN":"1365-2133","issue":"4","journalAbbreviation":"Br J Dermatol","language":"eng","note":"PMID: 28278367","page":"987-998","source":"PubMed","title":"A systematic review and critical evaluation of reported pathogenic sequence variants in hidradenitis suppurativa","volume":"177","author":[{"family":"Frew","given":"J. W."},{"family":"Vekic","given":"D. A."},{"family":"Woods","given":"J."},{"family":"Cains","given":"G. D."}],"issued":{"date-parts":[["2017",10]]}}}],"schema":"https://github.com/citation-style-language/schema/raw/master/csl-citation.json"} </w:instrText>
      </w:r>
      <w:r w:rsidR="00F834BC"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[27]</w:t>
      </w:r>
      <w:r w:rsidR="00F834BC"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r w:rsidR="00893D85" w:rsidRPr="001B170D">
        <w:rPr>
          <w:rFonts w:ascii="Times New Roman" w:hAnsi="Times New Roman" w:cs="Times New Roman"/>
          <w:sz w:val="28"/>
          <w:szCs w:val="28"/>
        </w:rPr>
        <w:t xml:space="preserve"> </w:t>
      </w:r>
    </w:p>
    <w:p w14:paraId="59A99527" w14:textId="08845373" w:rsidR="00F834BC" w:rsidRPr="007A799A" w:rsidRDefault="00F834BC" w:rsidP="001B170D">
      <w:pPr>
        <w:pStyle w:val="Paragraphedeliste"/>
        <w:numPr>
          <w:ilvl w:val="2"/>
          <w:numId w:val="41"/>
        </w:numPr>
        <w:spacing w:after="0" w:line="360" w:lineRule="auto"/>
        <w:jc w:val="both"/>
        <w:rPr>
          <w:rFonts w:ascii="Times New Roman" w:hAnsi="Times New Roman"/>
          <w:b/>
          <w:bCs/>
          <w:sz w:val="28"/>
          <w:szCs w:val="28"/>
        </w:rPr>
      </w:pPr>
      <w:r w:rsidRPr="007A799A">
        <w:rPr>
          <w:rFonts w:ascii="Times New Roman" w:hAnsi="Times New Roman"/>
          <w:b/>
          <w:bCs/>
          <w:sz w:val="28"/>
          <w:szCs w:val="28"/>
        </w:rPr>
        <w:t xml:space="preserve"> </w:t>
      </w:r>
      <w:r w:rsidR="002A61B1" w:rsidRPr="007A799A">
        <w:rPr>
          <w:rFonts w:ascii="Times New Roman" w:hAnsi="Times New Roman"/>
          <w:b/>
          <w:bCs/>
          <w:sz w:val="28"/>
          <w:szCs w:val="28"/>
        </w:rPr>
        <w:t>Facteurs hormonaux</w:t>
      </w:r>
    </w:p>
    <w:p w14:paraId="4CB69E3C" w14:textId="08861295" w:rsidR="002A61B1" w:rsidRPr="001B170D" w:rsidRDefault="002A61B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 rôle des androgènes dans cette pathologie a été soulevé et reste controversé. La maladie de Verneuil a une prépondérance féminine et ne survient généralement pas avant la puberté. La persistance après la ménopause est rare. Certaines femmes présentent une exacerbation en période </w:t>
      </w:r>
      <w:r w:rsidR="00893D85" w:rsidRPr="001B170D">
        <w:rPr>
          <w:rFonts w:ascii="Times New Roman" w:hAnsi="Times New Roman" w:cs="Times New Roman"/>
          <w:sz w:val="28"/>
          <w:szCs w:val="28"/>
        </w:rPr>
        <w:t>prémenstruelle</w:t>
      </w:r>
      <w:r w:rsidR="000E6A7E"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{"citationID":"E7yof8a4","properties":{"formattedCitation":"[28]","plainCitation":"[28]","noteIndex":0},"citationItems":[{"id":939,"uris":["http://zotero.org/users/local/EhEbXidg/items/8UADQAWM"],"itemData":{"id":939,"type":"article-journal","abstract":"Hidradenitis suppurativa (HS) is an inflammatory disorder that is characterized by chronic deep-seated nodules, abscesses, fistulae, sinus tracts, and scars in the axilla, inguinal area, submammary folds, and perianal area. This disfiguring condition is accompanied by pain, embarrassment, and a significantly decreased quality of life. Although the mechanism of HS has not been entirely elucidated, lesion formation is believed to center around follicular hyperkeratosis within the pilosebaceous-apocrine unit. Recent research has provided new insight into the role of cytokines in the pathogenesis of HS, helping close some existing knowledge gaps in the development of this condition. The first article in this continuing medical education series reviews HS epidemiology, clinical presentation, and classification. We also provide an update on the most recent understanding of HS pathogenesis, including the central role of inflammatory cytokines and other contributing factors, such as genetics, hormones, and pathogenic microorganisms.","container-title":"Journal of the American Academy of Dermatology","DOI":"10.1016/j.jaad.2019.08.090","ISSN":"1097-6787","issue":"5","journalAbbreviation":"J Am Acad Dermatol","language":"eng","note":"PMID: 31604104","page":"1045-1058","source":"PubMed","title":"Hidradenitis suppurativa: Epidemiology, clinical presentation, and pathogenesis","title-short":"Hidradenitis suppurativa","volume":"82","author":[{"family":"Goldburg","given":"Samantha R."},{"family":"Strober","given":"Bruce E."},{"family":"Payette","given":"Michael J."}],"issued":{"date-parts":[["2020",5]]}}}],"schema":"https://github.com/citation-style-language/schema/raw/master/csl-citation.json"} </w:instrText>
      </w:r>
      <w:r w:rsidR="000E6A7E"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[28]</w:t>
      </w:r>
      <w:r w:rsidR="000E6A7E"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Certaines études ont rapporté une amélioration sous traitement antiandrogène. Il n’a cependant pas été retrouvé d’hyperandrogénisme biologique ou d’anomalies des protéines porteuses d’androgènes. Le rôle exact des androgènes dans la maladie de Verneuil reste à définir. La relation entre acné inversa et hyperandrogénie est basée sur des résultats d’études retrouvant une augmentation du taux d’androgènes libres (testostérone/Sex Hormon Binding Globulin) en rapport avec une diminution du taux de SHBG. Cependant, </w:t>
      </w:r>
      <w:r w:rsidR="00D60474" w:rsidRPr="001B170D">
        <w:rPr>
          <w:rFonts w:ascii="Times New Roman" w:hAnsi="Times New Roman" w:cs="Times New Roman"/>
          <w:sz w:val="28"/>
          <w:szCs w:val="28"/>
        </w:rPr>
        <w:t>l’IMC</w:t>
      </w:r>
      <w:r w:rsidRPr="001B170D">
        <w:rPr>
          <w:rFonts w:ascii="Times New Roman" w:hAnsi="Times New Roman" w:cs="Times New Roman"/>
          <w:sz w:val="28"/>
          <w:szCs w:val="28"/>
        </w:rPr>
        <w:t xml:space="preserve"> (</w:t>
      </w:r>
      <w:r w:rsidR="00D60474" w:rsidRPr="001B170D">
        <w:rPr>
          <w:rFonts w:ascii="Times New Roman" w:hAnsi="Times New Roman" w:cs="Times New Roman"/>
          <w:sz w:val="28"/>
          <w:szCs w:val="28"/>
        </w:rPr>
        <w:t>Indice de masse Corpor</w:t>
      </w:r>
      <w:r w:rsidR="00FA203B" w:rsidRPr="001B170D">
        <w:rPr>
          <w:rFonts w:ascii="Times New Roman" w:hAnsi="Times New Roman" w:cs="Times New Roman"/>
          <w:sz w:val="28"/>
          <w:szCs w:val="28"/>
        </w:rPr>
        <w:t>e</w:t>
      </w:r>
      <w:r w:rsidR="00D60474" w:rsidRPr="001B170D">
        <w:rPr>
          <w:rFonts w:ascii="Times New Roman" w:hAnsi="Times New Roman" w:cs="Times New Roman"/>
          <w:sz w:val="28"/>
          <w:szCs w:val="28"/>
        </w:rPr>
        <w:t>lle</w:t>
      </w:r>
      <w:r w:rsidRPr="001B170D">
        <w:rPr>
          <w:rFonts w:ascii="Times New Roman" w:hAnsi="Times New Roman" w:cs="Times New Roman"/>
          <w:sz w:val="28"/>
          <w:szCs w:val="28"/>
        </w:rPr>
        <w:t xml:space="preserve">) des patients n’était pas précisé ; or, le taux de SHBG est inversement corrélé </w:t>
      </w:r>
      <w:r w:rsidR="00FA203B" w:rsidRPr="001B170D">
        <w:rPr>
          <w:rFonts w:ascii="Times New Roman" w:hAnsi="Times New Roman" w:cs="Times New Roman"/>
          <w:sz w:val="28"/>
          <w:szCs w:val="28"/>
        </w:rPr>
        <w:t>à l’IMC</w:t>
      </w:r>
      <w:r w:rsidR="0029704E"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{"citationID":"4w1rpTiM","properties":{"formattedCitation":"[29]","plainCitation":"[29]","noteIndex":0},"citationItems":[{"id":935,"uris":["http://zotero.org/users/local/EhEbXidg/items/FP6P9UZL"],"itemData":{"id":935,"type":"article-journal","abstract":"Hidradenitis suppurativa is a cutaneous chronic inflammatory disease that is estimated to affect about 1% of the population and caused pain, malodorous discharge, disfigurement, and poor quality of life with psychosocial problems. The typical features are recurrent painful nodules, abscesses, and sinus tracts on the axillae, groins, gluteal areas, and anogenital regions since postpuberty. Smoking and obesity are two major triggering factors of hidradenitis suppurativa. Women are prone to have hidradenitis suppurativa than men in Western countries, but the male-to-female ratio is reversed in oriental countries. The disease severity can be affected by menstruation, pregnancy, and menopause. Furthermore, the phenotypes are different among men and women with hidradenitis suppurativa. Men are prone to have buttock involvement while women are prone to have axillary, groins, and submammary lesions. This review introduces the skin appendages and pathophysiology of hidradenitis suppurativa and then focuses on the sex difference and the effects of sex hormones on hidradenitis suppurativa and current hormone-associated treatments.","container-title":"The Chinese Journal of Physiology","DOI":"10.4103/cjp.cjp_67_21","ISSN":"0304-4920","issue":"6","journalAbbreviation":"Chin J Physiol","language":"eng","note":"PMID: 34975118","page":"257-265","source":"PubMed","title":"Hidradenitis suppurativa: Disease pathophysiology and sex hormones","title-short":"Hidradenitis suppurativa","volume":"64","author":[{"family":"Chu","given":"Chia-Bao"},{"family":"Yang","given":"Chao-Chun"},{"family":"Tsai","given":"Shaw-Jenq"}],"issued":{"date-parts":[["2021"]]}}}],"schema":"https://github.com/citation-style-language/schema/raw/master/csl-citation.json"} </w:instrText>
      </w:r>
      <w:r w:rsidR="0029704E"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[29]</w:t>
      </w:r>
      <w:r w:rsidR="0029704E"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4ABA5481" w14:textId="77777777" w:rsidR="00D60474" w:rsidRPr="001B170D" w:rsidRDefault="00D60474" w:rsidP="001B170D">
      <w:pPr>
        <w:spacing w:after="0" w:line="360" w:lineRule="auto"/>
        <w:jc w:val="both"/>
        <w:rPr>
          <w:rFonts w:ascii="Times New Roman" w:hAnsi="Times New Roman" w:cs="Times New Roman"/>
          <w:sz w:val="28"/>
          <w:szCs w:val="28"/>
        </w:rPr>
      </w:pPr>
    </w:p>
    <w:p w14:paraId="0EA03D38" w14:textId="3B339A5C" w:rsidR="00961A2A" w:rsidRPr="007A799A" w:rsidRDefault="00961A2A" w:rsidP="001B170D">
      <w:pPr>
        <w:pStyle w:val="Paragraphedeliste"/>
        <w:numPr>
          <w:ilvl w:val="2"/>
          <w:numId w:val="41"/>
        </w:numPr>
        <w:spacing w:after="0" w:line="360" w:lineRule="auto"/>
        <w:jc w:val="both"/>
        <w:rPr>
          <w:rFonts w:ascii="Times New Roman" w:hAnsi="Times New Roman"/>
          <w:b/>
          <w:bCs/>
          <w:sz w:val="28"/>
          <w:szCs w:val="28"/>
        </w:rPr>
      </w:pPr>
      <w:r w:rsidRPr="007A799A">
        <w:rPr>
          <w:rFonts w:ascii="Times New Roman" w:hAnsi="Times New Roman"/>
          <w:b/>
          <w:bCs/>
          <w:sz w:val="28"/>
          <w:szCs w:val="28"/>
        </w:rPr>
        <w:t xml:space="preserve"> Facteurs environnementaux</w:t>
      </w:r>
    </w:p>
    <w:p w14:paraId="13DCE3D6" w14:textId="77777777" w:rsidR="00F65FC5" w:rsidRPr="00061119" w:rsidRDefault="00F65FC5" w:rsidP="001B170D">
      <w:pPr>
        <w:pStyle w:val="Paragraphedeliste"/>
        <w:numPr>
          <w:ilvl w:val="0"/>
          <w:numId w:val="22"/>
        </w:numPr>
        <w:spacing w:after="0" w:line="360" w:lineRule="auto"/>
        <w:jc w:val="both"/>
        <w:rPr>
          <w:rFonts w:ascii="Times New Roman" w:hAnsi="Times New Roman"/>
          <w:b/>
          <w:bCs/>
          <w:sz w:val="28"/>
          <w:szCs w:val="28"/>
        </w:rPr>
      </w:pPr>
      <w:r w:rsidRPr="00061119">
        <w:rPr>
          <w:rFonts w:ascii="Times New Roman" w:hAnsi="Times New Roman"/>
          <w:b/>
          <w:bCs/>
          <w:sz w:val="28"/>
          <w:szCs w:val="28"/>
        </w:rPr>
        <w:t xml:space="preserve">Tabac </w:t>
      </w:r>
    </w:p>
    <w:p w14:paraId="25E95FEE" w14:textId="4E8ABCAC" w:rsidR="007332F0" w:rsidRPr="001B170D" w:rsidRDefault="003B0AC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 tabac joue un rôle nocif sur la progression de la maladie. Une étude de cohorte prospective a été menée en France de janvier 2006 à décembre 2020</w:t>
      </w:r>
      <w:r w:rsidR="00107788"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{"citationID":"OgzFwHmC","properties":{"formattedCitation":"[30]","plainCitation":"[30]","noteIndex":0},"citationItems":[{"id":946,"uris":["http://zotero.org/users/local/EhEbXidg/items/HN6QITXL"],"itemData":{"id":946,"type":"article-journal","abstract":"Le tabagisme est considéré comme un des principaux facteurs de risque de l’hidradénite suppurée (HS) essentiellement parce qu’il est rapporté chez une…","container-title":"Annales de Dermatologie et de Vénéréologie - FMC","DOI":"10.1016/j.fander.2021.09.504","ISSN":"2667-0623","issue":"8","language":"en-US","note":"publisher: Elsevier","page":"A95-A96","source":"www.sciencedirect.com","title":"Relation dose-réponse entre le tabac et la sévérité de l’hidradénite suppurée","volume":"1","issued":{"date-parts":[["2021",12,1]]}}}],"schema":"https://github.com/citation-style-language/schema/raw/master/csl-citation.json"} </w:instrText>
      </w:r>
      <w:r w:rsidR="00107788"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[30]</w:t>
      </w:r>
      <w:r w:rsidR="00107788"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L’objectif était d’étudier la relation dose-réponse entre le tabac et la sévérité de l’hidrosadénite suppurée. Il en est ressorti une corrélation entre le développement précoce de la maladie et le fait de fumer tôt. De même la progression de la maladie était corrélée à l’intensité du tabagisme. Ainsi, chez un patient fumeur, la maladie va être plus sévère avec un nombre de poussées plus important. Cet effet nocif serait lié à la fumée de tabac qui est composée de milliers de produits chimiques </w:t>
      </w:r>
      <w:r w:rsidRPr="001B170D">
        <w:rPr>
          <w:rFonts w:ascii="Times New Roman" w:hAnsi="Times New Roman" w:cs="Times New Roman"/>
          <w:sz w:val="28"/>
          <w:szCs w:val="28"/>
        </w:rPr>
        <w:lastRenderedPageBreak/>
        <w:t>différents ayant des effets pro-inflammatoires et oxydatifs, ainsi qu’à la nicotine qui favorise la prolifération bactérienne du genre Staphylococcus</w:t>
      </w:r>
      <w:r w:rsidR="002201A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{"citationID":"1xcg1rre","properties":{"formattedCitation":"[30,31]","plainCitation":"[30,31]","noteIndex":0},"citationItems":[{"id":946,"uris":["http://zotero.org/users/local/EhEbXidg/items/HN6QITXL"],"itemData":{"id":946,"type":"article-journal","abstract":"Le tabagisme est considéré comme un des principaux facteurs de risque de l’hidradénite suppurée (HS) essentiellement parce qu’il est rapporté chez une…","container-title":"Annales de Dermatologie et de Vénéréologie - FMC","DOI":"10.1016/j.fander.2021.09.504","ISSN":"2667-0623","issue":"8","language":"en-US","note":"publisher: Elsevier","page":"A95-A96","source":"www.sciencedirect.com","title":"Relation dose-réponse entre le tabac et la sévérité de l’hidradénite suppurée","volume":"1","issued":{"date-parts":[["2021",12,1]]}}},{"id":944,"uris":["http://zotero.org/users/local/EhEbXidg/items/VJGKQCF4"],"itemData":{"id":944,"type":"article-journal","container-title":"The British Journal of Dermatology","DOI":"10.1111/bjd.16261","ISSN":"1365-2133","issue":"3","journalAbbreviation":"Br J Dermatol","language":"eng","note":"PMID: 29595225","page":"587-588","source":"PubMed","title":"Tobacco smoking and hidradenitis suppurativa: associated disease and an important modifiable risk factor","title-short":"Tobacco smoking and hidradenitis suppurativa","volume":"178","author":[{"family":"Micheletti","given":"R."}],"issued":{"date-parts":[["2018",3]]}}}],"schema":"https://github.com/citation-style-language/schema/raw/master/csl-citation.json"} </w:instrText>
      </w:r>
      <w:r w:rsidR="002201A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[30,31]</w:t>
      </w:r>
      <w:r w:rsidR="002201A1" w:rsidRPr="001B170D">
        <w:rPr>
          <w:rFonts w:ascii="Times New Roman" w:hAnsi="Times New Roman" w:cs="Times New Roman"/>
          <w:sz w:val="28"/>
          <w:szCs w:val="28"/>
        </w:rPr>
        <w:fldChar w:fldCharType="end"/>
      </w:r>
      <w:r w:rsidR="002201A1" w:rsidRPr="001B170D">
        <w:rPr>
          <w:rFonts w:ascii="Times New Roman" w:hAnsi="Times New Roman" w:cs="Times New Roman"/>
          <w:sz w:val="28"/>
          <w:szCs w:val="28"/>
        </w:rPr>
        <w:t>.</w:t>
      </w:r>
    </w:p>
    <w:p w14:paraId="410DFE1B" w14:textId="49C3B68C" w:rsidR="002201A1" w:rsidRPr="00061119" w:rsidRDefault="002201A1" w:rsidP="001B170D">
      <w:pPr>
        <w:pStyle w:val="Paragraphedeliste"/>
        <w:numPr>
          <w:ilvl w:val="0"/>
          <w:numId w:val="22"/>
        </w:numPr>
        <w:spacing w:after="0" w:line="360" w:lineRule="auto"/>
        <w:jc w:val="both"/>
        <w:rPr>
          <w:rFonts w:ascii="Times New Roman" w:hAnsi="Times New Roman"/>
          <w:b/>
          <w:bCs/>
          <w:sz w:val="28"/>
          <w:szCs w:val="28"/>
        </w:rPr>
      </w:pPr>
      <w:r w:rsidRPr="00061119">
        <w:rPr>
          <w:rFonts w:ascii="Times New Roman" w:hAnsi="Times New Roman"/>
          <w:b/>
          <w:bCs/>
          <w:sz w:val="28"/>
          <w:szCs w:val="28"/>
        </w:rPr>
        <w:t>L’obésité</w:t>
      </w:r>
    </w:p>
    <w:p w14:paraId="4B29AAB7" w14:textId="079C2B4A" w:rsidR="004B6D1A" w:rsidRPr="001B170D" w:rsidRDefault="004B6D1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L’obésité</w:t>
      </w:r>
      <w:r w:rsidR="00AA7AE2" w:rsidRPr="001B170D">
        <w:rPr>
          <w:rFonts w:ascii="Times New Roman" w:hAnsi="Times New Roman" w:cs="Times New Roman"/>
          <w:sz w:val="28"/>
          <w:szCs w:val="28"/>
        </w:rPr>
        <w:t xml:space="preserve"> </w:t>
      </w:r>
      <w:r w:rsidRPr="001B170D">
        <w:rPr>
          <w:rFonts w:ascii="Times New Roman" w:hAnsi="Times New Roman" w:cs="Times New Roman"/>
          <w:sz w:val="28"/>
          <w:szCs w:val="28"/>
        </w:rPr>
        <w:t>participe à la progression de la maladie de façon « mécanique ». En effet, chez les patients obèses, les frictions, l’importance de zones de plis sur le corps ainsi que la transpiration excessive et donc l’humidité et la chaleur jouent un rôle dans l’occlusion folliculaire et l’apparition de nouvelles lésions.</w:t>
      </w:r>
      <w:r w:rsidR="00AA7AE2" w:rsidRPr="001B170D">
        <w:rPr>
          <w:rFonts w:ascii="Times New Roman" w:hAnsi="Times New Roman" w:cs="Times New Roman"/>
          <w:sz w:val="28"/>
          <w:szCs w:val="28"/>
        </w:rPr>
        <w:t xml:space="preserve"> Une prévalence de 18% a été mise en évidence chez des sujets ayant un IMC supérieur à 30 et recourant à la chirurgie bariatrique ; après réduction du poids, la sévérité évaluée par les patients avait nettement diminué. </w:t>
      </w:r>
      <w:r w:rsidRPr="001B170D">
        <w:rPr>
          <w:rFonts w:ascii="Times New Roman" w:hAnsi="Times New Roman" w:cs="Times New Roman"/>
          <w:sz w:val="28"/>
          <w:szCs w:val="28"/>
        </w:rPr>
        <w:t xml:space="preserve"> En outre, l’obésité entretient l’inflammation des tissus adipeux par libération de cytokines pro-inflammatoires</w:t>
      </w:r>
      <w:r w:rsidR="00AA7AE2" w:rsidRPr="001B170D">
        <w:rPr>
          <w:rFonts w:ascii="Times New Roman" w:hAnsi="Times New Roman" w:cs="Times New Roman"/>
          <w:sz w:val="28"/>
          <w:szCs w:val="28"/>
        </w:rPr>
        <w:t xml:space="preserve">. </w:t>
      </w:r>
      <w:r w:rsidR="00D71D6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{"citationID":"T8Q2wbWL","properties":{"formattedCitation":"[9,28,32]","plainCitation":"[9,28,32]","noteIndex":0},"citationItems":[{"id":863,"uris":["http://zotero.org/users/local/EhEbXidg/items/L96UT8ZM"],"itemData":{"id":863,"type":"article-journal","abstract":"Hidradenitis suppurativa, a chronic inflammatory disease of the skin, affects a patient’s quality of life to a greater extent. While the disease burden, including its incidence and prevalence, has been extensively studied in the western population, there is a paucity of data from developing countries on the epidemiology of Hidradenitis suppurativa. Therefore, a general literature review was conducted to shed light on the epidemiology of Hidradenitis suppurativa across the globe. We reviewed the most recently available information on epidemiology, including incidence, prevalence, risk factors, prognosis and quality of life, complications, and associated comorbid among patients with Hidradenitis suppurativa. The estimated global prevalence of Hidradenitis suppurativa is found to be 0.00033–4.1%, with a relatively higher prevalence of 0.7–1.2% in European and US populations. Both genetic and environmental factors are associated with Hidradenitis suppurativa. Patients with Hidradenitis suppurativa have associated comorbid such as cardiovascular disease, type II diabetes mellitus, mental health issues, and sleep and sexual dysfunctions. These patients spend poor quality of life and tend to be less productive. Future studies are needed to assess the burden of Hidradenitis suppurativa in developing countries. Since the disease tends to be underdiagnosed, future studies should rely on clinical diagnosis rather than self-reporting to avoid the potential of recall bias. Attention needs to be diverted to developing countries with less amount of data on Hidradenitis suppurativa.","container-title":"Clinical, Cosmetic and Investigational Dermatology","DOI":"10.2147/CCID.S402453","ISSN":"1178-7015","journalAbbreviation":"Clin Cosmet Investig Dermatol","note":"PMID: 36891064\nPMCID: PMC9987236","page":"545-552","source":"PubMed Central","title":"Incidence, Risk Factors, and Prognosis of Hidradenitis Suppurativa Across the Globe: Insights from the Literature","title-short":"Incidence, Risk Factors, and Prognosis of Hidradenitis Suppurativa Across the Globe","volume":"16","author":[{"family":"Alotaibi","given":"Hend M"}],"issued":{"date-parts":[["2023",3,2]]}}},{"id":939,"uris":["http://zotero.org/users/local/EhEbXidg/items/8UADQAWM"],"itemData":{"id":939,"type":"article-journal","abstract":"Hidradenitis suppurativa (HS) is an inflammatory disorder that is characterized by chronic deep-seated nodules, abscesses, fistulae, sinus tracts, and scars in the axilla, inguinal area, submammary folds, and perianal area. This disfiguring condition is accompanied by pain, embarrassment, and a significantly decreased quality of life. Although the mechanism of HS has not been entirely elucidated, lesion formation is believed to center around follicular hyperkeratosis within the pilosebaceous-apocrine unit. Recent research has provided new insight into the role of cytokines in the pathogenesis of HS, helping close some existing knowledge gaps in the development of this condition. The first article in this continuing medical education series reviews HS epidemiology, clinical presentation, and classification. We also provide an update on the most recent understanding of HS pathogenesis, including the central role of inflammatory cytokines and other contributing factors, such as genetics, hormones, and pathogenic microorganisms.","container-title":"Journal of the American Academy of Dermatology","DOI":"10.1016/j.jaad.2019.08.090","ISSN":"1097-6787","issue":"5","journalAbbreviation":"J Am Acad Dermatol","language":"eng","note":"PMID: 31604104","page":"1045-1058","source":"PubMed","title":"Hidradenitis suppurativa: Epidemiology, clinical presentation, and pathogenesis","title-short":"Hidradenitis suppurativa","volume":"82","author":[{"family":"Goldburg","given":"Samantha R."},{"family":"Strober","given":"Bruce E."},{"family":"Payette","given":"Michael J."}],"issued":{"date-parts":[["2020",5]]}}},{"id":941,"uris":["http://zotero.org/users/local/EhEbXidg/items/ISLAJ88X"],"itemData":{"id":941,"type":"article-journal","abstract":"Hidradenitis suppurativa (HS) is a chronic, inflammatory condition of the pilosebaceous unit. The typical patient with HS is characterized as someone with obesity, who smokes and who has nodules, abscesses and/or draining tunnels predominantly distributed in intertriginous skin. It has been established that lifestyle and genetic factors are the main pathophysiological drivers of HS. In this critical review, we explore the interrelatedness of meta-inflammation, obesity and HS and discuss if and how this relationship may be manipulated for a therapeutic end.","container-title":"Clinical and Experimental Dermatology","DOI":"10.1093/ced/llad182","ISSN":"1365-2230","issue":"9","journalAbbreviation":"Clin Exp Dermatol","language":"eng","note":"PMID: 37171791","page":"984-990","source":"PubMed","title":"Obesity and hidradenitis suppurativa: targeting meta-inflammation for therapeutic gain","title-short":"Obesity and hidradenitis suppurativa","volume":"48","author":[{"family":"Mintoff","given":"Dillon"},{"family":"Agius","given":"Rachel"},{"family":"Benhadou","given":"Farida"},{"family":"Das","given":"Anupam"},{"family":"Frew","given":"John W."},{"family":"Pace","given":"Nikolai P."}],"issued":{"date-parts":[["2023",8,25]]}}}],"schema":"https://github.com/citation-style-language/schema/raw/master/csl-citation.json"} </w:instrText>
      </w:r>
      <w:r w:rsidR="00D71D6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[9,28,32]</w:t>
      </w:r>
      <w:r w:rsidR="00D71D60" w:rsidRPr="001B170D">
        <w:rPr>
          <w:rFonts w:ascii="Times New Roman" w:hAnsi="Times New Roman" w:cs="Times New Roman"/>
          <w:sz w:val="28"/>
          <w:szCs w:val="28"/>
        </w:rPr>
        <w:fldChar w:fldCharType="end"/>
      </w:r>
      <w:r w:rsidR="00D71D60" w:rsidRPr="001B170D">
        <w:rPr>
          <w:rFonts w:ascii="Times New Roman" w:hAnsi="Times New Roman" w:cs="Times New Roman"/>
          <w:sz w:val="28"/>
          <w:szCs w:val="28"/>
        </w:rPr>
        <w:t>.</w:t>
      </w:r>
    </w:p>
    <w:p w14:paraId="2345FEF0" w14:textId="77777777" w:rsidR="0065552F" w:rsidRPr="00061119" w:rsidRDefault="0065552F" w:rsidP="001B170D">
      <w:pPr>
        <w:pStyle w:val="Paragraphedeliste"/>
        <w:numPr>
          <w:ilvl w:val="0"/>
          <w:numId w:val="22"/>
        </w:numPr>
        <w:spacing w:after="0" w:line="360" w:lineRule="auto"/>
        <w:jc w:val="both"/>
        <w:rPr>
          <w:rFonts w:ascii="Times New Roman" w:hAnsi="Times New Roman"/>
          <w:b/>
          <w:bCs/>
          <w:sz w:val="28"/>
          <w:szCs w:val="28"/>
        </w:rPr>
      </w:pPr>
      <w:r w:rsidRPr="00061119">
        <w:rPr>
          <w:rFonts w:ascii="Times New Roman" w:hAnsi="Times New Roman"/>
          <w:b/>
          <w:bCs/>
          <w:sz w:val="28"/>
          <w:szCs w:val="28"/>
        </w:rPr>
        <w:t xml:space="preserve">Les irritants locaux </w:t>
      </w:r>
    </w:p>
    <w:p w14:paraId="15E1B023" w14:textId="6E1FB2E7" w:rsidR="0065552F" w:rsidRPr="001B170D" w:rsidRDefault="0065552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Il n’existe aucune preuve de la responsabilité d’autres facteurs : l’utilisation d’anti-transpirants, de talc et de déodorants, ainsi que le rasage et l’épilation ont été innocentés. Le rasage et l’épilation à la pince sont cependant accusés par certains patients de provoquer l’apparition de folliculites voire de vraies poussées d’hidrosadénite suppurée. Le stress est invoqué par de nombreux patients ; son rôle comme facteur déclenchant de poussée semble indéniable</w:t>
      </w:r>
      <w:r w:rsidR="00FB73C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{"citationID":"DU4xUyWf","properties":{"formattedCitation":"[8,28]","plainCitation":"[8,28]","noteIndex":0},"citationItems":[{"id":841,"uris":["http://zotero.org/users/local/EhEbXidg/items/DK7854ZH"],"itemData":{"id":841,"type":"article-journal","abstract":"The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id":939,"uris":["http://zotero.org/users/local/EhEbXidg/items/8UADQAWM"],"itemData":{"id":939,"type":"article-journal","abstract":"Hidradenitis suppurativa (HS) is an inflammatory disorder that is characterized by chronic deep-seated nodules, abscesses, fistulae, sinus tracts, and scars in the axilla, inguinal area, submammary folds, and perianal area. This disfiguring condition is accompanied by pain, embarrassment, and a significantly decreased quality of life. Although the mechanism of HS has not been entirely elucidated, lesion formation is believed to center around follicular hyperkeratosis within the pilosebaceous-apocrine unit. Recent research has provided new insight into the role of cytokines in the pathogenesis of HS, helping close some existing knowledge gaps in the development of this condition. The first article in this continuing medical education series reviews HS epidemiology, clinical presentation, and classification. We also provide an update on the most recent understanding of HS pathogenesis, including the central role of inflammatory cytokines and other contributing factors, such as genetics, hormones, and pathogenic microorganisms.","container-title":"Journal of the American Academy of Dermatology","DOI":"10.1016/j.jaad.2019.08.090","ISSN":"1097-6787","issue":"5","journalAbbreviation":"J Am Acad Dermatol","language":"eng","note":"PMID: 31604104","page":"1045-1058","source":"PubMed","title":"Hidradenitis suppurativa: Epidemiology, clinical presentation, and pathogenesis","title-short":"Hidradenitis suppurativa","volume":"82","author":[{"family":"Goldburg","given":"Samantha R."},{"family":"Strober","given":"Bruce E."},{"family":"Payette","given":"Michael J."}],"issued":{"date-parts":[["2020",5]]}}}],"schema":"https://github.com/citation-style-language/schema/raw/master/csl-citation.json"} </w:instrText>
      </w:r>
      <w:r w:rsidR="00FB73C5"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[8,28]</w:t>
      </w:r>
      <w:r w:rsidR="00FB73C5" w:rsidRPr="001B170D">
        <w:rPr>
          <w:rFonts w:ascii="Times New Roman" w:hAnsi="Times New Roman" w:cs="Times New Roman"/>
          <w:sz w:val="28"/>
          <w:szCs w:val="28"/>
        </w:rPr>
        <w:fldChar w:fldCharType="end"/>
      </w:r>
      <w:r w:rsidR="00EF0415" w:rsidRPr="001B170D">
        <w:rPr>
          <w:rFonts w:ascii="Times New Roman" w:hAnsi="Times New Roman" w:cs="Times New Roman"/>
          <w:sz w:val="28"/>
          <w:szCs w:val="28"/>
        </w:rPr>
        <w:t xml:space="preserve"> </w:t>
      </w:r>
      <w:r w:rsidRPr="001B170D">
        <w:rPr>
          <w:rFonts w:ascii="Times New Roman" w:hAnsi="Times New Roman" w:cs="Times New Roman"/>
          <w:sz w:val="28"/>
          <w:szCs w:val="28"/>
        </w:rPr>
        <w:t>.</w:t>
      </w:r>
    </w:p>
    <w:p w14:paraId="4DBF05B4" w14:textId="77777777" w:rsidR="005F7FF6" w:rsidRPr="00061119" w:rsidRDefault="005F7FF6" w:rsidP="001B170D">
      <w:pPr>
        <w:spacing w:after="0" w:line="360" w:lineRule="auto"/>
        <w:jc w:val="both"/>
        <w:rPr>
          <w:rFonts w:ascii="Times New Roman" w:hAnsi="Times New Roman" w:cs="Times New Roman"/>
          <w:b/>
          <w:bCs/>
          <w:sz w:val="28"/>
          <w:szCs w:val="28"/>
        </w:rPr>
      </w:pPr>
    </w:p>
    <w:p w14:paraId="6D804D31" w14:textId="5E3B3BA3" w:rsidR="002E2777" w:rsidRPr="00061119" w:rsidRDefault="002E2777" w:rsidP="001B170D">
      <w:pPr>
        <w:pStyle w:val="Paragraphedeliste"/>
        <w:numPr>
          <w:ilvl w:val="2"/>
          <w:numId w:val="41"/>
        </w:numPr>
        <w:spacing w:after="0" w:line="360" w:lineRule="auto"/>
        <w:jc w:val="both"/>
        <w:rPr>
          <w:rFonts w:ascii="Times New Roman" w:hAnsi="Times New Roman"/>
          <w:b/>
          <w:bCs/>
          <w:sz w:val="28"/>
          <w:szCs w:val="28"/>
        </w:rPr>
      </w:pPr>
      <w:r w:rsidRPr="00061119">
        <w:rPr>
          <w:rFonts w:ascii="Times New Roman" w:hAnsi="Times New Roman"/>
          <w:b/>
          <w:bCs/>
          <w:sz w:val="28"/>
          <w:szCs w:val="28"/>
        </w:rPr>
        <w:t xml:space="preserve"> Facteurs infectieux</w:t>
      </w:r>
    </w:p>
    <w:p w14:paraId="21789DFB" w14:textId="7765DEF1" w:rsidR="008176F4" w:rsidRPr="001B170D" w:rsidRDefault="008176F4"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Initialement, la maladie de Verneuil était considérée comme liée à une inflammation et une infection des glandes apocrines. Par la suite, la plupart des auteurs s’accordaient à dire que l’occlusion folliculaire était le mécanisme premier de la maladie, l’infection bactérienne n’étant qu’un phénomène secondaire. La colonisation secondaire bactérienne peut intensifier l’inflammation chronique.</w:t>
      </w:r>
      <w:r w:rsidR="00823C8E" w:rsidRPr="001B170D">
        <w:rPr>
          <w:rFonts w:ascii="Times New Roman" w:hAnsi="Times New Roman" w:cs="Times New Roman"/>
          <w:sz w:val="28"/>
          <w:szCs w:val="28"/>
        </w:rPr>
        <w:t xml:space="preserve"> Cependant, la dizaine de travaux réalisés visant à identifier les germes présents dans les lésions d’HS n’a pas permis d’identifier de pathogène(s) systématiquement associé(s) à ces lésions</w:t>
      </w:r>
      <w:r w:rsidR="000F4B0B"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{"citationID":"vUaWinRs","properties":{"formattedCitation":"[22,27]","plainCitation":"[22,27]","noteIndex":0},"citationItems":[{"id":900,"uris":["http://zotero.org/users/local/EhEbXidg/items/R5NWFMSY"],"itemData":{"id":900,"type":"article-journal","container-title":"British Journal of Plastic Surgery","DOI":"10.1016/S0007-1226(03)00177-2","ISSN":"0007-1226","issue":"5","journalAbbreviation":"British Journal of Plastic Surgery","language":"English","note":"publisher: Elsevier","page":"451-461","source":"www.jprasurg.com","title":"Hidradenitis suppurativa: pathogenesis and management","title-short":"Hidradenitis suppurativa","volume":"56","author":[{"family":"Slade","given":"D. E. M."},{"family":"Powell","given":"B. W."},{"family":"Mortimer","given":"P. S."}],"issued":{"date-parts":[["2003",7,1]]}}},{"id":933,"uris":["http://zotero.org/users/local/EhEbXidg/items/59J23PVI"],"itemData":{"id":933,"type":"article-journal","abstract":"Hidradenitis suppurativa (HS) is a severe chronic inflammatory disorder characterized by recurrent painful deep-seated nodules with a predilection to the apocrine-bearing areas of skin. A minority of cases of HS are due to mutations in the γ-secretase complex. Contention exists surrounding the pathogenicity of sequence variants and their effects upon Notch signalling. This systematic review was registered with PROSPERO (CRD42016041425) and was conducted in line with the PRISMA statement. Eligibility criteria for this review included published case reports, case series and reviews that identified sequence variants or protein or functional studies from patients with HS. Sixty-two articles were identified reporting a total of 41 sequence variants - heterozygous missense (nine), splice site (nine), insertion resulting in frameshift (one), premature termination codon (19) and promoter region PSTPIP1 (three) - with 18 associated protein or functional studies. The American College of Medical Genetics and Genomics standards and guidelines on the interpretation of sequence variants were applied to each identified variant to assess evidence for pathogenicity. Twenty-three variants were assessed as likely pathogenic, 17 of uncertain significance and one benign. The large number of variants of 'uncertain significance' is largely due to the variable number of functional studies. Four studies used Notch as a proxy for γ-secretase function, with conclusions of nonpathogenicity based on the assumption of Notch signalling as the sole pathogenic process. The role of Notch-independent signalling mechanisms requires further research. Limitations to this study include identification of variants of Mendelian inheritance and not complex polygenic traits.","container-title":"The British Journal of Dermatology","DOI":"10.1111/bjd.15441","ISSN":"1365-2133","issue":"4","journalAbbreviation":"Br J Dermatol","language":"eng","note":"PMID: 28278367","page":"987-998","source":"PubMed","title":"A systematic review and critical evaluation of reported pathogenic sequence variants in hidradenitis suppurativa","volume":"177","author":[{"family":"Frew","given":"J. W."},{"family":"Vekic","given":"D. A."},{"family":"Woods","given":"J."},{"family":"Cains","given":"G. D."}],"issued":{"date-parts":[["2017",10]]}}}],"schema":"https://github.com/citation-style-language/schema/raw/master/csl-citation.json"} </w:instrText>
      </w:r>
      <w:r w:rsidR="000F4B0B"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[22,27]</w:t>
      </w:r>
      <w:r w:rsidR="000F4B0B" w:rsidRPr="001B170D">
        <w:rPr>
          <w:rFonts w:ascii="Times New Roman" w:hAnsi="Times New Roman" w:cs="Times New Roman"/>
          <w:sz w:val="28"/>
          <w:szCs w:val="28"/>
        </w:rPr>
        <w:fldChar w:fldCharType="end"/>
      </w:r>
      <w:r w:rsidR="00823C8E" w:rsidRPr="001B170D">
        <w:rPr>
          <w:rFonts w:ascii="Times New Roman" w:hAnsi="Times New Roman" w:cs="Times New Roman"/>
          <w:sz w:val="28"/>
          <w:szCs w:val="28"/>
        </w:rPr>
        <w:t xml:space="preserve">. Le grand nombre </w:t>
      </w:r>
      <w:r w:rsidR="00823C8E" w:rsidRPr="001B170D">
        <w:rPr>
          <w:rFonts w:ascii="Times New Roman" w:hAnsi="Times New Roman" w:cs="Times New Roman"/>
          <w:sz w:val="28"/>
          <w:szCs w:val="28"/>
        </w:rPr>
        <w:lastRenderedPageBreak/>
        <w:t>d’espèces isolées, l’absence de prédominance évidente et l’hétérogénéité des résu</w:t>
      </w:r>
      <w:r w:rsidR="000E4FEA" w:rsidRPr="001B170D">
        <w:rPr>
          <w:rFonts w:ascii="Times New Roman" w:hAnsi="Times New Roman" w:cs="Times New Roman"/>
          <w:sz w:val="28"/>
          <w:szCs w:val="28"/>
        </w:rPr>
        <w:t>l</w:t>
      </w:r>
      <w:r w:rsidR="00823C8E" w:rsidRPr="001B170D">
        <w:rPr>
          <w:rFonts w:ascii="Times New Roman" w:hAnsi="Times New Roman" w:cs="Times New Roman"/>
          <w:sz w:val="28"/>
          <w:szCs w:val="28"/>
        </w:rPr>
        <w:t>tats d</w:t>
      </w:r>
      <w:r w:rsidR="004B3B5D" w:rsidRPr="001B170D">
        <w:rPr>
          <w:rFonts w:ascii="Times New Roman" w:hAnsi="Times New Roman" w:cs="Times New Roman"/>
          <w:sz w:val="28"/>
          <w:szCs w:val="28"/>
        </w:rPr>
        <w:t>e</w:t>
      </w:r>
      <w:r w:rsidR="00823C8E" w:rsidRPr="001B170D">
        <w:rPr>
          <w:rFonts w:ascii="Times New Roman" w:hAnsi="Times New Roman" w:cs="Times New Roman"/>
          <w:sz w:val="28"/>
          <w:szCs w:val="28"/>
        </w:rPr>
        <w:t>s études ont été considérés comme des arguments en faveur d’une colonisation ou d’une surinfection bactérienne de lésions inflammatoires primitivement non infectieuses</w:t>
      </w:r>
      <w:r w:rsidR="009A73E6"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{"citationID":"CMJq8yw2","properties":{"formattedCitation":"[33]","plainCitation":"[33]","noteIndex":0},"citationItems":[{"id":913,"uris":["http://zotero.org/users/local/EhEbXidg/items/83UASL6E"],"itemData":{"id":913,"type":"article-journal","abstract":"The follicular occlusion tetrad complex encompasses several entities (hidradenitis suppurativa, acne conglobata, dissecting cellulitis of the scalp, and pilonidal cyst) that share common clinical features, risk factors, and pathophysiology. Follicular occlusion is a crucial triggering mechanism in the etiology in each of these disorders, leading to development of distinctive skin lesions such as deep-seated nodules, abscesses, comedones, and draining sinuses, often with accompanying scarring. Despite the fact that the follicular occlusion tetrad components manifest multiple similarities, they also exhibit many differences among themselves and require individual approaches and treatment.","container-title":"Clinics in Dermatology","DOI":"10.1016/j.clindermatol.2023.08.021","ISSN":"1879-1131","issue":"5","journalAbbreviation":"Clin Dermatol","language":"eng","note":"PMID: 37690621","page":"576-583","source":"PubMed","title":"Hidradenitis suppurativa and follicular occlusion syndrome: Where is the pathogenetic link?","title-short":"Hidradenitis suppurativa and follicular occlusion syndrome","volume":"41","author":[{"family":"Jastrząb","given":"Beata"},{"family":"Szepietowski","given":"Jacek C."},{"family":"Matusiak","given":"Łukasz"}],"issued":{"date-parts":[["2023"]]}}}],"schema":"https://github.com/citation-style-language/schema/raw/master/csl-citation.json"} </w:instrText>
      </w:r>
      <w:r w:rsidR="009A73E6"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[33]</w:t>
      </w:r>
      <w:r w:rsidR="009A73E6" w:rsidRPr="001B170D">
        <w:rPr>
          <w:rFonts w:ascii="Times New Roman" w:hAnsi="Times New Roman" w:cs="Times New Roman"/>
          <w:sz w:val="28"/>
          <w:szCs w:val="28"/>
        </w:rPr>
        <w:fldChar w:fldCharType="end"/>
      </w:r>
      <w:r w:rsidR="00823C8E" w:rsidRPr="001B170D">
        <w:rPr>
          <w:rFonts w:ascii="Times New Roman" w:hAnsi="Times New Roman" w:cs="Times New Roman"/>
          <w:sz w:val="28"/>
          <w:szCs w:val="28"/>
        </w:rPr>
        <w:t xml:space="preserve"> . L’HS est donc considérée comme une maladie non primitivement infectieuse  dans laquelle le rôle des agents infectieux serait très secondaire, limité à la colonisation ou la surinfection de lésions inflammatoires préexistantes</w:t>
      </w:r>
      <w:r w:rsidR="009A73E6" w:rsidRPr="001B170D">
        <w:rPr>
          <w:rFonts w:ascii="Times New Roman" w:hAnsi="Times New Roman" w:cs="Times New Roman"/>
          <w:sz w:val="28"/>
          <w:szCs w:val="28"/>
        </w:rPr>
        <w:fldChar w:fldCharType="begin"/>
      </w:r>
      <w:r w:rsidR="009A73E6" w:rsidRPr="001B170D">
        <w:rPr>
          <w:rFonts w:ascii="Times New Roman" w:hAnsi="Times New Roman" w:cs="Times New Roman"/>
          <w:sz w:val="28"/>
          <w:szCs w:val="28"/>
        </w:rPr>
        <w:instrText xml:space="preserve"> ADDIN ZOTERO_ITEM CSL_CITATION {"citationID":"DSSITHxE","properties":{"formattedCitation":"[1,8]","plainCitation":"[1,8]","noteIndex":0},"citationItems":[{"id":792,"uris":["http://zotero.org/users/local/EhEbXidg/items/QI7ZH5Z2"],"itemData":{"id":792,"type":"article-journal","abstract":"Abstract\n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suppurativa","volume":"73","author":[{"family":"Prens","given":"Errol"},{"family":"Deckers","given":"Inge"}],"issued":{"date-parts":[["2015",11]]}}}],"schema":"https://github.com/citation-style-language/schema/raw/master/csl-citation.json"} </w:instrText>
      </w:r>
      <w:r w:rsidR="009A73E6" w:rsidRPr="001B170D">
        <w:rPr>
          <w:rFonts w:ascii="Times New Roman" w:hAnsi="Times New Roman" w:cs="Times New Roman"/>
          <w:sz w:val="28"/>
          <w:szCs w:val="28"/>
        </w:rPr>
        <w:fldChar w:fldCharType="separate"/>
      </w:r>
      <w:r w:rsidR="009A73E6" w:rsidRPr="001B170D">
        <w:rPr>
          <w:rFonts w:ascii="Times New Roman" w:hAnsi="Times New Roman" w:cs="Times New Roman"/>
          <w:sz w:val="28"/>
          <w:szCs w:val="28"/>
        </w:rPr>
        <w:t>[1,8]</w:t>
      </w:r>
      <w:r w:rsidR="009A73E6" w:rsidRPr="001B170D">
        <w:rPr>
          <w:rFonts w:ascii="Times New Roman" w:hAnsi="Times New Roman" w:cs="Times New Roman"/>
          <w:sz w:val="28"/>
          <w:szCs w:val="28"/>
        </w:rPr>
        <w:fldChar w:fldCharType="end"/>
      </w:r>
      <w:r w:rsidR="00823C8E" w:rsidRPr="001B170D">
        <w:rPr>
          <w:rFonts w:ascii="Times New Roman" w:hAnsi="Times New Roman" w:cs="Times New Roman"/>
          <w:sz w:val="28"/>
          <w:szCs w:val="28"/>
        </w:rPr>
        <w:t>.</w:t>
      </w:r>
    </w:p>
    <w:p w14:paraId="14D8BE97" w14:textId="77777777" w:rsidR="004D0411" w:rsidRPr="001B170D" w:rsidRDefault="004D0411" w:rsidP="001B170D">
      <w:pPr>
        <w:spacing w:after="0" w:line="360" w:lineRule="auto"/>
        <w:jc w:val="both"/>
        <w:rPr>
          <w:rFonts w:ascii="Times New Roman" w:hAnsi="Times New Roman" w:cs="Times New Roman"/>
          <w:sz w:val="28"/>
          <w:szCs w:val="28"/>
        </w:rPr>
      </w:pPr>
    </w:p>
    <w:p w14:paraId="30F631CD" w14:textId="5273EE3C" w:rsidR="002E2777" w:rsidRPr="00061119" w:rsidRDefault="002E2777" w:rsidP="001B170D">
      <w:pPr>
        <w:pStyle w:val="Paragraphedeliste"/>
        <w:numPr>
          <w:ilvl w:val="2"/>
          <w:numId w:val="41"/>
        </w:numPr>
        <w:spacing w:after="0" w:line="360" w:lineRule="auto"/>
        <w:jc w:val="both"/>
        <w:rPr>
          <w:rFonts w:ascii="Times New Roman" w:hAnsi="Times New Roman"/>
          <w:b/>
          <w:bCs/>
          <w:sz w:val="28"/>
          <w:szCs w:val="28"/>
        </w:rPr>
      </w:pPr>
      <w:r w:rsidRPr="00061119">
        <w:rPr>
          <w:rFonts w:ascii="Times New Roman" w:hAnsi="Times New Roman"/>
          <w:b/>
          <w:bCs/>
          <w:sz w:val="28"/>
          <w:szCs w:val="28"/>
        </w:rPr>
        <w:t xml:space="preserve"> Facteurs immunitaires</w:t>
      </w:r>
    </w:p>
    <w:p w14:paraId="2558DBDF" w14:textId="6E313387" w:rsidR="00424E1A" w:rsidRPr="001B170D" w:rsidRDefault="00633BDC"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Plusieurs facteurs permettent de dire que la maladie de Verneuil est associée à un dysfonctionnement immunitaire. Tout d’abord, l’association de la maladie avec diverses maladies immunitaires connues telle que la maladie de Crohn ou encore la spondylarthrite ankylosante ainsi que la réponse au traitement par anti-TNF alpha laisse suggérer une origine immunitaire</w:t>
      </w:r>
      <w:r w:rsidR="00424E1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{"citationID":"yBlTI4jP","properties":{"formattedCitation":"[34]","plainCitation":"[34]","noteIndex":0},"citationItems":[{"id":909,"uris":["http://zotero.org/users/local/EhEbXidg/items/AIV9JW73"],"itemData":{"id":909,"type":"article-journal","abstract":"This systematic review and meta-analysis investigates the associated risk of inflammatory bowel disease in patients with hidradenitis suppurativa.","container-title":"JAMA Dermatology","DOI":"10.1001/jamadermatol.2019.0891","ISSN":"2168-6068","issue":"9","journalAbbreviation":"JAMA Dermatol","note":"PMID: 31290938\nPMCID: PMC6625071","page":"1022-1027","source":"PubMed Central","title":"Association of Hidradenitis Suppurativa With Inflammatory Bowel Disease","volume":"155","author":[{"family":"Chen","given":"Wei-Ti"},{"family":"Chi","given":"Ching-Chi"}],"issued":{"date-parts":[["2019",9]]}}}],"schema":"https://github.com/citation-style-language/schema/raw/master/csl-citation.json"} </w:instrText>
      </w:r>
      <w:r w:rsidR="00424E1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[34]</w:t>
      </w:r>
      <w:r w:rsidR="00424E1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De plus, des études ont été menés sur les TLR (Toll like Receptors) et notamment les TLR 2. Les TLR sont des récepteurs exprimés par les cellules inflammatoires et impliqués dans la réponse immunitaire innée antibactérienne</w:t>
      </w:r>
      <w:r w:rsidR="00424E1A" w:rsidRPr="001B170D">
        <w:rPr>
          <w:rFonts w:ascii="Times New Roman" w:hAnsi="Times New Roman" w:cs="Times New Roman"/>
          <w:sz w:val="28"/>
          <w:szCs w:val="28"/>
        </w:rPr>
        <w:fldChar w:fldCharType="begin"/>
      </w:r>
      <w:r w:rsidR="00424E1A" w:rsidRPr="001B170D">
        <w:rPr>
          <w:rFonts w:ascii="Times New Roman" w:hAnsi="Times New Roman" w:cs="Times New Roman"/>
          <w:sz w:val="28"/>
          <w:szCs w:val="28"/>
        </w:rPr>
        <w:instrText xml:space="preserve"> ADDIN ZOTERO_ITEM CSL_CITATION {"citationID":"z91jV48v","properties":{"formattedCitation":"[7]","plainCitation":"[7]","noteIndex":0},"citationItems":[{"id":820,"uris":["http://zotero.org/users/local/EhEbXidg/items/F3F4NM8T"],"itemData":{"id":820,"type":"article-journal","abstract":"Hidradenitis suppurativa (HS) is a chronic skin disease of the pilo-sebaceous apocrine unit characterized by significant inflammation and an impaired quality of life. The pathogenesis of HS remains unclear. To determine the HS skin and blood transcriptomes and HS blood proteome, patient data from previously published studies were analysed and integrated from a cohort of patients with moderate to severe HS (n = 17) compared to healthy volunteers (n = 10). The analysis utilized empirical Bayes methods to determine differentially expressed genes (DEGs) (fold change (FCH) &gt;2.0 and false discovery rate (FDR) &lt;0.05), and differentially expressed proteins (DEPs) (FCH&gt;1.5, FDR&lt;0.05). In the HS skin transcriptome (lesional skin compared to non-lesional skin), there was an abundance of immunoglobulins, antimicrobial peptides, and an interferon signature. Gene-sets related to Notch signalling and Interferon pathways were differentially activated in lesional compared to non-lesional skin. CIBERSORT analysis of the HS skin transcriptome revealed a significantly increased proportion of plasma cells in lesional skin. In the HS skin and blood transcriptomes and HS blood proteome, gene-sets related to the complement system changed significantly (FDR&lt;0.05), with dysregulation of complement-specific DEGs and DEPs. These data point towards an exaggerated immune response in lesional skin that may be responding to commensal cutaneous bacterial presence and raise the possibility that this may be an important driver of HS disease progression.","container-title":"PLOS ONE","DOI":"10.1371/journal.pone.0203672","ISSN":"1932-6203","issue":"9","journalAbbreviation":"PLOS ONE","language":"en","note":"publisher: Public Library of Science","page":"e0203672","source":"PLoS Journals","title":"Integrating the skin and blood transcriptomes and serum proteome in hidradenitis suppurativa reveals complement dysregulation and a plasma cell signature","volume":"13","author":[{"family":"Hoffman","given":"Lauren K."},{"family":"Tomalin","given":"Lewis E."},{"family":"Schultz","given":"Gregory"},{"family":"Howell","given":"Michael D."},{"family":"Anandasabapathy","given":"Niroshana"},{"family":"Alavi","given":"Afsaneh"},{"family":"Suárez-Fariñas","given":"Mayte"},{"family":"Lowes","given":"Michelle A."}],"issued":{"date-parts":[["2018",9,28]]}}}],"schema":"https://github.com/citation-style-language/schema/raw/master/csl-citation.json"} </w:instrText>
      </w:r>
      <w:r w:rsidR="00424E1A" w:rsidRPr="001B170D">
        <w:rPr>
          <w:rFonts w:ascii="Times New Roman" w:hAnsi="Times New Roman" w:cs="Times New Roman"/>
          <w:sz w:val="28"/>
          <w:szCs w:val="28"/>
        </w:rPr>
        <w:fldChar w:fldCharType="separate"/>
      </w:r>
      <w:r w:rsidR="00424E1A" w:rsidRPr="001B170D">
        <w:rPr>
          <w:rFonts w:ascii="Times New Roman" w:hAnsi="Times New Roman" w:cs="Times New Roman"/>
          <w:sz w:val="28"/>
          <w:szCs w:val="28"/>
        </w:rPr>
        <w:t>[7]</w:t>
      </w:r>
      <w:r w:rsidR="00424E1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r w:rsidR="000B7B5A" w:rsidRPr="001B170D">
        <w:rPr>
          <w:rFonts w:ascii="Times New Roman" w:hAnsi="Times New Roman" w:cs="Times New Roman"/>
          <w:sz w:val="28"/>
          <w:szCs w:val="28"/>
        </w:rPr>
        <w:t>Des</w:t>
      </w:r>
      <w:r w:rsidRPr="001B170D">
        <w:rPr>
          <w:rFonts w:ascii="Times New Roman" w:hAnsi="Times New Roman" w:cs="Times New Roman"/>
          <w:sz w:val="28"/>
          <w:szCs w:val="28"/>
        </w:rPr>
        <w:t xml:space="preserve"> études ont montré une surexpression des cytokines inflammatoires dans les tissus atteints. Ainsi, on retrouve une augmentation de la production de TNFα (qui participe au remodelage et à la réparation des tissus), IL-1β (qui favorise le recrutement des leucocytes sur le site de la lésion ou de l'infection), IL-6, IL-8 (chimiotaxie), IL-10 (anti-inflammatoire), IL-11, l’IL-12 et l’IL-23 (destruction auto-immune des tissus), et une baisse de production d’IL-20 et IL-22</w:t>
      </w:r>
      <w:r w:rsidR="00424E1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{"citationID":"h91uKyMk","properties":{"formattedCitation":"[6,8,24]","plainCitation":"[6,8,24]","noteIndex":0},"citationItems":[{"id":822,"uris":["http://zotero.org/users/local/EhEbXidg/items/NYSEJEU3"],"itemData":{"id":822,"type":"article-journal","abstract":"Hidradenitis suppurativa (HS; also designated as acne inversa) is a chronic inflammatory disorder, which affects the intertriginous skin and is associated with numerous systemic comorbidities. The estimated prevalence of HS is ~1% in most studied countries. Typically starting in early adulthood, cutaneous inflamed nodules, abscesses and pus-discharging tunnels develop in axillary, inguinal, gluteal and perianal body sites. The comorbidities of HS include metabolic and cardiovascular disorders, which contribute to reduced life expectancy. A genetic predisposition, smoking, obesity and hormonal factors are established aetiological factors for HS. Cutaneous changes seem to start around hair follicles and involve activation of cells of the innate and adaptive immune systems, with pivotal roles for pro-inflammatory cytokines such as tumour necrosis factor, IL-1β and IL-17. The unrestricted and chronic immune response eventually leads to severe pain, pus discharge, irreversible tissue destruction and scar development. HS has profound negative effects on patients' quality of life, which often culminate in social withdrawal, unemployment, depression and suicidal thoughts. The therapeutic options for HS comprise antibiotic treatment, neutralization of tumour necrosis factor and surgical intervention together with lifestyle modification. Nevertheless, there is an enormous need for awareness of HS, understanding of its pathogenesis and novel treatments.","container-title":"Nature Reviews. Disease Primers","DOI":"10.1038/s41572-020-0149-1","ISSN":"2056-676X","issue":"1","journalAbbreviation":"Nat Rev Dis Primers","language":"eng","note":"PMID: 32165620","page":"18","source":"PubMed","title":"Hidradenitis suppurativa","volume":"6","author":[{"family":"Sabat","given":"Robert"},{"family":"Jemec","given":"Gregor B. E."},{"family":"Matusiak","given":"Łukasz"},{"family":"Kimball","given":"Alexa B."},{"family":"Prens","given":"Errol"},{"family":"Wolk","given":"Kerstin"}],"issued":{"date-parts":[["2020",3,12]]}}},{"id":841,"uris":["http://zotero.org/users/local/EhEbXidg/items/DK7854ZH"],"itemData":{"id":841,"type":"article-journal","abstract":"The pathogenesis of hidradenitis suppurativa (HS) or acne inversa is not completely understood. Recent research has led to greater insight into the mechanisms involved in the disease. The primary defect in HS pathophysiology rests with the hair follicle. Follicular occlusion, followed by follicular rupture, and a foreign body-type immune response are necessary conditions for the development of clinical HS. A specific genetic signature and environmental factors, such as cigarette smoking, microbial colonization, and adiposity, all contribute to the HS phenotype. Translational research focused on the inflammatory mechanisms involved in HS is needed to develop novel therapeutic options for this debilitating disease.","container-title":"Journal of the American Academy of Dermatology","DOI":"10.1016/j.jaad.2015.07.045","ISSN":"1097-6787","issue":"5 Suppl 1","journalAbbreviation":"J Am Acad Dermatol","language":"eng","note":"PMID: 26470623","page":"S8-11","source":"PubMed","title":"Pathophysiology of hidradenitis suppurativa: An update","title-short":"Pathophysiology of hidradenitis suppurativa","volume":"73","author":[{"family":"Prens","given":"Errol"},{"family":"Deckers","given":"Inge"}],"issued":{"date-parts":[["2015",11]]}}},{"id":897,"uris":["http://zotero.org/users/local/EhEbXidg/items/INTPJSPG"],"itemData":{"id":897,"type":"article-journal","abstract":"Hidradenitis suppurativa is a complex inflammatory skin disease with the molecular pathogenesis of disease incompletely understood. Recent observational and experimental insights into disease pathogenesis are challenging long-held beliefs regarding the causes and mechanisms of disease. The most effective treatments to date are anti-inflammatory in nature suggesting inflammation is the major driver of disease activity. This study critically evaluates the existing literature regarding the mechanisms of disease pathogenesis. Specifically, it questions the role of follicular occlusion as the central driver of disease activity and reframes hidradenitis suppurativa as a complex autoinflammatory and autoimmune disorder. Ongoing efforts to understand the mechanisms of disease will no doubt lead to more efficacious therapeutics to control this burdensome disabling disease.","container-title":"Dermatological Reviews","DOI":"10.1002/der2.113","ISSN":"2637-7489","issue":"2","language":"en","license":"© 2022 The Authors. Dermatological Reviews published by John Wiley &amp; Sons Ltd.","note":"_eprint: https://onlinelibrary.wiley.com/doi/pdf/10.1002/der2.113","page":"39-49","source":"Wiley Online Library","title":"The pathogenesis of hidradenitis suppurativa: Evolving paradigms in a complex disease","title-short":"The pathogenesis of hidradenitis suppurativa","volume":"3","author":[{"family":"Kozera","given":"Emily K."},{"family":"Frew","given":"John W."}],"issued":{"date-parts":[["2022"]]}}}],"schema":"https://github.com/citation-style-language/schema/raw/master/csl-citation.json"} </w:instrText>
      </w:r>
      <w:r w:rsidR="00424E1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[6,8,24]</w:t>
      </w:r>
      <w:r w:rsidR="00424E1A"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r w:rsidR="00424E1A" w:rsidRPr="001B170D">
        <w:rPr>
          <w:rFonts w:ascii="Times New Roman" w:hAnsi="Times New Roman" w:cs="Times New Roman"/>
          <w:sz w:val="28"/>
          <w:szCs w:val="28"/>
        </w:rPr>
        <w:t xml:space="preserve"> </w:t>
      </w:r>
    </w:p>
    <w:p w14:paraId="4994E4B6" w14:textId="10926763" w:rsidR="00374C48" w:rsidRPr="001B170D" w:rsidRDefault="00633BDC"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L’étude de Hotz et al., vise à élargir la compréhension de la pathologie en mettant en évidence les défauts fonctionnels intrinsèques des kératinocytes des patients, a quant à elle montré un profil pro-inflammatoire des kératinocytes des patients atteints de maladie de Verneuil, accompagné d’une dérégulation au niveau des peptides antimicrobiens et notamment l’AMP, la psoriasine, la cathélicidine ainsi que la défensine 2. Ce défaut fonctionnel des kératinocytes peut expliquer </w:t>
      </w:r>
      <w:r w:rsidRPr="001B170D">
        <w:rPr>
          <w:rFonts w:ascii="Times New Roman" w:hAnsi="Times New Roman" w:cs="Times New Roman"/>
          <w:sz w:val="28"/>
          <w:szCs w:val="28"/>
        </w:rPr>
        <w:lastRenderedPageBreak/>
        <w:t>l’environnement permissif pour l’inflammation chronique et les infections bactériennes</w:t>
      </w:r>
      <w:r w:rsidR="008D28A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{"citationID":"ZHXGdBk2","properties":{"formattedCitation":"[35]","plainCitation":"[35]","noteIndex":0},"citationItems":[{"id":950,"uris":["http://zotero.org/users/local/EhEbXidg/items/3QXCCKET"],"itemData":{"id":950,"type":"article-journal","abstract":"Hidradenitis suppurativa (HS) is a chronic, inflammatory, debilitating, follicular disease of the skin. Despite a high prevalence in the general population, the physiopathology of HS remains poorly understood. The use of antibiotics and immunosuppressive agents for therapy suggests a deregulated immune response to microflora. Using cellular and gene expression analyses, we found an increased number of infiltrating CD4(+) T cells secreting IL-17 and IFN-γ in perilesional and lesional skin of patients with HS. By contrast, IL-22-secreting CD4(+) T cells are not enriched in HS lesions contrasting with increased number of those cells in the blood of patients with HS. We showed that keratinocytes isolated from hair follicles of patients with HS secreted significantly more IL-1β, IP-10, and chemokine (C-C motif) ligand 5 (RANTES) either constitutively or on pattern recognition receptor stimulations. In addition, they displayed a distinct pattern of antimicrobial peptide production. These findings point out a functional defect of keratinocytes in HS leading to a balance prone to inflammatory responses. This is likely to favor a permissive environment for bacterial infections and chronic inflammation characterizing clinical outcomes in patients with HS.","container-title":"The Journal of Investigative Dermatology","DOI":"10.1016/j.jid.2016.04.036","ISSN":"1523-1747","issue":"9","journalAbbreviation":"J Invest Dermatol","language":"eng","note":"PMID: 27206704","page":"1768-1780","source":"PubMed","title":"Intrinsic Defect in Keratinocyte Function Leads to Inflammation in Hidradenitis Suppurativa","volume":"136","author":[{"family":"Hotz","given":"Claire"},{"family":"Boniotto","given":"Michele"},{"family":"Guguin","given":"Aurélie"},{"family":"Surenaud","given":"Mathieu"},{"family":"Jean-Louis","given":"Francette"},{"family":"Tisserand","given":"Pascaline"},{"family":"Ortonne","given":"Nicolas"},{"family":"Hersant","given":"Barbara"},{"family":"Bosc","given":"Romain"},{"family":"Poli","given":"Florence"},{"family":"Bonnabau","given":"Henri"},{"family":"Thiébaut","given":"Rodolphe"},{"family":"Godot","given":"Véronique"},{"family":"Wolkenstein","given":"Pierre"},{"family":"Hocini","given":"Hakim"},{"family":"Lévy","given":"Yves"},{"family":"Hüe","given":"Sophie"}],"issued":{"date-parts":[["2016",9]]}}}],"schema":"https://github.com/citation-style-language/schema/raw/master/csl-citation.json"} </w:instrText>
      </w:r>
      <w:r w:rsidR="008D28A5"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[35]</w:t>
      </w:r>
      <w:r w:rsidR="008D28A5"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56A7AFBA" w14:textId="77777777" w:rsidR="00E26055" w:rsidRPr="001B170D" w:rsidRDefault="00E26055" w:rsidP="001B170D">
      <w:pPr>
        <w:spacing w:after="0" w:line="360" w:lineRule="auto"/>
        <w:jc w:val="both"/>
        <w:rPr>
          <w:rFonts w:ascii="Times New Roman" w:hAnsi="Times New Roman" w:cs="Times New Roman"/>
          <w:sz w:val="28"/>
          <w:szCs w:val="28"/>
        </w:rPr>
      </w:pPr>
    </w:p>
    <w:p w14:paraId="0E12A821" w14:textId="71A3674A" w:rsidR="00AE0A8E" w:rsidRPr="00061119" w:rsidRDefault="00C2433E" w:rsidP="001B170D">
      <w:pPr>
        <w:pStyle w:val="Titre2"/>
        <w:numPr>
          <w:ilvl w:val="1"/>
          <w:numId w:val="41"/>
        </w:numPr>
        <w:spacing w:line="360" w:lineRule="auto"/>
        <w:jc w:val="both"/>
        <w:rPr>
          <w:rFonts w:ascii="Times New Roman" w:hAnsi="Times New Roman" w:cs="Times New Roman"/>
          <w:b/>
          <w:bCs/>
          <w:color w:val="auto"/>
          <w:sz w:val="28"/>
          <w:szCs w:val="28"/>
        </w:rPr>
      </w:pPr>
      <w:bookmarkStart w:id="144" w:name="_Toc212580033"/>
      <w:r w:rsidRPr="00061119">
        <w:rPr>
          <w:rFonts w:ascii="Times New Roman" w:hAnsi="Times New Roman" w:cs="Times New Roman"/>
          <w:b/>
          <w:bCs/>
          <w:color w:val="auto"/>
          <w:sz w:val="28"/>
          <w:szCs w:val="28"/>
        </w:rPr>
        <w:t>Diagnostic</w:t>
      </w:r>
      <w:bookmarkEnd w:id="144"/>
      <w:r w:rsidRPr="00061119">
        <w:rPr>
          <w:rFonts w:ascii="Times New Roman" w:hAnsi="Times New Roman" w:cs="Times New Roman"/>
          <w:b/>
          <w:bCs/>
          <w:color w:val="auto"/>
          <w:sz w:val="28"/>
          <w:szCs w:val="28"/>
        </w:rPr>
        <w:t xml:space="preserve"> </w:t>
      </w:r>
    </w:p>
    <w:p w14:paraId="02E5538A" w14:textId="4E4C2EEE" w:rsidR="003D7082" w:rsidRPr="00061119" w:rsidRDefault="00C2433E" w:rsidP="001B170D">
      <w:pPr>
        <w:pStyle w:val="Paragraphedeliste"/>
        <w:numPr>
          <w:ilvl w:val="2"/>
          <w:numId w:val="41"/>
        </w:numPr>
        <w:spacing w:after="0" w:line="360" w:lineRule="auto"/>
        <w:jc w:val="both"/>
        <w:rPr>
          <w:rFonts w:ascii="Times New Roman" w:hAnsi="Times New Roman"/>
          <w:b/>
          <w:bCs/>
          <w:sz w:val="28"/>
          <w:szCs w:val="28"/>
        </w:rPr>
      </w:pPr>
      <w:r w:rsidRPr="00061119">
        <w:rPr>
          <w:rFonts w:ascii="Times New Roman" w:hAnsi="Times New Roman"/>
          <w:b/>
          <w:bCs/>
          <w:sz w:val="28"/>
          <w:szCs w:val="28"/>
        </w:rPr>
        <w:t xml:space="preserve">Lésions élémentaires </w:t>
      </w:r>
    </w:p>
    <w:p w14:paraId="16569FD0" w14:textId="22A55D9E" w:rsidR="00B70DB3" w:rsidRPr="001B170D" w:rsidRDefault="00C2433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Il existe différents types de lésions que l’on peut rencontrer dans le cadre de l</w:t>
      </w:r>
      <w:r w:rsidR="002A089A" w:rsidRPr="001B170D">
        <w:rPr>
          <w:rFonts w:ascii="Times New Roman" w:hAnsi="Times New Roman" w:cs="Times New Roman"/>
          <w:sz w:val="28"/>
          <w:szCs w:val="28"/>
        </w:rPr>
        <w:t>’HS</w:t>
      </w:r>
      <w:r w:rsidRPr="001B170D">
        <w:rPr>
          <w:rFonts w:ascii="Times New Roman" w:hAnsi="Times New Roman" w:cs="Times New Roman"/>
          <w:sz w:val="28"/>
          <w:szCs w:val="28"/>
        </w:rPr>
        <w:t xml:space="preserve">. On peut les </w:t>
      </w:r>
      <w:r w:rsidR="00C14A56" w:rsidRPr="001B170D">
        <w:rPr>
          <w:rFonts w:ascii="Times New Roman" w:hAnsi="Times New Roman" w:cs="Times New Roman"/>
          <w:sz w:val="28"/>
          <w:szCs w:val="28"/>
        </w:rPr>
        <w:t>regroupe en trois</w:t>
      </w:r>
      <w:r w:rsidRPr="001B170D">
        <w:rPr>
          <w:rFonts w:ascii="Times New Roman" w:hAnsi="Times New Roman" w:cs="Times New Roman"/>
          <w:sz w:val="28"/>
          <w:szCs w:val="28"/>
        </w:rPr>
        <w:t xml:space="preserve"> : les lésions inflammatoires, les lésions non-inflammatoires et les cicatrices</w:t>
      </w:r>
      <w:r w:rsidR="00C14A56"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{"citationID":"e6lriCkD","properties":{"formattedCitation":"[28,36]","plainCitation":"[28,36]","noteIndex":0},"citationItems":[{"id":939,"uris":["http://zotero.org/users/local/EhEbXidg/items/8UADQAWM"],"itemData":{"id":939,"type":"article-journal","abstract":"Hidradenitis suppurativa (HS) is an inflammatory disorder that is characterized by chronic deep-seated nodules, abscesses, fistulae, sinus tracts, and scars in the axilla, inguinal area, submammary folds, and perianal area. This disfiguring condition is accompanied by pain, embarrassment, and a significantly decreased quality of life. Although the mechanism of HS has not been entirely elucidated, lesion formation is believed to center around follicular hyperkeratosis within the pilosebaceous-apocrine unit. Recent research has provided new insight into the role of cytokines in the pathogenesis of HS, helping close some existing knowledge gaps in the development of this condition. The first article in this continuing medical education series reviews HS epidemiology, clinical presentation, and classification. We also provide an update on the most recent understanding of HS pathogenesis, including the central role of inflammatory cytokines and other contributing factors, such as genetics, hormones, and pathogenic microorganisms.","container-title":"Journal of the American Academy of Dermatology","DOI":"10.1016/j.jaad.2019.08.090","ISSN":"1097-6787","issue":"5","journalAbbreviation":"J Am Acad Dermatol","language":"eng","note":"PMID: 31604104","page":"1045-1058","source":"PubMed","title":"Hidradenitis suppurativa: Epidemiology, clinical presentation, and pathogenesis","title-short":"Hidradenitis suppurativa","volume":"82","author":[{"family":"Goldburg","given":"Samantha R."},{"family":"Strober","given":"Bruce E."},{"family":"Payette","given":"Michael J."}],"issued":{"date-parts":[["2020",5]]}}},{"id":927,"uris":["http://zotero.org/users/local/EhEbXidg/items/RU2MAWNJ"],"itemData":{"id":927,"type":"article-journal","abstract":"Background Hidradenitis suppurativa (HS) is a chronic and recurrent inflammatory disease with a global prevalence of 14%, characterized by multiple painful nodules, abscesses, and fistulas that form scars in intertriginous regions (i.e., inguinal, axillary, mammary). HS is a complex and debilitating disease with a negative impact on quality of life. We aim to determine the prevalence, clinical features, risk factors, and comorbidities of HS.\nMethodology A retrospective, descriptive, cross-sectional study was conducted in King Abdulaziz Medical City from 2016 to 2020. Information of all confirmed cases of HS was extracted via computerized medical records. Data analysis was performed using SPSS version 24 (IBM Corp., Armonk, NY, USA). Categorical data were calculated based on frequency and percentage using the chi-square test to obtain p-values.\nResults Our initial search yielded 196 cases, of which 13 were excluded due to incomplete medical information. The prevalence of HS was 1.29%. The mean age was 27 years, with a male predominance. More than one-third of our patients were morbidly obese, and most of the patients were in Hurley stage 1 of both genders. The most commonly affected area was the axilla, followed by the inguinal area. The most common coexisting disease was diabetes mellitus type 2, followed by lipid disorders and acne.\nConclusions This study documents the common demographic and clinical features of HS. It is a challenging disease in terms of detection and management, and it is critical to raise awareness among the public and physicians to minimize the devastating impact on HS patients.","container-title":"Cureus","DOI":"10.7759/cureus.23029","ISSN":"2168-8184","language":"en","source":"DOI.org (Crossref)","title":"Hidradenitis Suppurativa: Estimated Prevalence, Clinical Features, and Risk Factors in Riyadh, Saudi Arabia","title-short":"Hidradenitis Suppurativa","URL":"https://www.cureus.com/articles/88101-hidradenitis-suppurativa-estimated-prevalence-clinical-features-and-risk-factors-in-riyadh-saudi-arabia","author":[{"family":"Alsadhan","given":"Haifa"},{"family":"Alfawzan","given":"Abdulrahman I"},{"family":"Yaqoub","given":"Amirah"},{"family":"Almoneef","given":"Alyah"},{"family":"Almohideb","given":"Mohammad"}],"accessed":{"date-parts":[["2025",10,12]]},"issued":{"date-parts":[["2022",3,10]]}}}],"schema":"https://github.com/citation-style-language/schema/raw/master/csl-citation.json"} </w:instrText>
      </w:r>
      <w:r w:rsidR="00C14A56"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[28,36]</w:t>
      </w:r>
      <w:r w:rsidR="00C14A56"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1E4BC1A0" w14:textId="63732571" w:rsidR="0038470B" w:rsidRPr="001B170D" w:rsidRDefault="00C2433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lésions inflammatoires sont des lésions de couleur rouge à violacée, douloureuses et évoluant par poussées. Parmi elles, il y a des lésions inflammatoires non suppuratives et des lésions inflammatoires suppuratives</w:t>
      </w:r>
      <w:r w:rsidR="0083064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{"citationID":"rHYabnEj","properties":{"formattedCitation":"[37,38]","plainCitation":"[37,38]","noteIndex":0},"citationItems":[{"id":952,"uris":["http://zotero.org/users/local/EhEbXidg/items/5IX32D9Q"],"itemData":{"id":952,"type":"webpage","abstract":"Lésions élémentaires de l'hidradénite suppurée","language":"fr_FR","title":"Lésions élémentaires de l'hidradénite suppurée","URL":"https://reco.sfdermato.org/fr/recommandations-hidrad%C3%A9nite-suppur%C3%A9e/l%C3%A9sions-%C3%A9l%C3%A9mentaires","author":[{"family":"Dermatologie","given":"Société Française","dropping-particle":"de"}],"accessed":{"date-parts":[["2025",10,15]]},"issued":{"date-parts":[["2024",2,21]]}}},{"id":963,"uris":["http://zotero.org/users/local/EhEbXidg/items/8BFSSFVF"],"itemData":{"id":963,"type":"webpage","title":"S.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sv=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-QsK9gvC2dvSD-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-GAAgEqABYsABAeABAegBAQqhDQqeDcrZ29IPlw0S8gwi7wwvc2VhcmNoL2Fib3V0LXRoaXMtcmVzdWx0P29yaWdpbj13d3cuZ29vZ2xlLmNvbSZyZXE9Q3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","accessed":{"date-parts":[["2025",10,15]]}}}],"schema":"https://github.com/citation-style-language/schema/raw/master/csl-citation.json"} </w:instrText>
      </w:r>
      <w:r w:rsidR="0083064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[37,38]</w:t>
      </w:r>
      <w:r w:rsidR="00830643"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(Tableau </w:t>
      </w:r>
      <w:r w:rsidR="000E3ED6" w:rsidRPr="001B170D">
        <w:rPr>
          <w:rFonts w:ascii="Times New Roman" w:hAnsi="Times New Roman" w:cs="Times New Roman"/>
          <w:sz w:val="28"/>
          <w:szCs w:val="28"/>
        </w:rPr>
        <w:t>I</w:t>
      </w:r>
      <w:r w:rsidRPr="001B170D">
        <w:rPr>
          <w:rFonts w:ascii="Times New Roman" w:hAnsi="Times New Roman" w:cs="Times New Roman"/>
          <w:sz w:val="28"/>
          <w:szCs w:val="28"/>
        </w:rPr>
        <w:t>).</w:t>
      </w:r>
    </w:p>
    <w:p w14:paraId="1E406661" w14:textId="77777777" w:rsidR="000E3ED6" w:rsidRPr="001B170D" w:rsidRDefault="000E3ED6" w:rsidP="001B170D">
      <w:pPr>
        <w:spacing w:after="0" w:line="360" w:lineRule="auto"/>
        <w:jc w:val="both"/>
        <w:rPr>
          <w:rFonts w:ascii="Times New Roman" w:hAnsi="Times New Roman" w:cs="Times New Roman"/>
          <w:sz w:val="28"/>
          <w:szCs w:val="28"/>
        </w:rPr>
      </w:pPr>
    </w:p>
    <w:p w14:paraId="0429A458" w14:textId="05357972" w:rsidR="00E14128" w:rsidRPr="00EA16BB" w:rsidRDefault="000E3ED6" w:rsidP="00EA16BB">
      <w:pPr>
        <w:pStyle w:val="Lgende"/>
        <w:spacing w:line="360" w:lineRule="auto"/>
        <w:jc w:val="both"/>
        <w:rPr>
          <w:rFonts w:ascii="Times New Roman" w:hAnsi="Times New Roman" w:cs="Times New Roman"/>
          <w:color w:val="auto"/>
          <w:sz w:val="28"/>
          <w:szCs w:val="28"/>
        </w:rPr>
      </w:pPr>
      <w:bookmarkStart w:id="145" w:name="_Toc212464490"/>
      <w:r w:rsidRPr="00EA16BB">
        <w:rPr>
          <w:rFonts w:ascii="Times New Roman" w:hAnsi="Times New Roman" w:cs="Times New Roman"/>
          <w:color w:val="auto"/>
          <w:sz w:val="28"/>
          <w:szCs w:val="28"/>
        </w:rPr>
        <w:t xml:space="preserve">Tableau </w:t>
      </w:r>
      <w:r w:rsidRPr="00EA16BB">
        <w:rPr>
          <w:rFonts w:ascii="Times New Roman" w:hAnsi="Times New Roman" w:cs="Times New Roman"/>
          <w:color w:val="auto"/>
          <w:sz w:val="28"/>
          <w:szCs w:val="28"/>
        </w:rPr>
        <w:fldChar w:fldCharType="begin"/>
      </w:r>
      <w:r w:rsidRPr="00EA16BB">
        <w:rPr>
          <w:rFonts w:ascii="Times New Roman" w:hAnsi="Times New Roman" w:cs="Times New Roman"/>
          <w:color w:val="auto"/>
          <w:sz w:val="28"/>
          <w:szCs w:val="28"/>
        </w:rPr>
        <w:instrText xml:space="preserve"> SEQ Tableau \* ROMAN </w:instrText>
      </w:r>
      <w:r w:rsidRPr="00EA16BB">
        <w:rPr>
          <w:rFonts w:ascii="Times New Roman" w:hAnsi="Times New Roman" w:cs="Times New Roman"/>
          <w:color w:val="auto"/>
          <w:sz w:val="28"/>
          <w:szCs w:val="28"/>
        </w:rPr>
        <w:fldChar w:fldCharType="separate"/>
      </w:r>
      <w:r w:rsidR="001350D8" w:rsidRPr="00EA16BB">
        <w:rPr>
          <w:rFonts w:ascii="Times New Roman" w:hAnsi="Times New Roman" w:cs="Times New Roman"/>
          <w:noProof/>
          <w:color w:val="auto"/>
          <w:sz w:val="28"/>
          <w:szCs w:val="28"/>
        </w:rPr>
        <w:t>I</w:t>
      </w:r>
      <w:r w:rsidRPr="00EA16BB">
        <w:rPr>
          <w:rFonts w:ascii="Times New Roman" w:hAnsi="Times New Roman" w:cs="Times New Roman"/>
          <w:color w:val="auto"/>
          <w:sz w:val="28"/>
          <w:szCs w:val="28"/>
        </w:rPr>
        <w:fldChar w:fldCharType="end"/>
      </w:r>
      <w:r w:rsidRPr="00EA16BB">
        <w:rPr>
          <w:rFonts w:ascii="Times New Roman" w:hAnsi="Times New Roman" w:cs="Times New Roman"/>
          <w:color w:val="auto"/>
          <w:sz w:val="28"/>
          <w:szCs w:val="28"/>
        </w:rPr>
        <w:t xml:space="preserve">  : Lésions inflammatoires </w:t>
      </w:r>
      <w:r w:rsidR="00067D49" w:rsidRPr="00EA16BB">
        <w:rPr>
          <w:rFonts w:ascii="Times New Roman" w:hAnsi="Times New Roman" w:cs="Times New Roman"/>
          <w:noProof/>
          <w:color w:val="auto"/>
          <w:sz w:val="28"/>
          <w:szCs w:val="28"/>
        </w:rPr>
        <mc:AlternateContent>
          <mc:Choice Requires="wps">
            <w:drawing>
              <wp:anchor distT="0" distB="0" distL="114300" distR="114300" simplePos="0" relativeHeight="251672576" behindDoc="0" locked="0" layoutInCell="1" allowOverlap="1" wp14:anchorId="7565BABF" wp14:editId="4883D1D3">
                <wp:simplePos x="0" y="0"/>
                <wp:positionH relativeFrom="column">
                  <wp:posOffset>5132717</wp:posOffset>
                </wp:positionH>
                <wp:positionV relativeFrom="paragraph">
                  <wp:posOffset>1449238</wp:posOffset>
                </wp:positionV>
                <wp:extent cx="241540" cy="146649"/>
                <wp:effectExtent l="0" t="0" r="6350" b="6350"/>
                <wp:wrapNone/>
                <wp:docPr id="1204257331" name="Zone de texte 1"/>
                <wp:cNvGraphicFramePr/>
                <a:graphic xmlns:a="http://schemas.openxmlformats.org/drawingml/2006/main">
                  <a:graphicData uri="http://schemas.microsoft.com/office/word/2010/wordprocessingShape">
                    <wps:wsp>
                      <wps:cNvSpPr txBox="1"/>
                      <wps:spPr>
                        <a:xfrm>
                          <a:off x="0" y="0"/>
                          <a:ext cx="241540" cy="146649"/>
                        </a:xfrm>
                        <a:prstGeom prst="rect">
                          <a:avLst/>
                        </a:prstGeom>
                        <a:solidFill>
                          <a:schemeClr val="lt1"/>
                        </a:solidFill>
                        <a:ln w="6350">
                          <a:noFill/>
                        </a:ln>
                      </wps:spPr>
                      <wps:txbx>
                        <w:txbxContent>
                          <w:p w14:paraId="01AB679F" w14:textId="77777777" w:rsidR="00067D49" w:rsidRDefault="00067D49" w:rsidP="00067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65BABF" id="Zone de texte 1" o:spid="_x0000_s1037" type="#_x0000_t202" style="position:absolute;left:0;text-align:left;margin-left:404.15pt;margin-top:114.1pt;width:19pt;height:11.5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" fillcolor="white [3201]" stroked="f" strokeweight=".5pt">
                <v:textbox>
                  <w:txbxContent>
                    <w:p w14:paraId="01AB679F" w14:textId="77777777" w:rsidR="00067D49" w:rsidRDefault="00067D49" w:rsidP="00067D49"/>
                  </w:txbxContent>
                </v:textbox>
              </v:shape>
            </w:pict>
          </mc:Fallback>
        </mc:AlternateContent>
      </w:r>
      <w:r w:rsidR="00C507B0" w:rsidRPr="00EA16BB">
        <w:rPr>
          <w:rFonts w:ascii="Times New Roman" w:hAnsi="Times New Roman" w:cs="Times New Roman"/>
          <w:noProof/>
          <w:color w:val="auto"/>
          <w:sz w:val="28"/>
          <w:szCs w:val="28"/>
        </w:rPr>
        <mc:AlternateContent>
          <mc:Choice Requires="wps">
            <w:drawing>
              <wp:anchor distT="0" distB="0" distL="114300" distR="114300" simplePos="0" relativeHeight="251666432" behindDoc="0" locked="0" layoutInCell="1" allowOverlap="1" wp14:anchorId="2B081076" wp14:editId="6D6C9BB8">
                <wp:simplePos x="0" y="0"/>
                <wp:positionH relativeFrom="column">
                  <wp:posOffset>627080</wp:posOffset>
                </wp:positionH>
                <wp:positionV relativeFrom="paragraph">
                  <wp:posOffset>1687566</wp:posOffset>
                </wp:positionV>
                <wp:extent cx="284433" cy="172529"/>
                <wp:effectExtent l="0" t="0" r="1905" b="0"/>
                <wp:wrapNone/>
                <wp:docPr id="1699242982" name="Zone de texte 1"/>
                <wp:cNvGraphicFramePr/>
                <a:graphic xmlns:a="http://schemas.openxmlformats.org/drawingml/2006/main">
                  <a:graphicData uri="http://schemas.microsoft.com/office/word/2010/wordprocessingShape">
                    <wps:wsp>
                      <wps:cNvSpPr txBox="1"/>
                      <wps:spPr>
                        <a:xfrm>
                          <a:off x="0" y="0"/>
                          <a:ext cx="284433" cy="172529"/>
                        </a:xfrm>
                        <a:prstGeom prst="rect">
                          <a:avLst/>
                        </a:prstGeom>
                        <a:solidFill>
                          <a:schemeClr val="lt1"/>
                        </a:solidFill>
                        <a:ln w="6350">
                          <a:noFill/>
                        </a:ln>
                      </wps:spPr>
                      <wps:txbx>
                        <w:txbxContent>
                          <w:p w14:paraId="6F9B9247" w14:textId="77777777" w:rsidR="00C507B0" w:rsidRDefault="00C507B0" w:rsidP="00C50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81076" id="_x0000_s1038" type="#_x0000_t202" style="position:absolute;left:0;text-align:left;margin-left:49.4pt;margin-top:132.9pt;width:22.4pt;height:1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" fillcolor="white [3201]" stroked="f" strokeweight=".5pt">
                <v:textbox>
                  <w:txbxContent>
                    <w:p w14:paraId="6F9B9247" w14:textId="77777777" w:rsidR="00C507B0" w:rsidRDefault="00C507B0" w:rsidP="00C507B0"/>
                  </w:txbxContent>
                </v:textbox>
              </v:shape>
            </w:pict>
          </mc:Fallback>
        </mc:AlternateContent>
      </w:r>
      <w:bookmarkEnd w:id="145"/>
    </w:p>
    <w:tbl>
      <w:tblPr>
        <w:tblStyle w:val="Grilledutableau"/>
        <w:tblW w:w="0" w:type="auto"/>
        <w:tblLook w:val="04A0" w:firstRow="1" w:lastRow="0" w:firstColumn="1" w:lastColumn="0" w:noHBand="0" w:noVBand="1"/>
      </w:tblPr>
      <w:tblGrid>
        <w:gridCol w:w="4531"/>
        <w:gridCol w:w="4531"/>
      </w:tblGrid>
      <w:tr w:rsidR="00155D66" w:rsidRPr="001B170D" w14:paraId="5FF49D69" w14:textId="77777777" w:rsidTr="0057455B">
        <w:trPr>
          <w:trHeight w:val="354"/>
        </w:trPr>
        <w:tc>
          <w:tcPr>
            <w:tcW w:w="9062" w:type="dxa"/>
            <w:gridSpan w:val="2"/>
          </w:tcPr>
          <w:p w14:paraId="416522CB" w14:textId="467B57F3" w:rsidR="00155D66" w:rsidRPr="001B170D" w:rsidRDefault="00155D66"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Lésions inflammatoires</w:t>
            </w:r>
          </w:p>
        </w:tc>
      </w:tr>
      <w:tr w:rsidR="00155D66" w:rsidRPr="001B170D" w14:paraId="2CCAF6F8" w14:textId="77777777" w:rsidTr="00155D66">
        <w:trPr>
          <w:trHeight w:val="353"/>
        </w:trPr>
        <w:tc>
          <w:tcPr>
            <w:tcW w:w="4531" w:type="dxa"/>
          </w:tcPr>
          <w:p w14:paraId="58608714" w14:textId="04E9DD9F" w:rsidR="00155D66" w:rsidRPr="001B170D" w:rsidRDefault="00155D66"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Non suppuratives</w:t>
            </w:r>
          </w:p>
        </w:tc>
        <w:tc>
          <w:tcPr>
            <w:tcW w:w="4531" w:type="dxa"/>
          </w:tcPr>
          <w:p w14:paraId="0A2AF378" w14:textId="1AE7D629" w:rsidR="00155D66" w:rsidRPr="001B170D" w:rsidRDefault="00155D66"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Suppuratives</w:t>
            </w:r>
          </w:p>
        </w:tc>
      </w:tr>
      <w:tr w:rsidR="00155D66" w:rsidRPr="001B170D" w14:paraId="4D097CE8" w14:textId="77777777" w:rsidTr="005A6320">
        <w:trPr>
          <w:trHeight w:val="1790"/>
        </w:trPr>
        <w:tc>
          <w:tcPr>
            <w:tcW w:w="4531" w:type="dxa"/>
          </w:tcPr>
          <w:p w14:paraId="66462600" w14:textId="2F84EAED" w:rsidR="00155D66" w:rsidRPr="001B170D" w:rsidRDefault="00155D6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Pr="001B170D">
              <w:rPr>
                <w:rFonts w:ascii="Times New Roman" w:hAnsi="Times New Roman" w:cs="Times New Roman"/>
                <w:b/>
                <w:bCs/>
                <w:sz w:val="28"/>
                <w:szCs w:val="28"/>
              </w:rPr>
              <w:t>Nodule</w:t>
            </w:r>
            <w:r w:rsidRPr="001B170D">
              <w:rPr>
                <w:rFonts w:ascii="Times New Roman" w:hAnsi="Times New Roman" w:cs="Times New Roman"/>
                <w:sz w:val="28"/>
                <w:szCs w:val="28"/>
              </w:rPr>
              <w:t xml:space="preserve"> : </w:t>
            </w:r>
            <w:r w:rsidR="00112F03" w:rsidRPr="001B170D">
              <w:rPr>
                <w:rFonts w:ascii="Times New Roman" w:hAnsi="Times New Roman" w:cs="Times New Roman"/>
                <w:sz w:val="28"/>
                <w:szCs w:val="28"/>
              </w:rPr>
              <w:t xml:space="preserve">Lésion palpable, solide, érythémateuse, douloureuse, de plus d’un centimètre de diamètre, en relief, à niveau ou enchâssée. </w:t>
            </w:r>
          </w:p>
        </w:tc>
        <w:tc>
          <w:tcPr>
            <w:tcW w:w="4531" w:type="dxa"/>
          </w:tcPr>
          <w:p w14:paraId="508E9696" w14:textId="77777777" w:rsidR="005A6320" w:rsidRPr="001B170D" w:rsidRDefault="00155D6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Pr="001B170D">
              <w:rPr>
                <w:rFonts w:ascii="Times New Roman" w:hAnsi="Times New Roman" w:cs="Times New Roman"/>
                <w:b/>
                <w:bCs/>
                <w:sz w:val="28"/>
                <w:szCs w:val="28"/>
              </w:rPr>
              <w:t>Abcès</w:t>
            </w:r>
            <w:r w:rsidRPr="001B170D">
              <w:rPr>
                <w:rFonts w:ascii="Times New Roman" w:hAnsi="Times New Roman" w:cs="Times New Roman"/>
                <w:sz w:val="28"/>
                <w:szCs w:val="28"/>
              </w:rPr>
              <w:t xml:space="preserve"> : Amas de pus collecté dans une cavité néoformée </w:t>
            </w:r>
            <w:r w:rsidR="00112F03" w:rsidRPr="001B170D">
              <w:rPr>
                <w:rFonts w:ascii="Times New Roman" w:hAnsi="Times New Roman" w:cs="Times New Roman"/>
                <w:sz w:val="28"/>
                <w:szCs w:val="28"/>
              </w:rPr>
              <w:t>Collection de pus au sein d’un nodule ou d’un kyste.</w:t>
            </w:r>
          </w:p>
          <w:p w14:paraId="2C2CC836" w14:textId="63D80088" w:rsidR="00155D66" w:rsidRPr="001B170D" w:rsidRDefault="00112F0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tc>
      </w:tr>
      <w:tr w:rsidR="005A6320" w:rsidRPr="001B170D" w14:paraId="1C155D54" w14:textId="77777777" w:rsidTr="008F3C2D">
        <w:trPr>
          <w:trHeight w:val="3993"/>
        </w:trPr>
        <w:tc>
          <w:tcPr>
            <w:tcW w:w="4531" w:type="dxa"/>
          </w:tcPr>
          <w:p w14:paraId="2F470379" w14:textId="77777777" w:rsidR="005A6320" w:rsidRPr="001B170D" w:rsidRDefault="005A6320" w:rsidP="001B170D">
            <w:pPr>
              <w:spacing w:line="360" w:lineRule="auto"/>
              <w:jc w:val="both"/>
              <w:rPr>
                <w:rFonts w:ascii="Times New Roman" w:hAnsi="Times New Roman" w:cs="Times New Roman"/>
                <w:sz w:val="28"/>
                <w:szCs w:val="28"/>
              </w:rPr>
            </w:pPr>
          </w:p>
          <w:p w14:paraId="69990C97" w14:textId="525D0ADA" w:rsidR="005A6320" w:rsidRPr="001B170D" w:rsidRDefault="005A63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Pr="001B170D">
              <w:rPr>
                <w:rFonts w:ascii="Times New Roman" w:hAnsi="Times New Roman" w:cs="Times New Roman"/>
                <w:b/>
                <w:bCs/>
                <w:sz w:val="28"/>
                <w:szCs w:val="28"/>
              </w:rPr>
              <w:t xml:space="preserve"> Papule</w:t>
            </w:r>
            <w:r w:rsidRPr="001B170D">
              <w:rPr>
                <w:rFonts w:ascii="Times New Roman" w:hAnsi="Times New Roman" w:cs="Times New Roman"/>
                <w:sz w:val="28"/>
                <w:szCs w:val="28"/>
              </w:rPr>
              <w:t xml:space="preserve"> : Elevure érythémateuse, palpable, de moins d’un cm de diamètre </w:t>
            </w:r>
          </w:p>
          <w:p w14:paraId="4FCF6DA2" w14:textId="77777777" w:rsidR="005A6320" w:rsidRPr="001B170D" w:rsidRDefault="005A6320" w:rsidP="001B170D">
            <w:pPr>
              <w:spacing w:line="360" w:lineRule="auto"/>
              <w:jc w:val="both"/>
              <w:rPr>
                <w:rFonts w:ascii="Times New Roman" w:hAnsi="Times New Roman" w:cs="Times New Roman"/>
                <w:sz w:val="28"/>
                <w:szCs w:val="28"/>
              </w:rPr>
            </w:pPr>
          </w:p>
        </w:tc>
        <w:tc>
          <w:tcPr>
            <w:tcW w:w="4531" w:type="dxa"/>
          </w:tcPr>
          <w:p w14:paraId="71C78E21" w14:textId="77777777" w:rsidR="005A6320" w:rsidRPr="001B170D" w:rsidRDefault="005A63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p w14:paraId="2EB4371D" w14:textId="3C69B712" w:rsidR="005A6320" w:rsidRPr="001B170D" w:rsidRDefault="005A63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008F3C2D"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Pustule</w:t>
            </w:r>
            <w:r w:rsidRPr="001B170D">
              <w:rPr>
                <w:rFonts w:ascii="Times New Roman" w:hAnsi="Times New Roman" w:cs="Times New Roman"/>
                <w:sz w:val="28"/>
                <w:szCs w:val="28"/>
              </w:rPr>
              <w:t xml:space="preserve"> : Elevure de petite taille à contenu jaune, purulent. </w:t>
            </w:r>
          </w:p>
          <w:p w14:paraId="52B313D3" w14:textId="136FDAF3" w:rsidR="005A6320" w:rsidRPr="001B170D" w:rsidRDefault="005A63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Tractus sinueux</w:t>
            </w:r>
            <w:r w:rsidRPr="001B170D">
              <w:rPr>
                <w:rFonts w:ascii="Times New Roman" w:hAnsi="Times New Roman" w:cs="Times New Roman"/>
                <w:sz w:val="28"/>
                <w:szCs w:val="28"/>
              </w:rPr>
              <w:t xml:space="preserve"> (tunnel, sinus ou fistule) : cavité linéaire laissant s’écouler une substance fluide spontanément ou à la pression. </w:t>
            </w:r>
          </w:p>
          <w:p w14:paraId="3B0C59A6" w14:textId="77777777" w:rsidR="005A6320" w:rsidRPr="001B170D" w:rsidRDefault="005A63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w:t>
            </w:r>
            <w:r w:rsidRPr="001B170D">
              <w:rPr>
                <w:rFonts w:ascii="Times New Roman" w:hAnsi="Times New Roman" w:cs="Times New Roman"/>
                <w:b/>
                <w:bCs/>
                <w:sz w:val="28"/>
                <w:szCs w:val="28"/>
              </w:rPr>
              <w:t xml:space="preserve">Tractus sinueux interconnectés </w:t>
            </w:r>
            <w:r w:rsidRPr="001B170D">
              <w:rPr>
                <w:rFonts w:ascii="Times New Roman" w:hAnsi="Times New Roman" w:cs="Times New Roman"/>
                <w:sz w:val="28"/>
                <w:szCs w:val="28"/>
              </w:rPr>
              <w:t xml:space="preserve">: Les sinus communiquent les uns avec les autres avec un écoulement par plusieurs orifices. </w:t>
            </w:r>
          </w:p>
          <w:p w14:paraId="63ADC2C1" w14:textId="77777777" w:rsidR="005A6320" w:rsidRPr="001B170D" w:rsidRDefault="005A63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tc>
      </w:tr>
    </w:tbl>
    <w:p w14:paraId="71307A96" w14:textId="77777777" w:rsidR="00091DD5" w:rsidRPr="001B170D" w:rsidRDefault="00091DD5" w:rsidP="001B170D">
      <w:pPr>
        <w:spacing w:after="0" w:line="360" w:lineRule="auto"/>
        <w:jc w:val="both"/>
        <w:rPr>
          <w:rFonts w:ascii="Times New Roman" w:hAnsi="Times New Roman" w:cs="Times New Roman"/>
          <w:sz w:val="28"/>
          <w:szCs w:val="28"/>
        </w:rPr>
      </w:pPr>
    </w:p>
    <w:p w14:paraId="2C756E6F" w14:textId="1F5A9ECC" w:rsidR="00091DD5" w:rsidRPr="001B170D" w:rsidRDefault="00091DD5"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lésions non-inflammatoires sont des lésions indolores, ne produisant ni sang ni pus, mais pouvant cependant produire du sébum</w:t>
      </w:r>
      <w:r w:rsidR="0083064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{"citationID":"ooiXfYJu","properties":{"formattedCitation":"[37,38]","plainCitation":"[37,38]","noteIndex":0},"citationItems":[{"id":952,"uris":["http://zotero.org/users/local/EhEbXidg/items/5IX32D9Q"],"itemData":{"id":952,"type":"webpage","abstract":"Lésions élémentaires de l'hidradénite suppurée","language":"fr_FR","title":"Lésions élémentaires de l'hidradénite suppurée","URL":"https://reco.sfdermato.org/fr/recommandations-hidrad%C3%A9nite-suppur%C3%A9e/l%C3%A9sions-%C3%A9l%C3%A9mentaires","author":[{"family":"Dermatologie","given":"Société Française","dropping-particle":"de"}],"accessed":{"date-parts":[["2025",10,15]]},"issued":{"date-parts":[["2024",2,21]]}}},{"id":963,"uris":["http://zotero.org/users/local/EhEbXidg/items/8BFSSFVF"],"itemData":{"id":963,"type":"webpage","title":"S.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sv=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-QsK9gvC2dvSD-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-GAAgEqABYsABAeABAegBAQqhDQqeDcrZ29IPlw0S8gwi7wwvc2VhcmNoL2Fib3V0LXRoaXMtcmVzdWx0P29yaWdpbj13d3cuZ29vZ2xlLmNvbSZyZXE9Q3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","accessed":{"date-parts":[["2025",10,15]]}}}],"schema":"https://github.com/citation-style-language/schema/raw/master/csl-citation.json"} </w:instrText>
      </w:r>
      <w:r w:rsidR="0083064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[37,38]</w:t>
      </w:r>
      <w:r w:rsidR="00830643"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r w:rsidR="00472E5D" w:rsidRPr="001B170D">
        <w:rPr>
          <w:rFonts w:ascii="Times New Roman" w:hAnsi="Times New Roman" w:cs="Times New Roman"/>
          <w:sz w:val="28"/>
          <w:szCs w:val="28"/>
        </w:rPr>
        <w:t xml:space="preserve"> C’est ainsi que nous avons</w:t>
      </w:r>
      <w:r w:rsidR="00B463B3" w:rsidRPr="001B170D">
        <w:rPr>
          <w:rFonts w:ascii="Times New Roman" w:hAnsi="Times New Roman" w:cs="Times New Roman"/>
          <w:sz w:val="28"/>
          <w:szCs w:val="28"/>
        </w:rPr>
        <w:t> :</w:t>
      </w:r>
    </w:p>
    <w:p w14:paraId="2CDB2F2A" w14:textId="44515A51" w:rsidR="00B463B3" w:rsidRPr="001B170D" w:rsidRDefault="00B463B3"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Comédon unipore</w:t>
      </w:r>
      <w:r w:rsidRPr="001B170D">
        <w:rPr>
          <w:rFonts w:ascii="Times New Roman" w:hAnsi="Times New Roman" w:cs="Times New Roman"/>
          <w:sz w:val="28"/>
          <w:szCs w:val="28"/>
        </w:rPr>
        <w:t xml:space="preserve"> ouvert (point noir) </w:t>
      </w:r>
    </w:p>
    <w:p w14:paraId="7F0D57C5" w14:textId="0002A7B4" w:rsidR="00B463B3" w:rsidRPr="001B170D" w:rsidRDefault="00B463B3"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Comédon multipore</w:t>
      </w:r>
      <w:r w:rsidRPr="001B170D">
        <w:rPr>
          <w:rFonts w:ascii="Times New Roman" w:hAnsi="Times New Roman" w:cs="Times New Roman"/>
          <w:sz w:val="28"/>
          <w:szCs w:val="28"/>
        </w:rPr>
        <w:t xml:space="preserve"> (2 pores ou plus) ouvert </w:t>
      </w:r>
    </w:p>
    <w:p w14:paraId="51F45E35" w14:textId="00E84271" w:rsidR="00B463B3" w:rsidRPr="001B170D" w:rsidRDefault="00B463B3"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 xml:space="preserve">Nodule post-inflammatoire </w:t>
      </w:r>
    </w:p>
    <w:p w14:paraId="240E18AC" w14:textId="6949964F" w:rsidR="00B463B3" w:rsidRPr="001B170D" w:rsidRDefault="00B463B3"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Sinus post inflammatoire</w:t>
      </w:r>
      <w:r w:rsidRPr="001B170D">
        <w:rPr>
          <w:rFonts w:ascii="Times New Roman" w:hAnsi="Times New Roman" w:cs="Times New Roman"/>
          <w:sz w:val="28"/>
          <w:szCs w:val="28"/>
        </w:rPr>
        <w:t xml:space="preserve"> : lésion linéaire ferme, palpable plus que visible </w:t>
      </w:r>
    </w:p>
    <w:p w14:paraId="5DA1D4E0" w14:textId="47183149" w:rsidR="00B463B3" w:rsidRPr="001B170D" w:rsidRDefault="00B463B3"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Pr="001B170D">
        <w:rPr>
          <w:rFonts w:ascii="Times New Roman" w:hAnsi="Times New Roman" w:cs="Times New Roman"/>
          <w:b/>
          <w:bCs/>
          <w:sz w:val="28"/>
          <w:szCs w:val="28"/>
        </w:rPr>
        <w:t>Kyste</w:t>
      </w:r>
      <w:r w:rsidRPr="001B170D">
        <w:rPr>
          <w:rFonts w:ascii="Times New Roman" w:hAnsi="Times New Roman" w:cs="Times New Roman"/>
          <w:sz w:val="28"/>
          <w:szCs w:val="28"/>
        </w:rPr>
        <w:t xml:space="preserve"> : Présentation clinique identique au nodule mais le terme de kyste suppose l’existence d’une paroi périphérique propre, que l’on constate à l’exerese (kyste épidermique par exemple)</w:t>
      </w:r>
    </w:p>
    <w:p w14:paraId="37A6E387" w14:textId="14304C36" w:rsidR="000E3ED6" w:rsidRPr="001B170D" w:rsidRDefault="000E3ED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cicatrices quant à elles sont les marques laissées par les différentes lésions inflammatoires ou non après la guérison</w:t>
      </w:r>
      <w:r w:rsidR="00F8660F"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{"citationID":"zP57fkyh","properties":{"formattedCitation":"[37,38]","plainCitation":"[37,38]","noteIndex":0},"citationItems":[{"id":952,"uris":["http://zotero.org/users/local/EhEbXidg/items/5IX32D9Q"],"itemData":{"id":952,"type":"webpage","abstract":"Lésions élémentaires de l'hidradénite suppurée","language":"fr_FR","title":"Lésions élémentaires de l'hidradénite suppurée","URL":"https://reco.sfdermato.org/fr/recommandations-hidrad%C3%A9nite-suppur%C3%A9e/l%C3%A9sions-%C3%A9l%C3%A9mentaires","author":[{"family":"Dermatologie","given":"Société Française","dropping-particle":"de"}],"accessed":{"date-parts":[["2025",10,15]]},"issued":{"date-parts":[["2024",2,21]]}}},{"id":963,"uris":["http://zotero.org/users/local/EhEbXidg/items/8BFSSFVF"],"itemData":{"id":963,"type":"webpage","title":"S.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sv=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-QsK9gvC2dvSD-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-GAAgEqABYsABAeABAegBAQqhDQqeDcrZ29IPlw0S8gwi7wwvc2VhcmNoL2Fib3V0LXRoaXMtcmVzdWx0P29yaWdpbj13d3cuZ29vZ2xlLmNvbSZyZXE9Q3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","accessed":{"date-parts":[["2025",10,15]]}}}],"schema":"https://github.com/citation-style-language/schema/raw/master/csl-citation.json"} </w:instrText>
      </w:r>
      <w:r w:rsidR="00F8660F"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[37,38]</w:t>
      </w:r>
      <w:r w:rsidR="00F8660F"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(Tableau II).</w:t>
      </w:r>
    </w:p>
    <w:p w14:paraId="385F3CCF" w14:textId="77777777" w:rsidR="00EA16BB" w:rsidRDefault="00EA16BB" w:rsidP="001B170D">
      <w:pPr>
        <w:pStyle w:val="Lgende"/>
        <w:spacing w:line="360" w:lineRule="auto"/>
        <w:jc w:val="both"/>
        <w:rPr>
          <w:rFonts w:ascii="Times New Roman" w:hAnsi="Times New Roman" w:cs="Times New Roman"/>
          <w:sz w:val="28"/>
          <w:szCs w:val="28"/>
        </w:rPr>
      </w:pPr>
    </w:p>
    <w:p w14:paraId="50A0CD88" w14:textId="77777777" w:rsidR="00EA16BB" w:rsidRDefault="00EA16BB" w:rsidP="001B170D">
      <w:pPr>
        <w:pStyle w:val="Lgende"/>
        <w:spacing w:line="360" w:lineRule="auto"/>
        <w:jc w:val="both"/>
        <w:rPr>
          <w:rFonts w:ascii="Times New Roman" w:hAnsi="Times New Roman" w:cs="Times New Roman"/>
          <w:sz w:val="28"/>
          <w:szCs w:val="28"/>
        </w:rPr>
      </w:pPr>
    </w:p>
    <w:p w14:paraId="07EA030C" w14:textId="76ED5307" w:rsidR="007F535B" w:rsidRPr="00EA16BB" w:rsidRDefault="008B1551" w:rsidP="00EA16BB">
      <w:pPr>
        <w:pStyle w:val="Lgende"/>
        <w:spacing w:line="360" w:lineRule="auto"/>
        <w:jc w:val="both"/>
        <w:rPr>
          <w:rFonts w:ascii="Times New Roman" w:hAnsi="Times New Roman" w:cs="Times New Roman"/>
          <w:color w:val="auto"/>
          <w:sz w:val="28"/>
          <w:szCs w:val="28"/>
        </w:rPr>
      </w:pPr>
      <w:bookmarkStart w:id="146" w:name="_Toc212464491"/>
      <w:r w:rsidRPr="00EA16BB">
        <w:rPr>
          <w:rFonts w:ascii="Times New Roman" w:hAnsi="Times New Roman" w:cs="Times New Roman"/>
          <w:color w:val="auto"/>
          <w:sz w:val="28"/>
          <w:szCs w:val="28"/>
        </w:rPr>
        <w:t xml:space="preserve">Tableau </w:t>
      </w:r>
      <w:r w:rsidRPr="00EA16BB">
        <w:rPr>
          <w:rFonts w:ascii="Times New Roman" w:hAnsi="Times New Roman" w:cs="Times New Roman"/>
          <w:color w:val="auto"/>
          <w:sz w:val="28"/>
          <w:szCs w:val="28"/>
        </w:rPr>
        <w:fldChar w:fldCharType="begin"/>
      </w:r>
      <w:r w:rsidRPr="00EA16BB">
        <w:rPr>
          <w:rFonts w:ascii="Times New Roman" w:hAnsi="Times New Roman" w:cs="Times New Roman"/>
          <w:color w:val="auto"/>
          <w:sz w:val="28"/>
          <w:szCs w:val="28"/>
        </w:rPr>
        <w:instrText xml:space="preserve"> SEQ Tableau \* ROMAN </w:instrText>
      </w:r>
      <w:r w:rsidRPr="00EA16BB">
        <w:rPr>
          <w:rFonts w:ascii="Times New Roman" w:hAnsi="Times New Roman" w:cs="Times New Roman"/>
          <w:color w:val="auto"/>
          <w:sz w:val="28"/>
          <w:szCs w:val="28"/>
        </w:rPr>
        <w:fldChar w:fldCharType="separate"/>
      </w:r>
      <w:r w:rsidR="001350D8" w:rsidRPr="00EA16BB">
        <w:rPr>
          <w:rFonts w:ascii="Times New Roman" w:hAnsi="Times New Roman" w:cs="Times New Roman"/>
          <w:noProof/>
          <w:color w:val="auto"/>
          <w:sz w:val="28"/>
          <w:szCs w:val="28"/>
        </w:rPr>
        <w:t>II</w:t>
      </w:r>
      <w:r w:rsidRPr="00EA16BB">
        <w:rPr>
          <w:rFonts w:ascii="Times New Roman" w:hAnsi="Times New Roman" w:cs="Times New Roman"/>
          <w:color w:val="auto"/>
          <w:sz w:val="28"/>
          <w:szCs w:val="28"/>
        </w:rPr>
        <w:fldChar w:fldCharType="end"/>
      </w:r>
      <w:r w:rsidRPr="00EA16BB">
        <w:rPr>
          <w:rFonts w:ascii="Times New Roman" w:hAnsi="Times New Roman" w:cs="Times New Roman"/>
          <w:color w:val="auto"/>
          <w:sz w:val="28"/>
          <w:szCs w:val="28"/>
        </w:rPr>
        <w:t> : lésions cicatricielles</w:t>
      </w:r>
      <w:r w:rsidR="00CF7DDE" w:rsidRPr="001B170D">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5F79866A" wp14:editId="09972776">
                <wp:simplePos x="0" y="0"/>
                <wp:positionH relativeFrom="column">
                  <wp:posOffset>4479841</wp:posOffset>
                </wp:positionH>
                <wp:positionV relativeFrom="paragraph">
                  <wp:posOffset>1011567</wp:posOffset>
                </wp:positionV>
                <wp:extent cx="310467" cy="171402"/>
                <wp:effectExtent l="0" t="0" r="0" b="635"/>
                <wp:wrapNone/>
                <wp:docPr id="946492415" name="Zone de texte 5"/>
                <wp:cNvGraphicFramePr/>
                <a:graphic xmlns:a="http://schemas.openxmlformats.org/drawingml/2006/main">
                  <a:graphicData uri="http://schemas.microsoft.com/office/word/2010/wordprocessingShape">
                    <wps:wsp>
                      <wps:cNvSpPr txBox="1"/>
                      <wps:spPr>
                        <a:xfrm>
                          <a:off x="0" y="0"/>
                          <a:ext cx="310467" cy="171402"/>
                        </a:xfrm>
                        <a:prstGeom prst="rect">
                          <a:avLst/>
                        </a:prstGeom>
                        <a:solidFill>
                          <a:schemeClr val="lt1"/>
                        </a:solidFill>
                        <a:ln w="6350">
                          <a:noFill/>
                        </a:ln>
                      </wps:spPr>
                      <wps:txbx>
                        <w:txbxContent>
                          <w:p w14:paraId="65E1F46F" w14:textId="77777777" w:rsidR="00CF7DDE" w:rsidRDefault="00CF7DDE" w:rsidP="00CF7D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866A" id="Zone de texte 5" o:spid="_x0000_s1039" type="#_x0000_t202" style="position:absolute;left:0;text-align:left;margin-left:352.75pt;margin-top:79.65pt;width:24.45pt;height: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" fillcolor="white [3201]" stroked="f" strokeweight=".5pt">
                <v:textbox>
                  <w:txbxContent>
                    <w:p w14:paraId="65E1F46F" w14:textId="77777777" w:rsidR="00CF7DDE" w:rsidRDefault="00CF7DDE" w:rsidP="00CF7DDE"/>
                  </w:txbxContent>
                </v:textbox>
              </v:shape>
            </w:pict>
          </mc:Fallback>
        </mc:AlternateContent>
      </w:r>
      <w:bookmarkEnd w:id="146"/>
    </w:p>
    <w:tbl>
      <w:tblPr>
        <w:tblStyle w:val="Grilledutableau"/>
        <w:tblW w:w="0" w:type="auto"/>
        <w:tblLook w:val="04A0" w:firstRow="1" w:lastRow="0" w:firstColumn="1" w:lastColumn="0" w:noHBand="0" w:noVBand="1"/>
      </w:tblPr>
      <w:tblGrid>
        <w:gridCol w:w="3964"/>
        <w:gridCol w:w="5098"/>
      </w:tblGrid>
      <w:tr w:rsidR="002E2CDB" w:rsidRPr="001B170D" w14:paraId="40876F4C" w14:textId="77777777" w:rsidTr="00A472DA">
        <w:trPr>
          <w:trHeight w:val="408"/>
        </w:trPr>
        <w:tc>
          <w:tcPr>
            <w:tcW w:w="9062" w:type="dxa"/>
            <w:gridSpan w:val="2"/>
          </w:tcPr>
          <w:p w14:paraId="32C4BCB0" w14:textId="183552A1" w:rsidR="002E2CDB" w:rsidRPr="001B170D" w:rsidRDefault="002E2CD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Cicatrice</w:t>
            </w:r>
          </w:p>
        </w:tc>
      </w:tr>
      <w:tr w:rsidR="00591BB8" w:rsidRPr="001B170D" w14:paraId="4E064E37" w14:textId="77777777" w:rsidTr="002E2CDB">
        <w:trPr>
          <w:trHeight w:val="2282"/>
        </w:trPr>
        <w:tc>
          <w:tcPr>
            <w:tcW w:w="3964" w:type="dxa"/>
          </w:tcPr>
          <w:p w14:paraId="7AFA291B" w14:textId="77777777" w:rsidR="00591BB8" w:rsidRPr="001B170D" w:rsidRDefault="00591BB8"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lastRenderedPageBreak/>
              <w:t xml:space="preserve">Atrophique </w:t>
            </w:r>
          </w:p>
        </w:tc>
        <w:tc>
          <w:tcPr>
            <w:tcW w:w="5098" w:type="dxa"/>
          </w:tcPr>
          <w:p w14:paraId="7B322B13" w14:textId="77777777" w:rsidR="002E2CDB" w:rsidRPr="001B170D" w:rsidRDefault="00591BB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A l’emporte-pièce : Dépression ronde ou ovale parfaitement délimitée. </w:t>
            </w:r>
          </w:p>
          <w:p w14:paraId="206295A1" w14:textId="77777777" w:rsidR="002E2CDB" w:rsidRPr="001B170D" w:rsidRDefault="00591BB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Pic à glace : Dépression triangulaire. </w:t>
            </w:r>
          </w:p>
          <w:p w14:paraId="6A07F31B" w14:textId="7F380C08" w:rsidR="00591BB8" w:rsidRPr="001B170D" w:rsidRDefault="00591BB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002E2CDB" w:rsidRPr="001B170D">
              <w:rPr>
                <w:rFonts w:ascii="Times New Roman" w:hAnsi="Times New Roman" w:cs="Times New Roman"/>
                <w:sz w:val="28"/>
                <w:szCs w:val="28"/>
              </w:rPr>
              <w:t xml:space="preserve"> </w:t>
            </w:r>
            <w:r w:rsidRPr="001B170D">
              <w:rPr>
                <w:rFonts w:ascii="Times New Roman" w:hAnsi="Times New Roman" w:cs="Times New Roman"/>
                <w:sz w:val="28"/>
                <w:szCs w:val="28"/>
              </w:rPr>
              <w:t>Cribriforme : Plusieurs dépressions superficielles criblent la surface de la peau.</w:t>
            </w:r>
          </w:p>
        </w:tc>
      </w:tr>
      <w:tr w:rsidR="0000547C" w:rsidRPr="001B170D" w14:paraId="32ED53A8" w14:textId="77777777" w:rsidTr="002E2CDB">
        <w:trPr>
          <w:trHeight w:val="557"/>
        </w:trPr>
        <w:tc>
          <w:tcPr>
            <w:tcW w:w="3964" w:type="dxa"/>
          </w:tcPr>
          <w:p w14:paraId="26C59BC4" w14:textId="10D57B69" w:rsidR="0000547C" w:rsidRPr="001B170D" w:rsidRDefault="00591BB8"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Anétodermique</w:t>
            </w:r>
          </w:p>
        </w:tc>
        <w:tc>
          <w:tcPr>
            <w:tcW w:w="5098" w:type="dxa"/>
          </w:tcPr>
          <w:p w14:paraId="05F569ED" w14:textId="14E2CD6F" w:rsidR="0000547C" w:rsidRPr="001B170D" w:rsidRDefault="0000547C"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En relief, mais dépressible à la palpation.</w:t>
            </w:r>
          </w:p>
        </w:tc>
      </w:tr>
      <w:tr w:rsidR="00591BB8" w:rsidRPr="001B170D" w14:paraId="49F78C05" w14:textId="77777777" w:rsidTr="002E2CDB">
        <w:trPr>
          <w:trHeight w:val="3155"/>
        </w:trPr>
        <w:tc>
          <w:tcPr>
            <w:tcW w:w="3964" w:type="dxa"/>
          </w:tcPr>
          <w:p w14:paraId="7A58D13D" w14:textId="190C2A97" w:rsidR="00591BB8" w:rsidRPr="001B170D" w:rsidRDefault="00591BB8" w:rsidP="001B170D">
            <w:pPr>
              <w:spacing w:line="360" w:lineRule="auto"/>
              <w:jc w:val="both"/>
              <w:rPr>
                <w:rFonts w:ascii="Times New Roman" w:hAnsi="Times New Roman" w:cs="Times New Roman"/>
                <w:sz w:val="28"/>
                <w:szCs w:val="28"/>
              </w:rPr>
            </w:pPr>
            <w:r w:rsidRPr="001B170D">
              <w:rPr>
                <w:rFonts w:ascii="Times New Roman" w:hAnsi="Times New Roman" w:cs="Times New Roman"/>
                <w:b/>
                <w:bCs/>
                <w:sz w:val="28"/>
                <w:szCs w:val="28"/>
              </w:rPr>
              <w:t>Hypertrophique</w:t>
            </w:r>
            <w:r w:rsidRPr="001B170D">
              <w:rPr>
                <w:rFonts w:ascii="Times New Roman" w:hAnsi="Times New Roman" w:cs="Times New Roman"/>
                <w:sz w:val="28"/>
                <w:szCs w:val="28"/>
              </w:rPr>
              <w:t xml:space="preserve"> : En relief y compris à la palpation </w:t>
            </w:r>
          </w:p>
        </w:tc>
        <w:tc>
          <w:tcPr>
            <w:tcW w:w="5098" w:type="dxa"/>
          </w:tcPr>
          <w:p w14:paraId="05E5B85E" w14:textId="77777777" w:rsidR="002E2CDB" w:rsidRPr="001B170D" w:rsidRDefault="002E2CD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Cordon : Lésions linéaires donnant une sensation de corde ou de cordon à la palpation. </w:t>
            </w:r>
          </w:p>
          <w:p w14:paraId="3C600048" w14:textId="70BA3F7C" w:rsidR="00591BB8" w:rsidRPr="001B170D" w:rsidRDefault="002E2CD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Cordons interconnectés : Cordons communiquant les uns avec les autres dans une même zone anatomique. Lorsqu’ils confluent sans espaces de peau saine, ils réalisent un plastron cicatriciel.</w:t>
            </w:r>
          </w:p>
        </w:tc>
      </w:tr>
    </w:tbl>
    <w:p w14:paraId="25EFF998" w14:textId="77777777" w:rsidR="0000547C" w:rsidRPr="001B170D" w:rsidRDefault="0000547C" w:rsidP="001B170D">
      <w:pPr>
        <w:spacing w:after="0" w:line="360" w:lineRule="auto"/>
        <w:jc w:val="both"/>
        <w:rPr>
          <w:rFonts w:ascii="Times New Roman" w:hAnsi="Times New Roman" w:cs="Times New Roman"/>
          <w:sz w:val="28"/>
          <w:szCs w:val="28"/>
        </w:rPr>
      </w:pPr>
    </w:p>
    <w:p w14:paraId="77C5018E" w14:textId="77777777" w:rsidR="0000547C" w:rsidRPr="00EA16BB" w:rsidRDefault="0000547C" w:rsidP="001B170D">
      <w:pPr>
        <w:spacing w:after="0" w:line="360" w:lineRule="auto"/>
        <w:jc w:val="both"/>
        <w:rPr>
          <w:rFonts w:ascii="Times New Roman" w:hAnsi="Times New Roman" w:cs="Times New Roman"/>
          <w:b/>
          <w:bCs/>
          <w:sz w:val="28"/>
          <w:szCs w:val="28"/>
        </w:rPr>
      </w:pPr>
    </w:p>
    <w:p w14:paraId="0B238612" w14:textId="418B1335" w:rsidR="007F535B" w:rsidRPr="00EA16BB" w:rsidRDefault="007F535B" w:rsidP="001B170D">
      <w:pPr>
        <w:pStyle w:val="Paragraphedeliste"/>
        <w:numPr>
          <w:ilvl w:val="2"/>
          <w:numId w:val="41"/>
        </w:numPr>
        <w:spacing w:after="0" w:line="360" w:lineRule="auto"/>
        <w:jc w:val="both"/>
        <w:rPr>
          <w:rFonts w:ascii="Times New Roman" w:hAnsi="Times New Roman"/>
          <w:b/>
          <w:bCs/>
          <w:sz w:val="28"/>
          <w:szCs w:val="28"/>
        </w:rPr>
      </w:pPr>
      <w:r w:rsidRPr="00EA16BB">
        <w:rPr>
          <w:rFonts w:ascii="Times New Roman" w:hAnsi="Times New Roman"/>
          <w:b/>
          <w:bCs/>
          <w:sz w:val="28"/>
          <w:szCs w:val="28"/>
        </w:rPr>
        <w:t xml:space="preserve"> </w:t>
      </w:r>
      <w:r w:rsidR="00E6495D" w:rsidRPr="00EA16BB">
        <w:rPr>
          <w:rFonts w:ascii="Times New Roman" w:hAnsi="Times New Roman"/>
          <w:b/>
          <w:bCs/>
          <w:sz w:val="28"/>
          <w:szCs w:val="28"/>
        </w:rPr>
        <w:t xml:space="preserve">Topographie des lésions </w:t>
      </w:r>
    </w:p>
    <w:p w14:paraId="4FFE7D5F" w14:textId="68B0DE39" w:rsidR="008B1551" w:rsidRPr="001B170D" w:rsidRDefault="00E6495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Dans le cadre de cette maladie, les différentes zones corporelles touchées sont celles où l’on retrouve les glandes sudoripares apocrines. Également, les sites subissant des frictions mécaniques peuvent être des sites de prédilection. Une seule ou plusieurs régions peuvent être atteintes en même temps, les poussées peuvent également se faire à plusieurs endroits simultanément. Les principales localisations sont : les aisselles, l’intérieur des cuisses, l’aine, les régions mammaires et sous-mammaire, les fesses et l’inter-fessier ainsi que la région pubienne. Plus rarement, et selon les stades, le visage, les oreilles ainsi que le cuir chevelu peuvent être touchés</w:t>
      </w:r>
      <w:r w:rsidR="00FD21D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{"citationID":"bA2Vg7h0","properties":{"formattedCitation":"[25,28,36]","plainCitation":"[25,28,36]","noteIndex":0},"citationItems":[{"id":851,"uris":["http://zotero.org/users/local/EhEbXidg/items/57LH86JZ"],"itemData":{"id":851,"type":"article-journal","abstract":"Background.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id":939,"uris":["http://zotero.org/users/local/EhEbXidg/items/8UADQAWM"],"itemData":{"id":939,"type":"article-journal","abstract":"Hidradenitis suppurativa (HS) is an inflammatory disorder that is characterized by chronic deep-seated nodules, abscesses, fistulae, sinus tracts, and scars in the axilla, inguinal area, submammary folds, and perianal area. This disfiguring condition is accompanied by pain, embarrassment, and a significantly decreased quality of life. Although the mechanism of HS has not been entirely elucidated, lesion formation is believed to center around follicular hyperkeratosis within the pilosebaceous-apocrine unit. Recent research has provided new insight into the role of cytokines in the pathogenesis of HS, helping close some existing knowledge gaps in the development of this condition. The first article in this continuing medical education series reviews HS epidemiology, clinical presentation, and classification. We also provide an update on the most recent understanding of HS pathogenesis, including the central role of inflammatory cytokines and other contributing factors, such as genetics, hormones, and pathogenic microorganisms.","container-title":"Journal of the American Academy of Dermatology","DOI":"10.1016/j.jaad.2019.08.090","ISSN":"1097-6787","issue":"5","journalAbbreviation":"J Am Acad Dermatol","language":"eng","note":"PMID: 31604104","page":"1045-1058","source":"PubMed","title":"Hidradenitis suppurativa: Epidemiology, clinical presentation, and pathogenesis","title-short":"Hidradenitis suppurativa","volume":"82","author":[{"family":"Goldburg","given":"Samantha R."},{"family":"Strober","given":"Bruce E."},{"family":"Payette","given":"Michael J."}],"issued":{"date-parts":[["2020",5]]}}},{"id":927,"uris":["http://zotero.org/users/local/EhEbXidg/items/RU2MAWNJ"],"itemData":{"id":927,"type":"article-journal","abstract":"Background Hidradenitis suppurativa (HS) is a chronic and recurrent inflammatory disease with a global prevalence of 14%, characterized by multiple painful nodules, abscesses, and fistulas that form scars in intertriginous regions (i.e., inguinal, axillary, mammary). HS is a complex and debilitating disease with a negative impact on quality of life. We aim to determine the prevalence, clinical features, risk factors, and comorbidities of HS.\nMethodology A retrospective, descriptive, cross-sectional study was conducted in King Abdulaziz Medical City from 2016 to 2020. Information of all confirmed cases of HS was extracted via computerized medical records. Data analysis was performed using SPSS version 24 (IBM Corp., Armonk, NY, USA). Categorical data were calculated based on frequency and percentage using the chi-square test to obtain p-values.\nResults Our initial search yielded 196 cases, of which 13 were excluded due to incomplete medical information. The prevalence of HS was 1.29%. The mean age was 27 years, with a male predominance. More than one-third of our patients were morbidly obese, and most of the patients were in Hurley stage 1 of both genders. The most commonly affected area was the axilla, followed by the inguinal area. The most common coexisting disease was diabetes mellitus type 2, followed by lipid disorders and acne.\nConclusions This study documents the common demographic and clinical features of HS. It is a challenging disease in terms of detection and management, and it is critical to raise awareness among the public and physicians to minimize the devastating impact on HS patients.","container-title":"Cureus","DOI":"10.7759/cureus.23029","ISSN":"2168-8184","language":"en","source":"DOI.org (Crossref)","title":"Hidradenitis Suppurativa: Estimated Prevalence, Clinical Features, and Risk Factors in Riyadh, Saudi Arabia","title-short":"Hidradenitis Suppurativa","URL":"https://www.cureus.com/articles/88101-hidradenitis-suppurativa-estimated-prevalence-clinical-features-and-risk-factors-in-riyadh-saudi-arabia","author":[{"family":"Alsadhan","given":"Haifa"},{"family":"Alfawzan","given":"Abdulrahman I"},{"family":"Yaqoub","given":"Amirah"},{"family":"Almoneef","given":"Alyah"},{"family":"Almohideb","given":"Mohammad"}],"accessed":{"date-parts":[["2025",10,12]]},"issued":{"date-parts":[["2022",3,10]]}}}],"schema":"https://github.com/citation-style-language/schema/raw/master/csl-citation.json"} </w:instrText>
      </w:r>
      <w:r w:rsidR="00FD21D5"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[25,28,36]</w:t>
      </w:r>
      <w:r w:rsidR="00FD21D5" w:rsidRPr="001B170D">
        <w:rPr>
          <w:rFonts w:ascii="Times New Roman" w:hAnsi="Times New Roman" w:cs="Times New Roman"/>
          <w:sz w:val="28"/>
          <w:szCs w:val="28"/>
        </w:rPr>
        <w:fldChar w:fldCharType="end"/>
      </w:r>
      <w:r w:rsidR="00F846B5" w:rsidRPr="001B170D">
        <w:rPr>
          <w:rFonts w:ascii="Times New Roman" w:hAnsi="Times New Roman" w:cs="Times New Roman"/>
          <w:sz w:val="28"/>
          <w:szCs w:val="28"/>
        </w:rPr>
        <w:t>(figure5)</w:t>
      </w:r>
      <w:r w:rsidRPr="001B170D">
        <w:rPr>
          <w:rFonts w:ascii="Times New Roman" w:hAnsi="Times New Roman" w:cs="Times New Roman"/>
          <w:sz w:val="28"/>
          <w:szCs w:val="28"/>
        </w:rPr>
        <w:t xml:space="preserve">. </w:t>
      </w:r>
      <w:r w:rsidR="00AE67AF" w:rsidRPr="001B170D">
        <w:rPr>
          <w:rFonts w:ascii="Times New Roman" w:hAnsi="Times New Roman" w:cs="Times New Roman"/>
          <w:sz w:val="28"/>
          <w:szCs w:val="28"/>
        </w:rPr>
        <w:t>Il existe une atteinte « folliculaire », est associé à des folliculites, des kystes épidermiques et un sinus pilonidal</w:t>
      </w:r>
      <w:r w:rsidR="00AE67AF"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{"citationID":"ufg5LWZq","properties":{"formattedCitation":"[21]","plainCitation":"[21]","noteIndex":0},"citationItems":[{"id":880,"uris":["http://zotero.org/users/local/EhEbXidg/items/DBYGHIZK"],"itemData":{"id":880,"type":"webpage","title":"Guidelines for the management of hidradenitis suppurativa: recommendations supported by the Centre of Evidence of the French Society of Dermatology | British Journal of Dermatology | Oxford Academic","URL":"https://academic.oup.com/bjd/article/184/5/963/6702323?login=false","accessed":{"date-parts":[["2025",9,21]]}}}],"schema":"https://github.com/citation-style-language/schema/raw/master/csl-citation.json"} </w:instrText>
      </w:r>
      <w:r w:rsidR="00AE67AF"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[21]</w:t>
      </w:r>
      <w:r w:rsidR="00AE67AF" w:rsidRPr="001B170D">
        <w:rPr>
          <w:rFonts w:ascii="Times New Roman" w:hAnsi="Times New Roman" w:cs="Times New Roman"/>
          <w:sz w:val="28"/>
          <w:szCs w:val="28"/>
        </w:rPr>
        <w:fldChar w:fldCharType="end"/>
      </w:r>
      <w:r w:rsidR="00AE67AF" w:rsidRPr="001B170D">
        <w:rPr>
          <w:rFonts w:ascii="Times New Roman" w:hAnsi="Times New Roman" w:cs="Times New Roman"/>
          <w:sz w:val="28"/>
          <w:szCs w:val="28"/>
        </w:rPr>
        <w:t>.</w:t>
      </w:r>
    </w:p>
    <w:p w14:paraId="31978ABC" w14:textId="77777777" w:rsidR="007F535B" w:rsidRPr="001B170D" w:rsidRDefault="007F535B" w:rsidP="001B170D">
      <w:pPr>
        <w:spacing w:after="0" w:line="360" w:lineRule="auto"/>
        <w:jc w:val="both"/>
        <w:rPr>
          <w:rFonts w:ascii="Times New Roman" w:hAnsi="Times New Roman" w:cs="Times New Roman"/>
          <w:sz w:val="28"/>
          <w:szCs w:val="28"/>
        </w:rPr>
      </w:pPr>
    </w:p>
    <w:p w14:paraId="5689BA96" w14:textId="5A74FFA5" w:rsidR="007F535B" w:rsidRPr="001B170D" w:rsidRDefault="007F535B"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5580386E" wp14:editId="3301A57C">
            <wp:extent cx="4782217" cy="3610479"/>
            <wp:effectExtent l="0" t="0" r="0" b="9525"/>
            <wp:docPr id="1987745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45998" name=""/>
                    <pic:cNvPicPr/>
                  </pic:nvPicPr>
                  <pic:blipFill>
                    <a:blip r:embed="rId29"/>
                    <a:stretch>
                      <a:fillRect/>
                    </a:stretch>
                  </pic:blipFill>
                  <pic:spPr>
                    <a:xfrm>
                      <a:off x="0" y="0"/>
                      <a:ext cx="4782217" cy="3610479"/>
                    </a:xfrm>
                    <a:prstGeom prst="rect">
                      <a:avLst/>
                    </a:prstGeom>
                  </pic:spPr>
                </pic:pic>
              </a:graphicData>
            </a:graphic>
          </wp:inline>
        </w:drawing>
      </w:r>
    </w:p>
    <w:p w14:paraId="22C25FD4" w14:textId="622DAC5B" w:rsidR="00703FC8" w:rsidRPr="001B170D" w:rsidRDefault="007F535B" w:rsidP="00EA16BB">
      <w:pPr>
        <w:pStyle w:val="Lgende"/>
        <w:spacing w:line="360" w:lineRule="auto"/>
        <w:jc w:val="both"/>
        <w:rPr>
          <w:rFonts w:ascii="Times New Roman" w:hAnsi="Times New Roman" w:cs="Times New Roman"/>
          <w:sz w:val="28"/>
          <w:szCs w:val="28"/>
        </w:rPr>
      </w:pPr>
      <w:bookmarkStart w:id="147" w:name="_Toc212464540"/>
      <w:r w:rsidRPr="007A7DDF">
        <w:rPr>
          <w:rFonts w:ascii="Times New Roman" w:hAnsi="Times New Roman" w:cs="Times New Roman"/>
          <w:color w:val="auto"/>
          <w:sz w:val="28"/>
          <w:szCs w:val="28"/>
        </w:rPr>
        <w:t xml:space="preserve">Figure </w:t>
      </w:r>
      <w:r w:rsidRPr="007A7DDF">
        <w:rPr>
          <w:rFonts w:ascii="Times New Roman" w:hAnsi="Times New Roman" w:cs="Times New Roman"/>
          <w:color w:val="auto"/>
          <w:sz w:val="28"/>
          <w:szCs w:val="28"/>
        </w:rPr>
        <w:fldChar w:fldCharType="begin"/>
      </w:r>
      <w:r w:rsidRPr="007A7DDF">
        <w:rPr>
          <w:rFonts w:ascii="Times New Roman" w:hAnsi="Times New Roman" w:cs="Times New Roman"/>
          <w:color w:val="auto"/>
          <w:sz w:val="28"/>
          <w:szCs w:val="28"/>
        </w:rPr>
        <w:instrText xml:space="preserve"> SEQ Figure \* ARABIC </w:instrText>
      </w:r>
      <w:r w:rsidRPr="007A7DDF">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5</w:t>
      </w:r>
      <w:r w:rsidRPr="007A7DDF">
        <w:rPr>
          <w:rFonts w:ascii="Times New Roman" w:hAnsi="Times New Roman" w:cs="Times New Roman"/>
          <w:color w:val="auto"/>
          <w:sz w:val="28"/>
          <w:szCs w:val="28"/>
        </w:rPr>
        <w:fldChar w:fldCharType="end"/>
      </w:r>
      <w:r w:rsidR="00D86892" w:rsidRPr="007A7DDF">
        <w:rPr>
          <w:rFonts w:ascii="Times New Roman" w:hAnsi="Times New Roman" w:cs="Times New Roman"/>
          <w:color w:val="auto"/>
          <w:sz w:val="28"/>
          <w:szCs w:val="28"/>
        </w:rPr>
        <w:t>:</w:t>
      </w:r>
      <w:r w:rsidR="00EA16BB" w:rsidRPr="007A7DDF">
        <w:rPr>
          <w:rFonts w:ascii="Times New Roman" w:hAnsi="Times New Roman" w:cs="Times New Roman"/>
          <w:color w:val="auto"/>
          <w:sz w:val="28"/>
          <w:szCs w:val="28"/>
        </w:rPr>
        <w:t xml:space="preserve"> </w:t>
      </w:r>
      <w:r w:rsidR="00096C8C" w:rsidRPr="007A7DDF">
        <w:rPr>
          <w:rFonts w:ascii="Times New Roman" w:hAnsi="Times New Roman" w:cs="Times New Roman"/>
          <w:color w:val="auto"/>
          <w:sz w:val="28"/>
          <w:szCs w:val="28"/>
        </w:rPr>
        <w:t>Les différentes zones touchées</w:t>
      </w:r>
      <w:bookmarkEnd w:id="147"/>
    </w:p>
    <w:p w14:paraId="26D8CECF" w14:textId="106CAA3D" w:rsidR="00F846B5" w:rsidRPr="00EA16BB" w:rsidRDefault="00F846B5" w:rsidP="001B170D">
      <w:pPr>
        <w:pStyle w:val="Paragraphedeliste"/>
        <w:numPr>
          <w:ilvl w:val="2"/>
          <w:numId w:val="41"/>
        </w:numPr>
        <w:spacing w:after="0" w:line="360" w:lineRule="auto"/>
        <w:jc w:val="both"/>
        <w:rPr>
          <w:rFonts w:ascii="Times New Roman" w:hAnsi="Times New Roman"/>
          <w:b/>
          <w:bCs/>
          <w:sz w:val="28"/>
          <w:szCs w:val="28"/>
        </w:rPr>
      </w:pPr>
      <w:r w:rsidRPr="00EA16BB">
        <w:rPr>
          <w:rFonts w:ascii="Times New Roman" w:hAnsi="Times New Roman"/>
          <w:b/>
          <w:bCs/>
          <w:sz w:val="28"/>
          <w:szCs w:val="28"/>
        </w:rPr>
        <w:t xml:space="preserve">Diagnostic clinique </w:t>
      </w:r>
    </w:p>
    <w:p w14:paraId="0EB6CC0A" w14:textId="77777777" w:rsidR="002B028E" w:rsidRPr="001B170D" w:rsidRDefault="002B028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 diagnostic de la maladie de Verneuil est essentiellement clinique. </w:t>
      </w:r>
    </w:p>
    <w:p w14:paraId="15BE48F8" w14:textId="2BE0E4AE" w:rsidR="002B028E" w:rsidRPr="001B170D" w:rsidRDefault="002B028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Il repose sur l’association de trois critères essentiels</w:t>
      </w: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{"citationID":"VC8fS2Hf","properties":{"formattedCitation":"[21,25]","plainCitation":"[21,25]","noteIndex":0},"citationItems":[{"id":880,"uris":["http://zotero.org/users/local/EhEbXidg/items/DBYGHIZK"],"itemData":{"id":880,"type":"webpage","title":"Guidelines for the management of hidradenitis suppurativa: recommendations supported by the Centre of Evidence of the French Society of Dermatology | British Journal of Dermatology | Oxford Academic","URL":"https://academic.oup.com/bjd/article/184/5/963/6702323?login=false","accessed":{"date-parts":[["2025",9,21]]}}},{"id":851,"uris":["http://zotero.org/users/local/EhEbXidg/items/57LH86JZ"],"itemData":{"id":851,"type":"article-journal","abstract":"Background.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[21,25]</w:t>
      </w:r>
      <w:r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40020173" w14:textId="77777777" w:rsidR="002B028E" w:rsidRPr="001B170D" w:rsidRDefault="002B028E" w:rsidP="001B170D">
      <w:pPr>
        <w:pStyle w:val="Paragraphedeliste"/>
        <w:numPr>
          <w:ilvl w:val="0"/>
          <w:numId w:val="25"/>
        </w:numPr>
        <w:spacing w:after="0" w:line="360" w:lineRule="auto"/>
        <w:jc w:val="both"/>
        <w:rPr>
          <w:rFonts w:ascii="Times New Roman" w:hAnsi="Times New Roman"/>
          <w:sz w:val="28"/>
          <w:szCs w:val="28"/>
        </w:rPr>
      </w:pPr>
      <w:r w:rsidRPr="001B170D">
        <w:rPr>
          <w:rFonts w:ascii="Times New Roman" w:hAnsi="Times New Roman"/>
          <w:sz w:val="28"/>
          <w:szCs w:val="28"/>
        </w:rPr>
        <w:t>La présence de nodules et abcès douloureux évoluant vers la suppuration, la fistulisation et/ou la formation de cicatrices.</w:t>
      </w:r>
    </w:p>
    <w:p w14:paraId="27FE6AD3" w14:textId="77777777" w:rsidR="002B028E" w:rsidRPr="001B170D" w:rsidRDefault="002B028E" w:rsidP="001B170D">
      <w:pPr>
        <w:pStyle w:val="Paragraphedeliste"/>
        <w:numPr>
          <w:ilvl w:val="0"/>
          <w:numId w:val="25"/>
        </w:numPr>
        <w:spacing w:after="0" w:line="360" w:lineRule="auto"/>
        <w:jc w:val="both"/>
        <w:rPr>
          <w:rFonts w:ascii="Times New Roman" w:hAnsi="Times New Roman"/>
          <w:sz w:val="28"/>
          <w:szCs w:val="28"/>
        </w:rPr>
      </w:pPr>
      <w:r w:rsidRPr="001B170D">
        <w:rPr>
          <w:rFonts w:ascii="Times New Roman" w:hAnsi="Times New Roman"/>
          <w:sz w:val="28"/>
          <w:szCs w:val="28"/>
        </w:rPr>
        <w:t xml:space="preserve">Une localisation typique : aisselles, plis inguinaux, région périanale, seins, plis sous mammaires etc. </w:t>
      </w:r>
    </w:p>
    <w:p w14:paraId="6654F685" w14:textId="77777777" w:rsidR="002B028E" w:rsidRPr="001B170D" w:rsidRDefault="002B028E" w:rsidP="001B170D">
      <w:pPr>
        <w:pStyle w:val="Paragraphedeliste"/>
        <w:numPr>
          <w:ilvl w:val="0"/>
          <w:numId w:val="25"/>
        </w:numPr>
        <w:spacing w:after="0" w:line="360" w:lineRule="auto"/>
        <w:jc w:val="both"/>
        <w:rPr>
          <w:rFonts w:ascii="Times New Roman" w:hAnsi="Times New Roman"/>
          <w:sz w:val="28"/>
          <w:szCs w:val="28"/>
        </w:rPr>
      </w:pPr>
      <w:r w:rsidRPr="001B170D">
        <w:rPr>
          <w:rFonts w:ascii="Times New Roman" w:hAnsi="Times New Roman"/>
          <w:sz w:val="28"/>
          <w:szCs w:val="28"/>
        </w:rPr>
        <w:t>Un caractère chronique et récidivant des lésions : au moins 2 poussées en 6 mois.</w:t>
      </w:r>
    </w:p>
    <w:p w14:paraId="64822C4C" w14:textId="05AA5537" w:rsidR="002B028E" w:rsidRPr="001B170D" w:rsidRDefault="002B028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Malgré ces trois critères essentiels, le délai de diagnostic de la maladie est tout de même de 8 ans</w:t>
      </w: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{"citationID":"4ylCHGj2","properties":{"formattedCitation":"[25]","plainCitation":"[25]","noteIndex":0},"citationItems":[{"id":851,"uris":["http://zotero.org/users/local/EhEbXidg/items/57LH86JZ"],"itemData":{"id":851,"type":"article-journal","abstract":"Background.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w:t>
      </w:r>
      <w:r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345B79BA" w14:textId="77777777" w:rsidR="00650D5F" w:rsidRPr="001B170D" w:rsidRDefault="00040D79"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Toute lésion nodulaire ou kystique, tout abcès situé dans les régions axillaires, inguinales, périnéale ou mammaires, doit faire évoquer le diagnostic d’HS.</w:t>
      </w:r>
    </w:p>
    <w:p w14:paraId="0EAC93DD" w14:textId="74E6D2CF" w:rsidR="00CD69CC" w:rsidRPr="001B170D" w:rsidRDefault="00CD69CC"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Globalement, sur le plan clinique il existe </w:t>
      </w:r>
      <w:r w:rsidR="00393E5D" w:rsidRPr="001B170D">
        <w:rPr>
          <w:rFonts w:ascii="Times New Roman" w:hAnsi="Times New Roman" w:cs="Times New Roman"/>
          <w:sz w:val="28"/>
          <w:szCs w:val="28"/>
        </w:rPr>
        <w:t xml:space="preserve">3 phénotypes distincts </w:t>
      </w:r>
      <w:r w:rsidR="00B93A5A" w:rsidRPr="001B170D">
        <w:rPr>
          <w:rFonts w:ascii="Times New Roman" w:hAnsi="Times New Roman" w:cs="Times New Roman"/>
          <w:sz w:val="28"/>
          <w:szCs w:val="28"/>
        </w:rPr>
        <w:t>selon une étude de classification phénotypique à partir des caractéristiques cliniques de 650 patients HS</w:t>
      </w:r>
      <w:r w:rsidR="000A0932"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{"citationID":"caykvQmO","properties":{"formattedCitation":"[39]","plainCitation":"[39]","noteIndex":0},"citationItems":[{"id":962,"uris":["http://zotero.org/users/local/EhEbXidg/items/B2IJ69AG"],"itemData":{"id":962,"type":"webpage","title":"S.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accessed":{"date-parts":[["2025",10,15]]}}}],"schema":"https://github.com/citation-style-language/schema/raw/master/csl-citation.json"} </w:instrText>
      </w:r>
      <w:r w:rsidR="000A0932"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[39]</w:t>
      </w:r>
      <w:r w:rsidR="000A0932" w:rsidRPr="001B170D">
        <w:rPr>
          <w:rFonts w:ascii="Times New Roman" w:hAnsi="Times New Roman" w:cs="Times New Roman"/>
          <w:sz w:val="28"/>
          <w:szCs w:val="28"/>
        </w:rPr>
        <w:fldChar w:fldCharType="end"/>
      </w:r>
      <w:r w:rsidR="00393E5D" w:rsidRPr="001B170D">
        <w:rPr>
          <w:rFonts w:ascii="Times New Roman" w:hAnsi="Times New Roman" w:cs="Times New Roman"/>
          <w:sz w:val="28"/>
          <w:szCs w:val="28"/>
        </w:rPr>
        <w:t>:</w:t>
      </w:r>
    </w:p>
    <w:p w14:paraId="37366313" w14:textId="1FE8E8A8" w:rsidR="000A0932" w:rsidRPr="001B170D" w:rsidRDefault="00393E5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un premier </w:t>
      </w:r>
      <w:r w:rsidRPr="001B170D">
        <w:rPr>
          <w:rFonts w:ascii="Times New Roman" w:hAnsi="Times New Roman" w:cs="Times New Roman"/>
          <w:b/>
          <w:bCs/>
          <w:sz w:val="28"/>
          <w:szCs w:val="28"/>
        </w:rPr>
        <w:t>phénotype LC1 « axillo-mammaire »</w:t>
      </w:r>
      <w:r w:rsidRPr="001B170D">
        <w:rPr>
          <w:rFonts w:ascii="Times New Roman" w:hAnsi="Times New Roman" w:cs="Times New Roman"/>
          <w:sz w:val="28"/>
          <w:szCs w:val="28"/>
        </w:rPr>
        <w:t xml:space="preserve"> typique (environ 50% des patients) reprenait la définition clinique de l’HS : lésions « typiques » (nodules, cicatrices en pont). Ce phénotype était plus fréquent chez les femmes et chez les patients avec un indice de masse corporel (IMC) élevé.</w:t>
      </w:r>
    </w:p>
    <w:p w14:paraId="346D852E" w14:textId="77777777" w:rsidR="000A0932" w:rsidRPr="001B170D" w:rsidRDefault="00393E5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un deuxième </w:t>
      </w:r>
      <w:r w:rsidRPr="001B170D">
        <w:rPr>
          <w:rFonts w:ascii="Times New Roman" w:hAnsi="Times New Roman" w:cs="Times New Roman"/>
          <w:b/>
          <w:bCs/>
          <w:sz w:val="28"/>
          <w:szCs w:val="28"/>
        </w:rPr>
        <w:t>phénotype LC2 « folliculaire »</w:t>
      </w:r>
      <w:r w:rsidRPr="001B170D">
        <w:rPr>
          <w:rFonts w:ascii="Times New Roman" w:hAnsi="Times New Roman" w:cs="Times New Roman"/>
          <w:sz w:val="28"/>
          <w:szCs w:val="28"/>
        </w:rPr>
        <w:t xml:space="preserve"> (un quart de l’échantillon d’étude): coexistence de lésions typiques et atypiques (cicatrices à l’emporte-pièce, pics à glaces, lésions folliculaires à type de kystes épidermiques, comédons et sinus pilonidal) dans des localisations typiques (axillaires et mammaires) et atypiques (thorax, dos, rétroauriculaire). Ce phénotype semblait plus fréquent chez les hommes, et chez les patients présentant un tabagisme actif. Le début de l’HS était précoce et l’évolution sévère. </w:t>
      </w:r>
    </w:p>
    <w:p w14:paraId="5BAA1DFD" w14:textId="77777777" w:rsidR="000A0932" w:rsidRPr="001B170D" w:rsidRDefault="00393E5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-un troisième </w:t>
      </w:r>
      <w:r w:rsidRPr="001B170D">
        <w:rPr>
          <w:rFonts w:ascii="Times New Roman" w:hAnsi="Times New Roman" w:cs="Times New Roman"/>
          <w:b/>
          <w:bCs/>
          <w:sz w:val="28"/>
          <w:szCs w:val="28"/>
        </w:rPr>
        <w:t>phénotype LC3 « fessier »</w:t>
      </w:r>
      <w:r w:rsidRPr="001B170D">
        <w:rPr>
          <w:rFonts w:ascii="Times New Roman" w:hAnsi="Times New Roman" w:cs="Times New Roman"/>
          <w:sz w:val="28"/>
          <w:szCs w:val="28"/>
        </w:rPr>
        <w:t xml:space="preserve"> (un quart de l’échantillon d’étude) était caractérisé par la présence de lésions abcédées, sinueuses profondes de la région glutéale, également par la présence de lésions papuleuses ou de folliculites. Ce phénotype était retrouvé chez des patients tabagiques et des patients ayant un IMC moins élevé. </w:t>
      </w:r>
    </w:p>
    <w:p w14:paraId="70EA5399" w14:textId="35B30284" w:rsidR="002B028E" w:rsidRPr="001B170D" w:rsidRDefault="00393E5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Cette classification n’est pas une classification exclusive i.e. que les patients LC3 ont une probabilité forte d’avoir des lésions abcédées de la région glutéale avec également une</w:t>
      </w:r>
      <w:r w:rsidR="002B028E" w:rsidRPr="001B170D">
        <w:rPr>
          <w:rFonts w:ascii="Times New Roman" w:hAnsi="Times New Roman" w:cs="Times New Roman"/>
          <w:sz w:val="28"/>
          <w:szCs w:val="28"/>
        </w:rPr>
        <w:t xml:space="preserve"> </w:t>
      </w:r>
      <w:r w:rsidR="000A0932" w:rsidRPr="001B170D">
        <w:rPr>
          <w:rFonts w:ascii="Times New Roman" w:hAnsi="Times New Roman" w:cs="Times New Roman"/>
          <w:sz w:val="28"/>
          <w:szCs w:val="28"/>
        </w:rPr>
        <w:t>probabilité (moins importante) d’avoir des lésions typiques des aisselles par exemple. Cette classification est issue des données d’un seul centre et n’a pas fait l’objet d’une validation sur une population indépendante. Il s’agit d’une limite importante à l’étude</w:t>
      </w:r>
      <w:r w:rsidR="000A0932"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{"citationID":"nkSmHaBW","properties":{"formattedCitation":"[39]","plainCitation":"[39]","noteIndex":0},"citationItems":[{"id":962,"uris":["http://zotero.org/users/local/EhEbXidg/items/B2IJ69AG"],"itemData":{"id":962,"type":"webpage","title":"S.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accessed":{"date-parts":[["2025",10,15]]}}}],"schema":"https://github.com/citation-style-language/schema/raw/master/csl-citation.json"} </w:instrText>
      </w:r>
      <w:r w:rsidR="000A0932"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[39]</w:t>
      </w:r>
      <w:r w:rsidR="000A0932" w:rsidRPr="001B170D">
        <w:rPr>
          <w:rFonts w:ascii="Times New Roman" w:hAnsi="Times New Roman" w:cs="Times New Roman"/>
          <w:sz w:val="28"/>
          <w:szCs w:val="28"/>
        </w:rPr>
        <w:fldChar w:fldCharType="end"/>
      </w:r>
      <w:r w:rsidR="000A0932" w:rsidRPr="001B170D">
        <w:rPr>
          <w:rFonts w:ascii="Times New Roman" w:hAnsi="Times New Roman" w:cs="Times New Roman"/>
          <w:sz w:val="28"/>
          <w:szCs w:val="28"/>
        </w:rPr>
        <w:t>.</w:t>
      </w:r>
    </w:p>
    <w:p w14:paraId="5475301F" w14:textId="77777777" w:rsidR="007B2BDD" w:rsidRDefault="007B2BDD" w:rsidP="001B170D">
      <w:pPr>
        <w:spacing w:after="0" w:line="360" w:lineRule="auto"/>
        <w:jc w:val="both"/>
        <w:rPr>
          <w:rFonts w:ascii="Times New Roman" w:hAnsi="Times New Roman" w:cs="Times New Roman"/>
          <w:sz w:val="28"/>
          <w:szCs w:val="28"/>
        </w:rPr>
      </w:pPr>
    </w:p>
    <w:p w14:paraId="291C9C0F" w14:textId="77777777" w:rsidR="00EA16BB" w:rsidRPr="001B170D" w:rsidRDefault="00EA16BB" w:rsidP="001B170D">
      <w:pPr>
        <w:spacing w:after="0" w:line="360" w:lineRule="auto"/>
        <w:jc w:val="both"/>
        <w:rPr>
          <w:rFonts w:ascii="Times New Roman" w:hAnsi="Times New Roman" w:cs="Times New Roman"/>
          <w:sz w:val="28"/>
          <w:szCs w:val="28"/>
        </w:rPr>
      </w:pPr>
    </w:p>
    <w:p w14:paraId="17AA233B" w14:textId="2E9E7633" w:rsidR="0004191F" w:rsidRPr="00EA16BB" w:rsidRDefault="0004191F" w:rsidP="001B170D">
      <w:pPr>
        <w:pStyle w:val="Paragraphedeliste"/>
        <w:numPr>
          <w:ilvl w:val="2"/>
          <w:numId w:val="41"/>
        </w:numPr>
        <w:spacing w:after="0" w:line="360" w:lineRule="auto"/>
        <w:jc w:val="both"/>
        <w:rPr>
          <w:rFonts w:ascii="Times New Roman" w:hAnsi="Times New Roman"/>
          <w:b/>
          <w:bCs/>
          <w:sz w:val="28"/>
          <w:szCs w:val="28"/>
        </w:rPr>
      </w:pPr>
      <w:r w:rsidRPr="00EA16BB">
        <w:rPr>
          <w:rFonts w:ascii="Times New Roman" w:hAnsi="Times New Roman"/>
          <w:b/>
          <w:bCs/>
          <w:sz w:val="28"/>
          <w:szCs w:val="28"/>
        </w:rPr>
        <w:t>Diagnostic paraclinique</w:t>
      </w:r>
    </w:p>
    <w:p w14:paraId="65D60D79" w14:textId="77777777" w:rsidR="0004191F" w:rsidRPr="001B170D" w:rsidRDefault="0004191F" w:rsidP="001B170D">
      <w:pPr>
        <w:pStyle w:val="Paragraphedeliste"/>
        <w:spacing w:after="0" w:line="360" w:lineRule="auto"/>
        <w:ind w:left="1800"/>
        <w:jc w:val="both"/>
        <w:rPr>
          <w:rFonts w:ascii="Times New Roman" w:hAnsi="Times New Roman"/>
          <w:sz w:val="28"/>
          <w:szCs w:val="28"/>
        </w:rPr>
      </w:pPr>
    </w:p>
    <w:p w14:paraId="424E7A21" w14:textId="6F258A31" w:rsidR="0004191F" w:rsidRDefault="0004191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Aucun examen complémentaire n’est nécessaire au diagnostic d’HS</w:t>
      </w: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{"citationID":"71RrkcT9","properties":{"formattedCitation":"[25]","plainCitation":"[25]","noteIndex":0},"citationItems":[{"id":851,"uris":["http://zotero.org/users/local/EhEbXidg/items/57LH86JZ"],"itemData":{"id":851,"type":"article-journal","abstract":"Background.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w:t>
      </w:r>
      <w:r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368CC2BE" w14:textId="77777777" w:rsidR="00EA16BB" w:rsidRPr="001B170D" w:rsidRDefault="00EA16BB" w:rsidP="001B170D">
      <w:pPr>
        <w:spacing w:after="0" w:line="360" w:lineRule="auto"/>
        <w:jc w:val="both"/>
        <w:rPr>
          <w:rFonts w:ascii="Times New Roman" w:hAnsi="Times New Roman" w:cs="Times New Roman"/>
          <w:sz w:val="28"/>
          <w:szCs w:val="28"/>
        </w:rPr>
      </w:pPr>
    </w:p>
    <w:p w14:paraId="30C666F1" w14:textId="61B92AC1" w:rsidR="007B2BDD" w:rsidRPr="00EA16BB" w:rsidRDefault="007B2BDD" w:rsidP="001B170D">
      <w:pPr>
        <w:pStyle w:val="Paragraphedeliste"/>
        <w:numPr>
          <w:ilvl w:val="2"/>
          <w:numId w:val="41"/>
        </w:numPr>
        <w:spacing w:after="0" w:line="360" w:lineRule="auto"/>
        <w:jc w:val="both"/>
        <w:rPr>
          <w:rFonts w:ascii="Times New Roman" w:hAnsi="Times New Roman"/>
          <w:b/>
          <w:bCs/>
          <w:sz w:val="28"/>
          <w:szCs w:val="28"/>
        </w:rPr>
      </w:pPr>
      <w:r w:rsidRPr="00EA16BB">
        <w:rPr>
          <w:rFonts w:ascii="Times New Roman" w:hAnsi="Times New Roman"/>
          <w:b/>
          <w:bCs/>
          <w:sz w:val="28"/>
          <w:szCs w:val="28"/>
        </w:rPr>
        <w:t>Diagnostics différentiels</w:t>
      </w:r>
    </w:p>
    <w:p w14:paraId="352375F4" w14:textId="67117724" w:rsidR="009D11F8" w:rsidRPr="001B170D" w:rsidRDefault="009D11F8"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D’autres pathologies peuvent se confondre avec l’HS notamment :</w:t>
      </w:r>
    </w:p>
    <w:p w14:paraId="49171616" w14:textId="77777777" w:rsidR="009D11F8" w:rsidRPr="001B170D" w:rsidRDefault="009D11F8" w:rsidP="001B170D">
      <w:pPr>
        <w:pStyle w:val="Paragraphedeliste"/>
        <w:numPr>
          <w:ilvl w:val="0"/>
          <w:numId w:val="22"/>
        </w:numPr>
        <w:spacing w:after="0" w:line="360" w:lineRule="auto"/>
        <w:jc w:val="both"/>
        <w:rPr>
          <w:rFonts w:ascii="Times New Roman" w:hAnsi="Times New Roman"/>
          <w:sz w:val="28"/>
          <w:szCs w:val="28"/>
        </w:rPr>
      </w:pPr>
      <w:r w:rsidRPr="001B170D">
        <w:rPr>
          <w:rFonts w:ascii="Times New Roman" w:hAnsi="Times New Roman"/>
          <w:sz w:val="28"/>
          <w:szCs w:val="28"/>
        </w:rPr>
        <w:t xml:space="preserve">Autres affections des glandes cutanées : acné conglobata, sinus pilonidal, kyste des glandes de Bartholin, fistules congénitales. </w:t>
      </w:r>
    </w:p>
    <w:p w14:paraId="0905BA5C" w14:textId="0F118212" w:rsidR="009D11F8" w:rsidRPr="001B170D" w:rsidRDefault="009D11F8" w:rsidP="001B170D">
      <w:pPr>
        <w:pStyle w:val="Paragraphedeliste"/>
        <w:numPr>
          <w:ilvl w:val="0"/>
          <w:numId w:val="22"/>
        </w:numPr>
        <w:spacing w:after="0" w:line="360" w:lineRule="auto"/>
        <w:jc w:val="both"/>
        <w:rPr>
          <w:rFonts w:ascii="Times New Roman" w:hAnsi="Times New Roman"/>
          <w:sz w:val="28"/>
          <w:szCs w:val="28"/>
        </w:rPr>
      </w:pPr>
      <w:r w:rsidRPr="001B170D">
        <w:rPr>
          <w:rFonts w:ascii="Times New Roman" w:hAnsi="Times New Roman"/>
          <w:sz w:val="28"/>
          <w:szCs w:val="28"/>
        </w:rPr>
        <w:t>Certaines maladies infectieuses : abcès, anthrax, furoncles, actinomycose, maladie des griffes du chat, donovanose, lymphogranulome vénérien, syphilis nodulo</w:t>
      </w:r>
      <w:r w:rsidR="00A75152" w:rsidRPr="001B170D">
        <w:rPr>
          <w:rFonts w:ascii="Times New Roman" w:hAnsi="Times New Roman"/>
          <w:sz w:val="28"/>
          <w:szCs w:val="28"/>
        </w:rPr>
        <w:t>-</w:t>
      </w:r>
      <w:r w:rsidRPr="001B170D">
        <w:rPr>
          <w:rFonts w:ascii="Times New Roman" w:hAnsi="Times New Roman"/>
          <w:sz w:val="28"/>
          <w:szCs w:val="28"/>
        </w:rPr>
        <w:t xml:space="preserve">ulcérative et abcès tuberculeux. </w:t>
      </w:r>
    </w:p>
    <w:p w14:paraId="44B0AA94" w14:textId="562E176B" w:rsidR="00703FC8" w:rsidRPr="001B170D" w:rsidRDefault="009D11F8" w:rsidP="001B170D">
      <w:pPr>
        <w:pStyle w:val="Paragraphedeliste"/>
        <w:numPr>
          <w:ilvl w:val="0"/>
          <w:numId w:val="22"/>
        </w:numPr>
        <w:spacing w:after="0" w:line="360" w:lineRule="auto"/>
        <w:jc w:val="both"/>
        <w:rPr>
          <w:rFonts w:ascii="Times New Roman" w:hAnsi="Times New Roman"/>
          <w:sz w:val="28"/>
          <w:szCs w:val="28"/>
        </w:rPr>
      </w:pPr>
      <w:r w:rsidRPr="001B170D">
        <w:rPr>
          <w:rFonts w:ascii="Times New Roman" w:hAnsi="Times New Roman"/>
          <w:sz w:val="28"/>
          <w:szCs w:val="28"/>
        </w:rPr>
        <w:t>Processus inflammatoires : maladies inflammatoires chroniques de l’intestin (MICI) pour les formes d’HS exclusivement périnéale</w:t>
      </w:r>
      <w:r w:rsidR="0096646D" w:rsidRPr="001B170D">
        <w:rPr>
          <w:rFonts w:ascii="Times New Roman" w:hAnsi="Times New Roman"/>
          <w:sz w:val="28"/>
          <w:szCs w:val="28"/>
        </w:rPr>
        <w:t>.</w:t>
      </w:r>
    </w:p>
    <w:p w14:paraId="54B6A37C" w14:textId="77777777" w:rsidR="009F1E35" w:rsidRPr="00EA16BB" w:rsidRDefault="009F1E35" w:rsidP="001B170D">
      <w:pPr>
        <w:pStyle w:val="Paragraphedeliste"/>
        <w:spacing w:after="0" w:line="360" w:lineRule="auto"/>
        <w:jc w:val="both"/>
        <w:rPr>
          <w:rFonts w:ascii="Times New Roman" w:hAnsi="Times New Roman"/>
          <w:b/>
          <w:bCs/>
          <w:sz w:val="28"/>
          <w:szCs w:val="28"/>
        </w:rPr>
      </w:pPr>
    </w:p>
    <w:p w14:paraId="01D3E719" w14:textId="5004A3AF" w:rsidR="002B5ED3" w:rsidRPr="00EA16BB" w:rsidRDefault="002B5ED3" w:rsidP="001B170D">
      <w:pPr>
        <w:pStyle w:val="Titre2"/>
        <w:numPr>
          <w:ilvl w:val="1"/>
          <w:numId w:val="41"/>
        </w:numPr>
        <w:spacing w:line="360" w:lineRule="auto"/>
        <w:jc w:val="both"/>
        <w:rPr>
          <w:rFonts w:ascii="Times New Roman" w:hAnsi="Times New Roman" w:cs="Times New Roman"/>
          <w:b/>
          <w:bCs/>
          <w:color w:val="auto"/>
          <w:sz w:val="28"/>
          <w:szCs w:val="28"/>
        </w:rPr>
      </w:pPr>
      <w:bookmarkStart w:id="148" w:name="_Toc212580034"/>
      <w:r w:rsidRPr="00EA16BB">
        <w:rPr>
          <w:rFonts w:ascii="Times New Roman" w:hAnsi="Times New Roman" w:cs="Times New Roman"/>
          <w:b/>
          <w:bCs/>
          <w:color w:val="auto"/>
          <w:sz w:val="28"/>
          <w:szCs w:val="28"/>
        </w:rPr>
        <w:t>Maladies associées</w:t>
      </w:r>
      <w:bookmarkEnd w:id="148"/>
    </w:p>
    <w:p w14:paraId="6D4A585A" w14:textId="77777777" w:rsidR="00023C48" w:rsidRPr="00EA16BB" w:rsidRDefault="00023C48" w:rsidP="001B170D">
      <w:pPr>
        <w:spacing w:after="0" w:line="360" w:lineRule="auto"/>
        <w:ind w:left="360"/>
        <w:jc w:val="both"/>
        <w:rPr>
          <w:rFonts w:ascii="Times New Roman" w:hAnsi="Times New Roman" w:cs="Times New Roman"/>
          <w:b/>
          <w:bCs/>
          <w:sz w:val="28"/>
          <w:szCs w:val="28"/>
        </w:rPr>
      </w:pPr>
    </w:p>
    <w:p w14:paraId="785702D3" w14:textId="1E51ACA0" w:rsidR="00F84BC6" w:rsidRDefault="002B5ED3" w:rsidP="00B1392F">
      <w:pPr>
        <w:spacing w:after="0" w:line="360" w:lineRule="auto"/>
        <w:ind w:left="360"/>
        <w:jc w:val="both"/>
        <w:rPr>
          <w:rFonts w:ascii="Times New Roman" w:hAnsi="Times New Roman" w:cs="Times New Roman"/>
          <w:sz w:val="28"/>
          <w:szCs w:val="28"/>
        </w:rPr>
      </w:pPr>
      <w:r w:rsidRPr="001B170D">
        <w:rPr>
          <w:rFonts w:ascii="Times New Roman" w:hAnsi="Times New Roman" w:cs="Times New Roman"/>
          <w:sz w:val="28"/>
          <w:szCs w:val="28"/>
        </w:rPr>
        <w:t xml:space="preserve">L’HS est associée à plusieurs autres pathologies liées à un dysfonctionnement du système immunitaire ou encore des pathologies inflammatoires, parmi elles : l’arthrite, les MICI (maladie de Crohn et rectocolite hémorragique), la spondylarthrite ankylosante, le syndrome des ovaires polykystiques, le syndrome métabolique, des maladies folliculaires (acné, sinus pilonidal etc.) ainsi que des cancers cutanés à long terme </w:t>
      </w:r>
      <w:r w:rsidR="00084234"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{"citationID":"zunfoYsm","properties":{"formattedCitation":"[33,34,40]","plainCitation":"[33,34,40]","noteIndex":0},"citationItems":[{"id":913,"uris":["http://zotero.org/users/local/EhEbXidg/items/83UASL6E"],"itemData":{"id":913,"type":"article-journal","abstract":"The follicular occlusion tetrad complex encompasses several entities (hidradenitis suppurativa, acne conglobata, dissecting cellulitis of the scalp, and pilonidal cyst) that share common clinical features, risk factors, and pathophysiology. Follicular occlusion is a crucial triggering mechanism in the etiology in each of these disorders, leading to development of distinctive skin lesions such as deep-seated nodules, abscesses, comedones, and draining sinuses, often with accompanying scarring. Despite the fact that the follicular occlusion tetrad components manifest multiple similarities, they also exhibit many differences among themselves and require individual approaches and treatment.","container-title":"Clinics in Dermatology","DOI":"10.1016/j.clindermatol.2023.08.021","ISSN":"1879-1131","issue":"5","journalAbbreviation":"Clin Dermatol","language":"eng","note":"PMID: 37690621","page":"576-583","source":"PubMed","title":"Hidradenitis suppurativa and follicular occlusion syndrome: Where is the pathogenetic link?","title-short":"Hidradenitis suppurativa and follicular occlusion syndrome","volume":"41","author":[{"family":"Jastrząb","given":"Beata"},{"family":"Szepietowski","given":"Jacek C."},{"family":"Matusiak","given":"Łukasz"}],"issued":{"date-parts":[["2023"]]}}},{"id":909,"uris":["http://zotero.org/users/local/EhEbXidg/items/AIV9JW73"],"itemData":{"id":909,"type":"article-journal","abstract":"This systematic review and meta-analysis investigates the associated risk of inflammatory bowel disease in patients with hidradenitis suppurativa.","container-title":"JAMA Dermatology","DOI":"10.1001/jamadermatol.2019.0891","ISSN":"2168-6068","issue":"9","journalAbbreviation":"JAMA Dermatol","note":"PMID: 31290938\nPMCID: PMC6625071","page":"1022-1027","source":"PubMed Central","title":"Association of Hidradenitis Suppurativa With Inflammatory Bowel Disease","volume":"155","author":[{"family":"Chen","given":"Wei-Ti"},{"family":"Chi","given":"Ching-Chi"}],"issued":{"date-parts":[["2019",9]]}}},{"id":989,"uris":["http://zotero.org/users/local/EhEbXidg/items/VZ9RP7CB"],"itemData":{"id":989,"type":"article-journal","abstract":"BACKGROUND: Few reports describe squamous cell carcinoma (SCC) arising in hidradenitis suppurativa (HS).\nOBJECTIVE: The 2 objectives were (1) to describe the clinical characteristics, pathologic findings, and postoperative outcomes of SCC in HS and (2) to assess whether human papillomavirus (HPV) is involved in the pathogenesis.\nMATERIALS AND METHODS: Cases of SCC in HS were identified through institutional medical records (1976-2013) and the Rochester Epidemiology Project. Tumor specimens were assessed for HPV DNA/RNA with in situ hybridization.\nRESULTS: Twelve patients were identified (11 Caucasians and 9 men). All SCCs involved gluteal, perianal, or perineal skin; 1 patient had, in addition, involvement of the vagina. Surgical excision was performed on all 12 patients, 4 of whom had a colostomy. Mean duration of HS before SCC development was 28.5 years (range, 15-53 years). Mean follow-up was 4.3 years after surgical excision. Seven of 12 patients followed had postoperative SCC recurrence. Squamous cell carcinoma caused death despite wide surgical excision in these 7 patients. Of the remaining 5 patients, 4 are unknown and 1 who did not recur had an in situ SCC (Bowen disease carcinoma). Squamous cell carcinoma was not associated with high-risk or low-risk HPV.\nCONCLUSION: Invasive SCC arising in HS carries a high risk of death.","container-title":"Dermatologic Surgery: Official Publication for American Society for Dermatologic Surgery [et Al.]","DOI":"10.1097/DSS.0000000000001713","ISSN":"1524-4725","issue":"4","journalAbbreviation":"Dermatol Surg","language":"eng","note":"PMID: 30608295\nPMCID: PMC6449199","page":"519-526","source":"PubMed","title":"Squamous Cell Carcinoma in Perineal, Perianal, and Gluteal Hidradenitis Suppurativa: Experience in 12 Patients","title-short":"Squamous Cell Carcinoma in Perineal, Perianal, and Gluteal Hidradenitis Suppurativa","volume":"45","author":[{"family":"Kohorst","given":"John J."},{"family":"Shah","given":"Kabeer K."},{"family":"Hallemeier","given":"Christopher L."},{"family":"Baum","given":"Christian L."},{"family":"Davis","given":"Mark D. P."}],"issued":{"date-parts":[["2019",4]]}}}],"schema":"https://github.com/citation-style-language/schema/raw/master/csl-citation.json"} </w:instrText>
      </w:r>
      <w:r w:rsidR="00084234"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[33,34,40]</w:t>
      </w:r>
      <w:r w:rsidR="00084234"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Cette association de pathologies expliquent parfois l’utilisation de certaines biothérapies. </w:t>
      </w:r>
    </w:p>
    <w:p w14:paraId="03A12C7D" w14:textId="77777777" w:rsidR="00B1392F" w:rsidRPr="001B170D" w:rsidRDefault="00B1392F" w:rsidP="00B1392F">
      <w:pPr>
        <w:spacing w:after="0" w:line="360" w:lineRule="auto"/>
        <w:ind w:left="360"/>
        <w:jc w:val="both"/>
        <w:rPr>
          <w:rFonts w:ascii="Times New Roman" w:hAnsi="Times New Roman" w:cs="Times New Roman"/>
          <w:sz w:val="28"/>
          <w:szCs w:val="28"/>
        </w:rPr>
      </w:pPr>
    </w:p>
    <w:p w14:paraId="57DC5C7C" w14:textId="6D4E46EF" w:rsidR="00666C1B" w:rsidRPr="001B170D" w:rsidRDefault="00666C1B" w:rsidP="001B170D">
      <w:pPr>
        <w:spacing w:after="0" w:line="360" w:lineRule="auto"/>
        <w:ind w:left="360"/>
        <w:jc w:val="both"/>
        <w:rPr>
          <w:rFonts w:ascii="Times New Roman" w:hAnsi="Times New Roman" w:cs="Times New Roman"/>
          <w:sz w:val="28"/>
          <w:szCs w:val="28"/>
        </w:rPr>
      </w:pPr>
      <w:r w:rsidRPr="001B170D">
        <w:rPr>
          <w:rFonts w:ascii="Times New Roman" w:hAnsi="Times New Roman" w:cs="Times New Roman"/>
          <w:sz w:val="28"/>
          <w:szCs w:val="28"/>
        </w:rPr>
        <w:t>Les maladies folliculaires, pouvant précéder de plusieurs années les premiers symptômes de l’HS, telles que le sinus pilonidal (jusqu’à 40% d’association avec l’HS selon les études), la cellulite disséquante du cuir chevelu, l’acné, notamment conglobata s’associent de manière significative à l’HS</w:t>
      </w:r>
      <w:r w:rsidR="009C45AD"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AP9KLf0E","properties":{"formattedCitation":"[33,41\\uc0\\u8211{}43]","plainCitation":"[33,41–43]","noteIndex":0},"citationItems":[{"id":913,"uris":["http://zotero.org/users/local/EhEbXidg/items/83UASL6E"],"itemData":{"id":913,"type":"article-journal","abstract":"The follicular occlusion tetrad complex encompasses several entities (hidradenitis suppurativa, acne conglobata, dissecting cellulitis of the scalp, and pilonidal cyst) that share common clinical features, risk factors, and pathophysiology. Follicular occlusion is a crucial triggering mechanism in the etiology in each of these disorders, leading to development of distinctive skin lesions such as deep-seated nodules, abscesses, comedones, and draining sinuses, often with accompanying scarring. Despite the fact that the follicular occlusion tetrad components manifest multiple similarities, they also exhibit many differences among themselves and require individual approaches and treatment.","container-title":"Clinics in Dermatology","DOI":"10.1016/j.clindermatol.2023.08.021","ISSN":"1879-1131","issue":"5","journalAbbreviation":"Clin Dermatol","language":"eng","note":"PMID: 37690621","page":"576-583","source":"PubMed","title":"Hidradenitis suppurativa and follicular occlusion syndrome: Where is the pathogenetic link?","title-short":"Hidradenitis suppurativa and follicular occlusion syndrome","volume":"41","author":[{"family":"Jastrząb","given":"Beata"},{"family":"Szepietowski","given":"Jacek C."},{"family":"Matusiak","given":"Łukasz"}],"issued":{"date-parts":[["2023"]]}}},{"id":972,"uris":["http://zotero.org/users/local/EhEbXidg/items/KNCMP6BB"],"itemData":{"id":972,"type":"article-journal","abstract":"Hidradenitis suppurativa (HS) is a progressive, inflammatory disease that affects mostly young women and appears to be caused by inflammation of hair follicles in areas of friction in the body (eg, the axillae, groin, perineum, and medial aspects of the thighs). Given this pathophysiology, one might expect comorbidities that contribute to inflammation and friction. Observed comorbidities fall into several categories: obesity and the metabolic syndrome, hormone-related disorders, deleterious health habits and mood, autoimmune disease, inflammatory disease and finally, the risk of skin cancer and sequelae of nonhealing wounds. The available literature on comorbid diseases of HS is limited but rapidly increasing. In this review, we summarize recent and major studies of HS disease association.","container-title":"Journal of the American Academy of Dermatology","DOI":"10.1016/j.jaad.2015.07.055","ISSN":"1097-6787","issue":"5 Suppl 1","journalAbbreviation":"J Am Acad Dermatol","language":"eng","note":"PMID: 26470611","page":"S27-35","source":"PubMed","title":"Systemic associations of hidradenitis suppurativa","volume":"73","author":[{"family":"Kohorst","given":"John J."},{"family":"Kimball","given":"Alexa B."},{"family":"Davis","given":"Mark D. P."}],"issued":{"date-parts":[["2015",11]]}}},{"id":994,"uris":["http://zotero.org/users/local/EhEbXidg/items/Y8CWQF7P"],"itemData":{"id":994,"type":"article-journal","abstract":"Although dissecting cellulitis (DC) and hidradenitis suppurativa (HS) are classified separately, they share many clinical, dermatoscopic, pathogenetic, and histologic aspects, as well as therapeutic options. The association between DC, HS, and acne conglobata represents the follicular occlusion triad or follicular occlusion tetrad, which may include a pilonidal sinus. DC, also known as \"folliculitis et perifolliculitis capitis abscendes et suffoidens,\" is classified as a secondary cicatricial and neutrophilic alopecia. It occurs with perifolliculitis of the scalp, dermal abscesses, sinus tract development, and secondary scarring alopecia. HS, sometimes known as acne inversa, is a chronic relapsing inflammatory disease afflicting apocrine gland-rich areas of the body with painful nodules and abscesses, sinus tracts, and scarring. Given the overlap between the clinical features and the pathogenesis of DC and HS, it would be more appropriate to consider these conditions as two different localizations of the same disease rather than two different pathologies, being a follicular occlusion disease occurring on the scalp and on the apocrine gland-rich areas of the body.","container-title":"Clinics in Dermatology","DOI":"10.1016/j.clindermatol.2021.01.002","ISSN":"1879-1131","issue":"3","journalAbbreviation":"Clin Dermatol","language":"eng","note":"PMID: 34518010","page":"496-499","source":"PubMed","title":"Are dissecting cellulitis and hidradenitis suppurativa different diseases?","volume":"39","author":[{"family":"Federico","given":"Alessandro"},{"family":"Rossi","given":"Alfredo"},{"family":"Caro","given":"Gemma"},{"family":"Magri","given":"Francesca"},{"family":"Muscianese","given":"Marta"},{"family":"Di Fraia","given":"Marco"},{"family":"Carlesimo","given":"Marta"}],"issued":{"date-parts":[["2021"]]}}},{"id":996,"uris":["http://zotero.org/users/local/EhEbXidg/items/IXY8KJYX"],"itemData":{"id":996,"type":"article-journal","abstract":"INTRODUCTION: Dissecting cellulitis of the scalp (DCS) is a neutrophilic scarring alopecia typically presenting with pustules and fluctuant nodules, followed by suppuration and sinus tract formation. DCS is often associated with other diseases, such as hidradenitis suppurativa (HS) and conglobate acne (CA) which share similar pathogenetic mechanisms.\nCASE PRESENTATION: The authors report the case of a patient affected by a severe form of DCS, HS, and CA of the face. Previous treatments with isotretinoin, antibiotics, and adalimumab did not have a considerable efficacy. Off-label treatment with secukinumab showed a gradual improvement in the clinical presentation bringing to a reduction in the number of HS lesions and to an almost complete resolution of the inflammatory manifestations of DCS.\nCONCLUSION: Management of DCS is challenging and is typically based on retinoids which are considered the first line of treatment. The efficacy of biologic drugs, especially TNFα inhibitors, in severe and relapsing forms of DCS has been reported in recent literature. To our knowledge, only one case of isolated DCS treated with secukinumab is reported. No cases of concomitant DCS and HS, treated with this type of IL-17 inhibitor, have been described.","container-title":"Skin Appendage Disorders","DOI":"10.1159/000537914","ISSN":"2296-9195","issue":"3","journalAbbreviation":"Skin Appendage Disord","language":"eng","note":"PMID: 38835714\nPMCID: PMC11147525","page":"232-235","source":"PubMed","title":"A Case of Dissecting Cellulitis of the Scalp, Hidradenitis Suppurativa, and Conglobate Acne Successfully Treated with Secukinumab","volume":"10","author":[{"family":"Schettini","given":"Natale"},{"family":"Marzola","given":"Elisa"},{"family":"Pacetti","given":"Lucrezia"},{"family":"Cavaliere","given":"Simone"},{"family":"Bettoli","given":"Vincenzo"}],"issued":{"date-parts":[["2024",6]]}}}],"schema":"https://github.com/citation-style-language/schema/raw/master/csl-citation.json"} </w:instrText>
      </w:r>
      <w:r w:rsidR="009C45AD" w:rsidRPr="001B170D">
        <w:rPr>
          <w:rFonts w:ascii="Times New Roman" w:hAnsi="Times New Roman" w:cs="Times New Roman"/>
          <w:sz w:val="28"/>
          <w:szCs w:val="28"/>
        </w:rPr>
        <w:fldChar w:fldCharType="separate"/>
      </w:r>
      <w:r w:rsidR="006676E6" w:rsidRPr="006676E6">
        <w:rPr>
          <w:rFonts w:ascii="Times New Roman" w:hAnsi="Times New Roman" w:cs="Times New Roman"/>
          <w:kern w:val="0"/>
          <w:sz w:val="28"/>
          <w:szCs w:val="24"/>
        </w:rPr>
        <w:t>[33,41–43]</w:t>
      </w:r>
      <w:r w:rsidR="009C45AD"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5242687A" w14:textId="77777777" w:rsidR="00F84BC6" w:rsidRPr="001B170D" w:rsidRDefault="00F84BC6" w:rsidP="001B170D">
      <w:pPr>
        <w:spacing w:after="0" w:line="360" w:lineRule="auto"/>
        <w:ind w:left="360"/>
        <w:jc w:val="both"/>
        <w:rPr>
          <w:rFonts w:ascii="Times New Roman" w:hAnsi="Times New Roman" w:cs="Times New Roman"/>
          <w:sz w:val="28"/>
          <w:szCs w:val="28"/>
        </w:rPr>
      </w:pPr>
    </w:p>
    <w:p w14:paraId="27F5822E" w14:textId="74D40F75" w:rsidR="002B5ED3" w:rsidRPr="001B170D" w:rsidRDefault="002B5ED3" w:rsidP="001B170D">
      <w:pPr>
        <w:spacing w:after="0" w:line="360" w:lineRule="auto"/>
        <w:ind w:left="360"/>
        <w:jc w:val="both"/>
        <w:rPr>
          <w:rFonts w:ascii="Times New Roman" w:hAnsi="Times New Roman" w:cs="Times New Roman"/>
          <w:sz w:val="28"/>
          <w:szCs w:val="28"/>
        </w:rPr>
      </w:pPr>
      <w:r w:rsidRPr="001B170D">
        <w:rPr>
          <w:rFonts w:ascii="Times New Roman" w:hAnsi="Times New Roman" w:cs="Times New Roman"/>
          <w:sz w:val="28"/>
          <w:szCs w:val="28"/>
        </w:rPr>
        <w:t xml:space="preserve">Le syndrome métabolique est associé à plusieurs pathologies dermatologiques et notamment la maladie de Verneuil. Le syndrome métabolique se définit </w:t>
      </w:r>
      <w:r w:rsidRPr="001B170D">
        <w:rPr>
          <w:rFonts w:ascii="Times New Roman" w:hAnsi="Times New Roman" w:cs="Times New Roman"/>
          <w:sz w:val="28"/>
          <w:szCs w:val="28"/>
        </w:rPr>
        <w:lastRenderedPageBreak/>
        <w:t>comme une association de plusieurs éléments : un tour de taille important lié à un excès de graisse abdominale, une hypertension artérielle, une dyslipidémie ainsi qu’une hyperglycémie à jeun ou une résistance à l’insuline. Une personne est atteinte de syndrome métabolique lorsqu’elle possède au moins trois des critères cités. Différentes études ont montré une association significative entre la maladie de Verneuil et le syndrome métabolique</w:t>
      </w:r>
      <w:r w:rsidR="00165C5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{"citationID":"BtElPvzT","properties":{"formattedCitation":"[41,44,45]","plainCitation":"[41,44,45]","noteIndex":0},"citationItems":[{"id":972,"uris":["http://zotero.org/users/local/EhEbXidg/items/KNCMP6BB"],"itemData":{"id":972,"type":"article-journal","abstract":"Hidradenitis suppurativa (HS) is a progressive, inflammatory disease that affects mostly young women and appears to be caused by inflammation of hair follicles in areas of friction in the body (eg, the axillae, groin, perineum, and medial aspects of the thighs). Given this pathophysiology, one might expect comorbidities that contribute to inflammation and friction. Observed comorbidities fall into several categories: obesity and the metabolic syndrome, hormone-related disorders, deleterious health habits and mood, autoimmune disease, inflammatory disease and finally, the risk of skin cancer and sequelae of nonhealing wounds. The available literature on comorbid diseases of HS is limited but rapidly increasing. In this review, we summarize recent and major studies of HS disease association.","container-title":"Journal of the American Academy of Dermatology","DOI":"10.1016/j.jaad.2015.07.055","ISSN":"1097-6787","issue":"5 Suppl 1","journalAbbreviation":"J Am Acad Dermatol","language":"eng","note":"PMID: 26470611","page":"S27-35","source":"PubMed","title":"Systemic associations of hidradenitis suppurativa","volume":"73","author":[{"family":"Kohorst","given":"John J."},{"family":"Kimball","given":"Alexa B."},{"family":"Davis","given":"Mark D. P."}],"issued":{"date-parts":[["2015",11]]}}},{"id":978,"uris":["http://zotero.org/users/local/EhEbXidg/items/NILBWH7E"],"itemData":{"id":978,"type":"article-journal","abstract":"The association of the metabolic syndrome (MetS) and its components with immune-mediated chronic inflammatory disorders has attracted much interest within the last two decades. In addition to the well-established association of psoriasis with MetS, recent data point to an association between MetS and hidradenitis suppurativa, as well. The association of hidradenitis suppurativa with MetS and its components, such as diabetes, obesity, and dyslipidemia, has been consistently identified in controlled studies. This relationship is not only limited to older individuals but also applicable to younger patients and those with mild disease. This review documents the link between these disorders and discusses its practical implications, mainly highlighting the importance of prevention and routine screening for early diagnosis to prevent cardiovascular-related morbidity.","container-title":"Clinics in Dermatology","DOI":"10.1016/j.clindermatol.2017.09.007","ISSN":"1879-1131","issue":"1","journalAbbreviation":"Clin Dermatol","language":"eng","note":"PMID: 29241751","page":"41-47","source":"PubMed","title":"Hidradenitis suppurativa and the metabolic syndrome","volume":"36","author":[{"family":"Ergun","given":"Tulin"}],"issued":{"date-parts":[["2018"]]}}},{"id":976,"uris":["http://zotero.org/users/local/EhEbXidg/items/44HMBJH5"],"itemData":{"id":976,"type":"article-journal","abstract":"BACKGROUND: Hidradenitis suppurativa (HS) is a chronic relapsing inflammatory skin disease.\nOBJECTIVES: To evaluate the association between HS and metabolic syndrome and its component morbidities in a large, community-based cohort of patients with HS, using the database of Clalit Health Services, the largest public healthcare provider in Israel.\nMETHODS: A cross-sectional study was performed. Metabolic syndrome was defined as the presence of at least three of the following conditions: diabetes, hyperlipidaemia, hypertension and obesity. The association between HS and metabolic syndrome was assessed by a multivariate logistic regression model, adjusting for age, sex, diabetes, hypertension, hyperlipidaemia, obesity and smoking status.\nRESULTS: The study included 3207 patients with HS (general frequency of 0·07%) diagnosed by a dermatologist in primary-care centres, and 6412 age- and sex-matched control patients without HS. HS was significantly associated with metabolic syndrome [odds ratio (OR) 1·61, 95% confidence interval (CI) 1·36-1·89], diabetes (OR 1·41, 95% CI 1·19-1·66), obesity (OR 1·71, 95% CI 1·53-1·91), hyperlipidaemia (OR 1·14, 95% CI 1·02-1·28) and hypertension (OR 1·19, 95% CI 1·03-1·38).\nCONCLUSIONS: We found an association between HS and diabetes, hyperlipidaemia, obesity, hypertension and metabolic syndrome among a large community-based cohort of patients with HS. Clinicians should take into account that patients with HS may have one or more undiagnosed components of metabolic syndrome despite their young age. Thus, appropriate targeted screening is advised.","container-title":"The British Journal of Dermatology","DOI":"10.1111/bjd.13777","ISSN":"1365-2133","issue":"2","journalAbbreviation":"Br J Dermatol","language":"eng","note":"PMID: 25760289","page":"464-470","source":"PubMed","title":"Hidradenitis suppurativa and metabolic syndrome: a comparative cross-sectional study of 3207 patients","title-short":"Hidradenitis suppurativa and metabolic syndrome","volume":"173","author":[{"family":"Shalom","given":"G."},{"family":"Freud","given":"T."},{"family":"Harman-Boehm","given":"I."},{"family":"Polishchuk","given":"I."},{"family":"Cohen","given":"A. D."}],"issued":{"date-parts":[["2015",8]]}}}],"schema":"https://github.com/citation-style-language/schema/raw/master/csl-citation.json"} </w:instrText>
      </w:r>
      <w:r w:rsidR="00165C5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[41,44,45]</w:t>
      </w:r>
      <w:r w:rsidR="00165C5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Cette association est à prendre en compte et nécessite une démarche de prévention cardiovasculaires et une prise en charge globale du patient et pas seulement dermatologique </w:t>
      </w:r>
      <w:r w:rsidR="0090373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{"citationID":"BXbB51zq","properties":{"formattedCitation":"[45]","plainCitation":"[45]","noteIndex":0},"citationItems":[{"id":976,"uris":["http://zotero.org/users/local/EhEbXidg/items/44HMBJH5"],"itemData":{"id":976,"type":"article-journal","abstract":"BACKGROUND: Hidradenitis suppurativa (HS) is a chronic relapsing inflammatory skin disease.\nOBJECTIVES: To evaluate the association between HS and metabolic syndrome and its component morbidities in a large, community-based cohort of patients with HS, using the database of Clalit Health Services, the largest public healthcare provider in Israel.\nMETHODS: A cross-sectional study was performed. Metabolic syndrome was defined as the presence of at least three of the following conditions: diabetes, hyperlipidaemia, hypertension and obesity. The association between HS and metabolic syndrome was assessed by a multivariate logistic regression model, adjusting for age, sex, diabetes, hypertension, hyperlipidaemia, obesity and smoking status.\nRESULTS: The study included 3207 patients with HS (general frequency of 0·07%) diagnosed by a dermatologist in primary-care centres, and 6412 age- and sex-matched control patients without HS. HS was significantly associated with metabolic syndrome [odds ratio (OR) 1·61, 95% confidence interval (CI) 1·36-1·89], diabetes (OR 1·41, 95% CI 1·19-1·66), obesity (OR 1·71, 95% CI 1·53-1·91), hyperlipidaemia (OR 1·14, 95% CI 1·02-1·28) and hypertension (OR 1·19, 95% CI 1·03-1·38).\nCONCLUSIONS: We found an association between HS and diabetes, hyperlipidaemia, obesity, hypertension and metabolic syndrome among a large community-based cohort of patients with HS. Clinicians should take into account that patients with HS may have one or more undiagnosed components of metabolic syndrome despite their young age. Thus, appropriate targeted screening is advised.","container-title":"The British Journal of Dermatology","DOI":"10.1111/bjd.13777","ISSN":"1365-2133","issue":"2","journalAbbreviation":"Br J Dermatol","language":"eng","note":"PMID: 25760289","page":"464-470","source":"PubMed","title":"Hidradenitis suppurativa and metabolic syndrome: a comparative cross-sectional study of 3207 patients","title-short":"Hidradenitis suppurativa and metabolic syndrome","volume":"173","author":[{"family":"Shalom","given":"G."},{"family":"Freud","given":"T."},{"family":"Harman-Boehm","given":"I."},{"family":"Polishchuk","given":"I."},{"family":"Cohen","given":"A. D."}],"issued":{"date-parts":[["2015",8]]}}}],"schema":"https://github.com/citation-style-language/schema/raw/master/csl-citation.json"} </w:instrText>
      </w:r>
      <w:r w:rsidR="0090373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[45]</w:t>
      </w:r>
      <w:r w:rsidR="00903730"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1AB87874" w14:textId="1F10E6A6" w:rsidR="009F1E35" w:rsidRPr="001B170D" w:rsidRDefault="009F1E35" w:rsidP="001B170D">
      <w:pPr>
        <w:spacing w:after="0" w:line="360" w:lineRule="auto"/>
        <w:ind w:left="360"/>
        <w:jc w:val="both"/>
        <w:rPr>
          <w:rFonts w:ascii="Times New Roman" w:hAnsi="Times New Roman" w:cs="Times New Roman"/>
          <w:sz w:val="28"/>
          <w:szCs w:val="28"/>
        </w:rPr>
      </w:pPr>
      <w:r w:rsidRPr="001B170D">
        <w:rPr>
          <w:rFonts w:ascii="Times New Roman" w:hAnsi="Times New Roman" w:cs="Times New Roman"/>
          <w:sz w:val="28"/>
          <w:szCs w:val="28"/>
        </w:rPr>
        <w:t>L’association entre les maladies inflammatoires chroniques intestinales et l’HS a été rapportée à plusieurs reprises dans la littérature. Une étude danoise récente réalisée à partir des données médico-administratives a mis en évidence une prévalence de la maladie de Crohn 2 fois plus élevée dans la population HS comparativement à la population générale (0,8% vs 0,3% respectivement) ; sur la même base d’évaluation, la prévalence de la rectocolite hémorragique était également plus élevée (1,3% vs 0,7%)</w:t>
      </w:r>
      <w:r w:rsidR="0069648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{"citationID":"yZkbazyF","properties":{"formattedCitation":"[34,46]","plainCitation":"[34,46]","noteIndex":0},"citationItems":[{"id":909,"uris":["http://zotero.org/users/local/EhEbXidg/items/AIV9JW73"],"itemData":{"id":909,"type":"article-journal","abstract":"This systematic review and meta-analysis investigates the associated risk of inflammatory bowel disease in patients with hidradenitis suppurativa.","container-title":"JAMA Dermatology","DOI":"10.1001/jamadermatol.2019.0891","ISSN":"2168-6068","issue":"9","journalAbbreviation":"JAMA Dermatol","note":"PMID: 31290938\nPMCID: PMC6625071","page":"1022-1027","source":"PubMed Central","title":"Association of Hidradenitis Suppurativa With Inflammatory Bowel Disease","volume":"155","author":[{"family":"Chen","given":"Wei-Ti"},{"family":"Chi","given":"Ching-Chi"}],"issued":{"date-parts":[["2019",9]]}}},{"id":980,"uris":["http://zotero.org/users/local/EhEbXidg/items/ZD7AXE56"],"itemData":{"id":980,"type":"article-journal","abstract":"BACKGROUND: Hidradenitis suppurativa (HS) is often associated with inflammatory bowel disease (IBD; Crohn's disease or ulcerative colitis). However, the prevalence of IBD in HS patients is unknown.\nOBJECTIVE: To determine the prevalence of IBD in HS patients, and determine if patients with HS and IBD have a distinct HS phenotype.\nMETHODS: For this multicenter, cross-sectional study, HS patients were asked during their first consultation if they had IBD. The diagnosis of IBD was checked in the medical files, and clinical characteristics were collected.\nRESULTS: IBD had a prevalence of 3.3% (95% CI 2.3-4.4) in 1076 HS patients. The prevalence of Crohn's disease was 2.5% (95% CI 1.6-3.4) and the prevalence of ulcerative colitis was 0.8% (95% CI 0.3-1.4). HS-IBD patients were less frequently obese (13.9% vs 31.2%, P = .04) than HS-only patients, but there were no differences in gender, family history of HS, disease severity, body areas affected by HS, or smoking status.\nLIMITATIONS: The prevalence might be underestimated since HS patients might still develop IBD.\nCONCLUSION: The prevalence of IBD in HS patients (3.3%) is 4-8 times higher than the prevalence in the general northern European population (0.41%-0.74%), however HS-IBD patients do not have a distinct HS phenotype.","container-title":"Journal of the American Academy of Dermatology","DOI":"10.1016/j.jaad.2016.08.031","ISSN":"1097-6787","issue":"1","journalAbbreviation":"J Am Acad Dermatol","language":"eng","note":"PMID: 27793450","page":"49-53","source":"PubMed","title":"Inflammatory bowel disease is associated with hidradenitis suppurativa: Results from a multicenter cross-sectional study","title-short":"Inflammatory bowel disease is associated with hidradenitis suppurativa","volume":"76","author":[{"family":"Deckers","given":"Inge E."},{"family":"Benhadou","given":"Farida"},{"family":"Koldijk","given":"Marjolein J."},{"family":"Del Marmol","given":"Veronique"},{"family":"Horváth","given":"Barbara"},{"family":"Boer","given":"Jurr"},{"family":"Zee","given":"Hessel H.","non-dropping-particle":"van der"},{"family":"Prens","given":"Errol P."}],"issued":{"date-parts":[["2017",1]]}}}],"schema":"https://github.com/citation-style-language/schema/raw/master/csl-citation.json"} </w:instrText>
      </w:r>
      <w:r w:rsidR="0069648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[34,46]</w:t>
      </w:r>
      <w:r w:rsidR="00696480" w:rsidRPr="001B170D">
        <w:rPr>
          <w:rFonts w:ascii="Times New Roman" w:hAnsi="Times New Roman" w:cs="Times New Roman"/>
          <w:sz w:val="28"/>
          <w:szCs w:val="28"/>
        </w:rPr>
        <w:fldChar w:fldCharType="end"/>
      </w:r>
      <w:r w:rsidRPr="001B170D">
        <w:rPr>
          <w:rFonts w:ascii="Times New Roman" w:hAnsi="Times New Roman" w:cs="Times New Roman"/>
          <w:sz w:val="28"/>
          <w:szCs w:val="28"/>
        </w:rPr>
        <w:t>. Cette association est étayée par un rationnel physiopathologique commun : pathologie survenant chez des sujets génétiquement prédisposés, déclenchée ou aggravée par des facteurs environnementaux comme le tabac, impliquant l’immunité innée et la voie Th17 ainsi qu’une dysbiose</w:t>
      </w:r>
      <w:r w:rsidR="0069648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{"citationID":"F8yXxe60","properties":{"formattedCitation":"[47,48]","plainCitation":"[47,48]","noteIndex":0},"citationItems":[{"id":982,"uris":["http://zotero.org/users/local/EhEbXidg/items/65DS2KI2"],"itemData":{"id":982,"type":"article-journal","abstract":"BACKGROUND AND AIMS: Hidradenitis suppurativa (HS) is a chronic inflammatory skin disease associated with inflammatory bowel disease (IBD), comprising Crohn's disease (CD) and ulcerative colitis (UC). This study aimed to assess the prevalence and clinical characteristics of HS in a population-based cohort of newly diagnosed IBD patients.\nMETHODS: The Copenhagen IBD Inception Cohort is a population-based inception cohort of newly diagnosed patients with IBD between May 2021 and April 2023. Inflammatory bowel disease-related clinical data and extraintestinal manifestations (EIMs) were collected, with HS identified through validated self-reported questionnaires and dermatological examinations. Statistical comparisons were performed between IBD patients with and without HS.\nRESULTS: Of 527 patients with new-onset IBD, 38.1%, 58.4%, and 3.4% had CD, UC, or unclassified IBD, respectively. Hidradenitis suppurativa was prevalent in 5.5% (n  = 29), 8% (n = 16), and 3.9% (n = 12) of patients with CD and UC, respectively. Patients with concomitant HS were most frequently affected in the groin area and buttocks, had significantly higher body mass index (BMI) (26.4 vs 24.2 kg/m², P = .036), and had higher prevalence of EIMs (79.3% vs 41.2%, P &lt; .001) compared to patients with IBD alone. Among CD patients, those with HS had higher disease activity (Harvey-Bradshaw Index: 9.6 vs 6.8, P = .029) and more frequent perianal disease (31.3% vs 9.7%, P = .023).\nCONCLUSIONS: Hidradenitis suppurativa is a prevalent comorbidity in newly diagnosed IBD patients. Concomitant HS is associated with increased BMI, a higher burden of EIMs, and greater disease severity. Early dermatological assessment and integrated management strategies are essential to optimize care for these patients.","container-title":"Journal of Crohn's &amp; Colitis","DOI":"10.1093/ecco-jcc/jjaf066","ISSN":"1876-4479","issue":"5","journalAbbreviation":"J Crohns Colitis","language":"eng","note":"PMID: 40251895","page":"jjaf066","source":"PubMed","title":"Hidradenitis suppurativa among patients with new-onset inflammatory bowel disease-results from the IBD Prognosis Study","volume":"19","author":[{"family":"Nielsen","given":"Valdemar Wendelboe"},{"family":"Attauabi","given":"Mohamed"},{"family":"Holgersen","given":"Nikolaj"},{"family":"Madsen","given":"Gorm Roager"},{"family":"Bendtsen","given":"Flemming"},{"family":"Seidelin","given":"Jakob"},{"family":"Thomsen","given":"Simon Francis"},{"family":"Burisch","given":"Johan"}],"issued":{"date-parts":[["2025",5,8]]}}},{"id":984,"uris":["http://zotero.org/users/local/EhEbXidg/items/G55SAXCB"],"itemData":{"id":984,"type":"article-journal","abstract":"BACKGROUND: Epidemiological studies have revealed a link between inflammatory bowel disease (IBD) and hidradenitis suppurativa (HS). To determine whether IBD and HS are causally related, we used the Mendelian randomization (MR) approach.\nMETHODS: A two-sample MR was performed using an analysis of 12,882 patients and 21,770 controls with IBD and its main subtypes, ulcerative colitis (UC) and Crohn's disease (CD). A total of 409 cases and 211,139 controls without hidradenitis suppurativa (HS) were included in the data for this condition from various GWAS investigations. Odds ratios (ORs) with 95% confidence intervals (CIs) are used to estimate causal effects.\nRESULTS: The study assessed the causal relationship between HS and IBD in both directions. The risk of HS was increased by IBD (IVW OR = 1.34, 95% CI = 1.20-1.49, p = 2.15E-07) and, in addition, HS was affected by UC (IVW OR = 1.27, 95% CI = 1.13-1.43, p = 8.97E-04) and CD (IVW OR = 1.18, 95% CI = 1.08-1.29, p = 4.15E-04). However, there was no evidence of a causal relationship between HS and IBD or its subtypes (IBD IVW OR = 1.00, 95% CI = 0.96-1.05, p = 0.85; UC IVW OR = 0.99, 95% CI = 0.95-1.03, p = 0.65; CD IVW OR = 1.03, 95% CI = 0.98- 1.07, p = 0.28).\nCONCLUSION: This study demonstrates that IBD and its subtypes have a causal effect on HS, whereas HS does not affect IBD. Gut-skin axis interactions may help to understand this association. Nevertheless, further studies are needed to clarify the pathophysiology of the causal relationship between IBD and HS.","container-title":"Frontiers in Immunology","DOI":"10.3389/fimmu.2023.1071616","ISSN":"1664-3224","journalAbbreviation":"Front Immunol","language":"eng","note":"PMID: 36776852\nPMCID: PMC9909343","page":"1071616","source":"PubMed","title":"Causal association between inflammatory bowel disease and hidradenitis suppurativa: A two-sample bidirectional Mendelian randomization study","title-short":"Causal association between inflammatory bowel disease and hidradenitis suppurativa","volume":"14","author":[{"family":"Bao","given":"Bingzhou"},{"family":"Zhu","given":"Chao"},{"family":"Shi","given":"Jian"},{"family":"Lu","given":"Canxing"}],"issued":{"date-parts":[["2023"]]}}}],"schema":"https://github.com/citation-style-language/schema/raw/master/csl-citation.json"} </w:instrText>
      </w:r>
      <w:r w:rsidR="0069648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[47,48]</w:t>
      </w:r>
      <w:r w:rsidR="00696480" w:rsidRPr="001B170D">
        <w:rPr>
          <w:rFonts w:ascii="Times New Roman" w:hAnsi="Times New Roman" w:cs="Times New Roman"/>
          <w:sz w:val="28"/>
          <w:szCs w:val="28"/>
        </w:rPr>
        <w:fldChar w:fldCharType="end"/>
      </w:r>
      <w:r w:rsidR="00696480" w:rsidRPr="001B170D">
        <w:rPr>
          <w:rFonts w:ascii="Times New Roman" w:hAnsi="Times New Roman" w:cs="Times New Roman"/>
          <w:sz w:val="28"/>
          <w:szCs w:val="28"/>
        </w:rPr>
        <w:t>.</w:t>
      </w:r>
    </w:p>
    <w:p w14:paraId="0E47EA0A" w14:textId="77777777" w:rsidR="00745A02" w:rsidRPr="00B1392F" w:rsidRDefault="00745A02" w:rsidP="001B170D">
      <w:pPr>
        <w:spacing w:after="0" w:line="360" w:lineRule="auto"/>
        <w:ind w:left="360"/>
        <w:jc w:val="both"/>
        <w:rPr>
          <w:rFonts w:ascii="Times New Roman" w:hAnsi="Times New Roman" w:cs="Times New Roman"/>
          <w:b/>
          <w:bCs/>
          <w:sz w:val="28"/>
          <w:szCs w:val="28"/>
        </w:rPr>
      </w:pPr>
    </w:p>
    <w:p w14:paraId="19DB4FB6" w14:textId="7191CA63" w:rsidR="00023C48" w:rsidRDefault="00745A02" w:rsidP="001B170D">
      <w:pPr>
        <w:pStyle w:val="Titre2"/>
        <w:numPr>
          <w:ilvl w:val="1"/>
          <w:numId w:val="41"/>
        </w:numPr>
        <w:spacing w:line="360" w:lineRule="auto"/>
        <w:jc w:val="both"/>
        <w:rPr>
          <w:rFonts w:ascii="Times New Roman" w:hAnsi="Times New Roman" w:cs="Times New Roman"/>
          <w:b/>
          <w:bCs/>
          <w:color w:val="auto"/>
          <w:sz w:val="28"/>
          <w:szCs w:val="28"/>
        </w:rPr>
      </w:pPr>
      <w:bookmarkStart w:id="149" w:name="_Toc212580035"/>
      <w:r w:rsidRPr="00B1392F">
        <w:rPr>
          <w:rFonts w:ascii="Times New Roman" w:hAnsi="Times New Roman" w:cs="Times New Roman"/>
          <w:b/>
          <w:bCs/>
          <w:color w:val="auto"/>
          <w:sz w:val="28"/>
          <w:szCs w:val="28"/>
        </w:rPr>
        <w:t xml:space="preserve">Evaluation </w:t>
      </w:r>
      <w:r w:rsidR="00C14D53" w:rsidRPr="00B1392F">
        <w:rPr>
          <w:rFonts w:ascii="Times New Roman" w:hAnsi="Times New Roman" w:cs="Times New Roman"/>
          <w:b/>
          <w:bCs/>
          <w:color w:val="auto"/>
          <w:sz w:val="28"/>
          <w:szCs w:val="28"/>
        </w:rPr>
        <w:t>de la sévérité</w:t>
      </w:r>
      <w:bookmarkEnd w:id="149"/>
    </w:p>
    <w:p w14:paraId="1033DF75" w14:textId="77777777" w:rsidR="00B1392F" w:rsidRPr="00B1392F" w:rsidRDefault="00B1392F" w:rsidP="00B1392F"/>
    <w:p w14:paraId="1D694B19" w14:textId="074915F0" w:rsidR="00745A02" w:rsidRDefault="00C14D5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De très nombreux outils d’évaluation de la sévérité de l’HS existent et aucun ne fait l’objet d’un consensus à ce jour.</w:t>
      </w:r>
    </w:p>
    <w:p w14:paraId="56C8BACE" w14:textId="77777777" w:rsidR="00B1392F" w:rsidRDefault="00B1392F" w:rsidP="001B170D">
      <w:pPr>
        <w:spacing w:after="0" w:line="360" w:lineRule="auto"/>
        <w:jc w:val="both"/>
        <w:rPr>
          <w:rFonts w:ascii="Times New Roman" w:hAnsi="Times New Roman" w:cs="Times New Roman"/>
          <w:sz w:val="28"/>
          <w:szCs w:val="28"/>
        </w:rPr>
      </w:pPr>
    </w:p>
    <w:p w14:paraId="11DD252E" w14:textId="77777777" w:rsidR="00B1392F" w:rsidRPr="001B170D" w:rsidRDefault="00B1392F" w:rsidP="001B170D">
      <w:pPr>
        <w:spacing w:after="0" w:line="360" w:lineRule="auto"/>
        <w:jc w:val="both"/>
        <w:rPr>
          <w:rFonts w:ascii="Times New Roman" w:hAnsi="Times New Roman" w:cs="Times New Roman"/>
          <w:sz w:val="28"/>
          <w:szCs w:val="28"/>
        </w:rPr>
      </w:pPr>
    </w:p>
    <w:p w14:paraId="731EC533" w14:textId="2E9211C4" w:rsidR="00023C48" w:rsidRPr="00B1392F" w:rsidRDefault="00023C48" w:rsidP="001B170D">
      <w:pPr>
        <w:pStyle w:val="Paragraphedeliste"/>
        <w:numPr>
          <w:ilvl w:val="2"/>
          <w:numId w:val="41"/>
        </w:numPr>
        <w:spacing w:after="0" w:line="360" w:lineRule="auto"/>
        <w:jc w:val="both"/>
        <w:rPr>
          <w:rFonts w:ascii="Times New Roman" w:hAnsi="Times New Roman"/>
          <w:b/>
          <w:bCs/>
          <w:sz w:val="28"/>
          <w:szCs w:val="28"/>
        </w:rPr>
      </w:pPr>
      <w:r w:rsidRPr="00B1392F">
        <w:rPr>
          <w:rFonts w:ascii="Times New Roman" w:hAnsi="Times New Roman"/>
          <w:b/>
          <w:bCs/>
          <w:sz w:val="28"/>
          <w:szCs w:val="28"/>
        </w:rPr>
        <w:t xml:space="preserve">Score de Hurley </w:t>
      </w:r>
    </w:p>
    <w:p w14:paraId="2A131038" w14:textId="13BC8EDA" w:rsidR="00CD3D82" w:rsidRPr="001B170D" w:rsidRDefault="00023C48"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Ce score est utilisé lors des consultations ; et permet d’évaluer l’avancée de la maladie. Ce score se définit en trois grades et permet d’évaluer les différentes zones atteintes et leur sévérité. C’est une évaluation qualitative qui est réalisée</w:t>
      </w:r>
      <w:r w:rsidR="00050A5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{"citationID":"4eAND35c","properties":{"formattedCitation":"[25,26]","plainCitation":"[25,26]","noteIndex":0},"citationItems":[{"id":851,"uris":["http://zotero.org/users/local/EhEbXidg/items/57LH86JZ"],"itemData":{"id":851,"type":"article-journal","abstract":"Background.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id":908,"uris":["http://zotero.org/users/local/EhEbXidg/items/W38WI8MM"],"itemData":{"id":908,"type":"article-journal","abstract":"Introduction: Hidradenitis suppurativa (HS) is a chronic inflammatory skin disease for which certain risk factors are well known: obesity and smoking (in particular). However, the factors associated with more severe conditions, and therefore potential aggravators of the disease, remain a matter of debate. Our study aims to determine the clinical factors associated with severe HS using several severity scores. Methods: The data were obtained via the ERHS questionnaire from patients exclusively recruited at Erasme Hospital in Brussels. The severity of HS was firstly estimated by the Hurley score, and secondly by a metascore, a system combining the iHS4, HS-PGA, SAHS, and DLQI. Univariable and multivariable analyses were performed. Results: Six hundred and forty-seven patients were included in the Hurley analysis, and 456 patients in the metascore analysis. In multivariable analysis, men have a more severe metascore than women (odds ratio [OR] = 1.89, p = 0.022), smoking was associated with a more severe disease according to metascore, especially in mild cases (OR = 0.76, p = 0.043), and an elevated body mass index was associated with having Hurley stage III disease compared to Hurley I or II disease (OR = 1.09, p = 0.001). A significant association is also shown between blood pressure and Hurley stage (OR = 0.97, p = 0.025). Self-reports of nonsteroidal anti-inflammatory drugs aggravating the disease is also a factor associated with greater severity according to the metascore (OR = 0.12, p = 0.008). Finally, several locations of HS lesions were associated with greater severity, in particular the armpits according to the metascore (OR = 0.29, p &amp;lt; 0.001), and the perianal area according to the Hurley score (OR = 0.15, p &amp;lt; 0.001). Conclusion: HS seems to be more severe in men; smoking seems to aggravate mild cases of HS, while increased body mass index plays a major role in the transition from Hurley II to Hurley III.","container-title":"Dermatology","DOI":"10.1159/000541052","ISSN":"1018-8665","issue":"5-6","journalAbbreviation":"Dermatology","page":"713-731","source":"Silverchair","title":"Factors Associated with Severe Hidradenitis Suppurativa, Using Hurley Staging and Metascore","volume":"240","author":[{"family":"Daoud","given":"Mathieu"},{"family":"Suppa","given":"Mariano"},{"family":"Benhadou","given":"Farida"},{"family":"Heudens","given":"Stéphanie"},{"family":"Sarkis","given":"Anne-Sophie"},{"family":"Njimi","given":"Hassane"},{"family":"Saunte","given":"Sara K."},{"family":"Desmarest","given":"Lila"},{"family":"Orte Cano","given":"Carmen"},{"family":"Dandoy","given":"Céline"},{"family":"Nobile","given":"Laura"},{"family":"Fontaine","given":"Margot"},{"family":"Daxhelet","given":"Mathilde"},{"family":"Karama","given":"Jalila"},{"family":"White","given":"Jonathan M."},{"family":"Jemec","given":"Gregor B.E."},{"family":"Marmol","given":"Véronique","non-dropping-particle":"del"}],"issued":{"date-parts":[["2024",10,11]]}}}],"schema":"https://github.com/citation-style-language/schema/raw/master/csl-citation.json"} </w:instrText>
      </w:r>
      <w:r w:rsidR="00050A5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[25,26]</w:t>
      </w:r>
      <w:r w:rsidR="00050A51"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4DCAD974" w14:textId="676BFF9F" w:rsidR="00CE16E0" w:rsidRPr="001B170D" w:rsidRDefault="002334AA" w:rsidP="001B170D">
      <w:pPr>
        <w:spacing w:after="0" w:line="360" w:lineRule="auto"/>
        <w:ind w:left="360"/>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00F02289" w:rsidRPr="001B170D">
        <w:rPr>
          <w:rFonts w:ascii="Times New Roman" w:hAnsi="Times New Roman" w:cs="Times New Roman"/>
          <w:noProof/>
          <w:sz w:val="28"/>
          <w:szCs w:val="28"/>
        </w:rPr>
        <w:drawing>
          <wp:inline distT="0" distB="0" distL="0" distR="0" wp14:anchorId="57514444" wp14:editId="34A635D5">
            <wp:extent cx="2303780" cy="2992755"/>
            <wp:effectExtent l="0" t="0" r="1270" b="0"/>
            <wp:docPr id="56780889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3780" cy="2992755"/>
                    </a:xfrm>
                    <a:prstGeom prst="rect">
                      <a:avLst/>
                    </a:prstGeom>
                    <a:noFill/>
                    <a:ln>
                      <a:noFill/>
                    </a:ln>
                  </pic:spPr>
                </pic:pic>
              </a:graphicData>
            </a:graphic>
          </wp:inline>
        </w:drawing>
      </w:r>
    </w:p>
    <w:p w14:paraId="1E3C9FAE" w14:textId="18DE9D12" w:rsidR="00CE16E0" w:rsidRPr="007A7DDF" w:rsidRDefault="00CE16E0" w:rsidP="001B170D">
      <w:pPr>
        <w:pStyle w:val="Lgende"/>
        <w:spacing w:line="360" w:lineRule="auto"/>
        <w:jc w:val="both"/>
        <w:rPr>
          <w:rFonts w:ascii="Times New Roman" w:hAnsi="Times New Roman" w:cs="Times New Roman"/>
          <w:color w:val="auto"/>
          <w:sz w:val="28"/>
          <w:szCs w:val="28"/>
        </w:rPr>
      </w:pPr>
      <w:bookmarkStart w:id="150" w:name="_Toc212464541"/>
      <w:r w:rsidRPr="007A7DDF">
        <w:rPr>
          <w:rFonts w:ascii="Times New Roman" w:hAnsi="Times New Roman" w:cs="Times New Roman"/>
          <w:color w:val="auto"/>
          <w:sz w:val="28"/>
          <w:szCs w:val="28"/>
        </w:rPr>
        <w:t xml:space="preserve">Figure </w:t>
      </w:r>
      <w:r w:rsidRPr="007A7DDF">
        <w:rPr>
          <w:rFonts w:ascii="Times New Roman" w:hAnsi="Times New Roman" w:cs="Times New Roman"/>
          <w:color w:val="auto"/>
          <w:sz w:val="28"/>
          <w:szCs w:val="28"/>
        </w:rPr>
        <w:fldChar w:fldCharType="begin"/>
      </w:r>
      <w:r w:rsidRPr="007A7DDF">
        <w:rPr>
          <w:rFonts w:ascii="Times New Roman" w:hAnsi="Times New Roman" w:cs="Times New Roman"/>
          <w:color w:val="auto"/>
          <w:sz w:val="28"/>
          <w:szCs w:val="28"/>
        </w:rPr>
        <w:instrText xml:space="preserve"> SEQ Figure \* ARABIC </w:instrText>
      </w:r>
      <w:r w:rsidRPr="007A7DDF">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6</w:t>
      </w:r>
      <w:r w:rsidRPr="007A7DDF">
        <w:rPr>
          <w:rFonts w:ascii="Times New Roman" w:hAnsi="Times New Roman" w:cs="Times New Roman"/>
          <w:color w:val="auto"/>
          <w:sz w:val="28"/>
          <w:szCs w:val="28"/>
        </w:rPr>
        <w:fldChar w:fldCharType="end"/>
      </w:r>
      <w:r w:rsidRPr="007A7DDF">
        <w:rPr>
          <w:rFonts w:ascii="Times New Roman" w:hAnsi="Times New Roman" w:cs="Times New Roman"/>
          <w:color w:val="auto"/>
          <w:sz w:val="28"/>
          <w:szCs w:val="28"/>
        </w:rPr>
        <w:t> : grade 1 de Hurley</w:t>
      </w:r>
      <w:r w:rsidR="00050A51" w:rsidRPr="007A7DDF">
        <w:rPr>
          <w:rFonts w:ascii="Times New Roman" w:hAnsi="Times New Roman" w:cs="Times New Roman"/>
          <w:color w:val="auto"/>
          <w:sz w:val="28"/>
          <w:szCs w:val="28"/>
        </w:rPr>
        <w:fldChar w:fldCharType="begin"/>
      </w:r>
      <w:r w:rsidR="006676E6">
        <w:rPr>
          <w:rFonts w:ascii="Times New Roman" w:hAnsi="Times New Roman" w:cs="Times New Roman"/>
          <w:color w:val="auto"/>
          <w:sz w:val="28"/>
          <w:szCs w:val="28"/>
        </w:rPr>
        <w:instrText xml:space="preserve"> ADDIN ZOTERO_ITEM CSL_CITATION {"citationID":"m4MbjrNH","properties":{"formattedCitation":"[49]","plainCitation":"[49]","noteIndex":0},"citationItems":[{"id":867,"uris":["http://zotero.org/users/local/EhEbXidg/items/SWE6A9LI"],"itemData":{"id":867,"type":"article-journal","language":"en","source":"Zotero","title":"Global Report on Hidradenitis Suppurativa – 2023"}}],"schema":"https://github.com/citation-style-language/schema/raw/master/csl-citation.json"} </w:instrText>
      </w:r>
      <w:r w:rsidR="00050A51" w:rsidRPr="007A7DDF">
        <w:rPr>
          <w:rFonts w:ascii="Times New Roman" w:hAnsi="Times New Roman" w:cs="Times New Roman"/>
          <w:color w:val="auto"/>
          <w:sz w:val="28"/>
          <w:szCs w:val="28"/>
        </w:rPr>
        <w:fldChar w:fldCharType="separate"/>
      </w:r>
      <w:r w:rsidR="006676E6" w:rsidRPr="006676E6">
        <w:rPr>
          <w:rFonts w:ascii="Times New Roman" w:hAnsi="Times New Roman" w:cs="Times New Roman"/>
          <w:sz w:val="28"/>
        </w:rPr>
        <w:t>[49]</w:t>
      </w:r>
      <w:r w:rsidR="00050A51" w:rsidRPr="007A7DDF">
        <w:rPr>
          <w:rFonts w:ascii="Times New Roman" w:hAnsi="Times New Roman" w:cs="Times New Roman"/>
          <w:color w:val="auto"/>
          <w:sz w:val="28"/>
          <w:szCs w:val="28"/>
        </w:rPr>
        <w:fldChar w:fldCharType="end"/>
      </w:r>
      <w:r w:rsidR="00D44412" w:rsidRPr="007A7DDF">
        <w:rPr>
          <w:rFonts w:ascii="Times New Roman" w:hAnsi="Times New Roman" w:cs="Times New Roman"/>
          <w:color w:val="auto"/>
          <w:sz w:val="28"/>
          <w:szCs w:val="28"/>
        </w:rPr>
        <w:t> : Abcès unique ou multiples sans fistules, ni processus cicatriciel fibreux</w:t>
      </w:r>
      <w:r w:rsidR="00F02289" w:rsidRPr="007A7DDF">
        <w:rPr>
          <w:rFonts w:ascii="Times New Roman" w:hAnsi="Times New Roman" w:cs="Times New Roman"/>
          <w:color w:val="auto"/>
          <w:sz w:val="28"/>
          <w:szCs w:val="28"/>
        </w:rPr>
        <w:t>,HCY</w:t>
      </w:r>
      <w:bookmarkEnd w:id="150"/>
      <w:r w:rsidR="00DD3006" w:rsidRPr="007A7DDF">
        <w:rPr>
          <w:rFonts w:ascii="Times New Roman" w:hAnsi="Times New Roman" w:cs="Times New Roman"/>
          <w:color w:val="auto"/>
          <w:sz w:val="28"/>
          <w:szCs w:val="28"/>
        </w:rPr>
        <w:t xml:space="preserve"> </w:t>
      </w:r>
    </w:p>
    <w:p w14:paraId="66F2CDD4" w14:textId="77777777" w:rsidR="003E37D3" w:rsidRPr="001B170D" w:rsidRDefault="003E37D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p w14:paraId="33BF66A3" w14:textId="6214D2CC" w:rsidR="003E37D3" w:rsidRPr="001B170D" w:rsidRDefault="003E37D3" w:rsidP="001B170D">
      <w:pPr>
        <w:spacing w:line="360" w:lineRule="auto"/>
        <w:jc w:val="both"/>
        <w:rPr>
          <w:rFonts w:ascii="Times New Roman" w:hAnsi="Times New Roman" w:cs="Times New Roman"/>
          <w:sz w:val="28"/>
          <w:szCs w:val="28"/>
        </w:rPr>
      </w:pPr>
    </w:p>
    <w:p w14:paraId="7D96015F" w14:textId="0CA256E8" w:rsidR="00747335" w:rsidRPr="001B170D" w:rsidRDefault="00380B6C" w:rsidP="001B170D">
      <w:pPr>
        <w:pStyle w:val="NormalWeb"/>
        <w:spacing w:line="360" w:lineRule="auto"/>
        <w:jc w:val="both"/>
        <w:rPr>
          <w:sz w:val="28"/>
          <w:szCs w:val="28"/>
        </w:rPr>
      </w:pPr>
      <w:r w:rsidRPr="001B170D">
        <w:rPr>
          <w:noProof/>
          <w:sz w:val="28"/>
          <w:szCs w:val="28"/>
        </w:rPr>
        <w:drawing>
          <wp:inline distT="0" distB="0" distL="0" distR="0" wp14:anchorId="35B26563" wp14:editId="1444ECEF">
            <wp:extent cx="1893133" cy="2522089"/>
            <wp:effectExtent l="0" t="0" r="0" b="0"/>
            <wp:docPr id="116347777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1007" cy="2545901"/>
                    </a:xfrm>
                    <a:prstGeom prst="rect">
                      <a:avLst/>
                    </a:prstGeom>
                    <a:noFill/>
                    <a:ln>
                      <a:noFill/>
                    </a:ln>
                  </pic:spPr>
                </pic:pic>
              </a:graphicData>
            </a:graphic>
          </wp:inline>
        </w:drawing>
      </w:r>
      <w:r w:rsidR="00747335" w:rsidRPr="001B170D">
        <w:rPr>
          <w:sz w:val="28"/>
          <w:szCs w:val="28"/>
        </w:rPr>
        <w:t xml:space="preserve"> </w:t>
      </w:r>
      <w:r w:rsidR="00747335" w:rsidRPr="001B170D">
        <w:rPr>
          <w:noProof/>
          <w:sz w:val="28"/>
          <w:szCs w:val="28"/>
        </w:rPr>
        <w:drawing>
          <wp:inline distT="0" distB="0" distL="0" distR="0" wp14:anchorId="3027AFF4" wp14:editId="5B91815D">
            <wp:extent cx="1460665" cy="2584105"/>
            <wp:effectExtent l="0" t="0" r="6350" b="6985"/>
            <wp:docPr id="14885708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8550" cy="2651129"/>
                    </a:xfrm>
                    <a:prstGeom prst="rect">
                      <a:avLst/>
                    </a:prstGeom>
                    <a:noFill/>
                    <a:ln>
                      <a:noFill/>
                    </a:ln>
                  </pic:spPr>
                </pic:pic>
              </a:graphicData>
            </a:graphic>
          </wp:inline>
        </w:drawing>
      </w:r>
      <w:r w:rsidR="00747335" w:rsidRPr="001B170D">
        <w:rPr>
          <w:sz w:val="28"/>
          <w:szCs w:val="28"/>
        </w:rPr>
        <w:t xml:space="preserve"> </w:t>
      </w:r>
      <w:r w:rsidR="00747335" w:rsidRPr="001B170D">
        <w:rPr>
          <w:noProof/>
          <w:sz w:val="28"/>
          <w:szCs w:val="28"/>
        </w:rPr>
        <w:drawing>
          <wp:inline distT="0" distB="0" distL="0" distR="0" wp14:anchorId="5819CE90" wp14:editId="078A2EA2">
            <wp:extent cx="2631991" cy="1750599"/>
            <wp:effectExtent l="2540" t="0" r="0" b="0"/>
            <wp:docPr id="163183315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2658009" cy="1767904"/>
                    </a:xfrm>
                    <a:prstGeom prst="rect">
                      <a:avLst/>
                    </a:prstGeom>
                    <a:noFill/>
                    <a:ln>
                      <a:noFill/>
                    </a:ln>
                  </pic:spPr>
                </pic:pic>
              </a:graphicData>
            </a:graphic>
          </wp:inline>
        </w:drawing>
      </w:r>
    </w:p>
    <w:p w14:paraId="17E86035" w14:textId="7EBFA2A1" w:rsidR="00380B6C" w:rsidRPr="001B170D" w:rsidRDefault="00380B6C" w:rsidP="001B170D">
      <w:pPr>
        <w:pStyle w:val="NormalWeb"/>
        <w:spacing w:line="360" w:lineRule="auto"/>
        <w:jc w:val="both"/>
        <w:rPr>
          <w:sz w:val="28"/>
          <w:szCs w:val="28"/>
        </w:rPr>
      </w:pPr>
    </w:p>
    <w:p w14:paraId="49747A69" w14:textId="77777777" w:rsidR="00380B6C" w:rsidRPr="007A7DDF" w:rsidRDefault="00380B6C" w:rsidP="001B170D">
      <w:pPr>
        <w:spacing w:line="360" w:lineRule="auto"/>
        <w:jc w:val="both"/>
        <w:rPr>
          <w:rFonts w:ascii="Times New Roman" w:hAnsi="Times New Roman" w:cs="Times New Roman"/>
          <w:sz w:val="28"/>
          <w:szCs w:val="28"/>
        </w:rPr>
      </w:pPr>
    </w:p>
    <w:p w14:paraId="6EF8C80C" w14:textId="75C4906D" w:rsidR="00D44412" w:rsidRPr="007A7DDF" w:rsidRDefault="003E37D3" w:rsidP="001B170D">
      <w:pPr>
        <w:pStyle w:val="Lgende"/>
        <w:spacing w:line="360" w:lineRule="auto"/>
        <w:jc w:val="both"/>
        <w:rPr>
          <w:rFonts w:ascii="Times New Roman" w:hAnsi="Times New Roman" w:cs="Times New Roman"/>
          <w:color w:val="auto"/>
          <w:sz w:val="28"/>
          <w:szCs w:val="28"/>
        </w:rPr>
      </w:pPr>
      <w:bookmarkStart w:id="151" w:name="_Toc212464542"/>
      <w:r w:rsidRPr="007A7DDF">
        <w:rPr>
          <w:rFonts w:ascii="Times New Roman" w:hAnsi="Times New Roman" w:cs="Times New Roman"/>
          <w:color w:val="auto"/>
          <w:sz w:val="28"/>
          <w:szCs w:val="28"/>
        </w:rPr>
        <w:t xml:space="preserve">Figure </w:t>
      </w:r>
      <w:r w:rsidRPr="007A7DDF">
        <w:rPr>
          <w:rFonts w:ascii="Times New Roman" w:hAnsi="Times New Roman" w:cs="Times New Roman"/>
          <w:color w:val="auto"/>
          <w:sz w:val="28"/>
          <w:szCs w:val="28"/>
        </w:rPr>
        <w:fldChar w:fldCharType="begin"/>
      </w:r>
      <w:r w:rsidRPr="007A7DDF">
        <w:rPr>
          <w:rFonts w:ascii="Times New Roman" w:hAnsi="Times New Roman" w:cs="Times New Roman"/>
          <w:color w:val="auto"/>
          <w:sz w:val="28"/>
          <w:szCs w:val="28"/>
        </w:rPr>
        <w:instrText xml:space="preserve"> SEQ Figure \* ARABIC </w:instrText>
      </w:r>
      <w:r w:rsidRPr="007A7DDF">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7</w:t>
      </w:r>
      <w:r w:rsidRPr="007A7DDF">
        <w:rPr>
          <w:rFonts w:ascii="Times New Roman" w:hAnsi="Times New Roman" w:cs="Times New Roman"/>
          <w:color w:val="auto"/>
          <w:sz w:val="28"/>
          <w:szCs w:val="28"/>
        </w:rPr>
        <w:fldChar w:fldCharType="end"/>
      </w:r>
      <w:r w:rsidRPr="007A7DDF">
        <w:rPr>
          <w:rFonts w:ascii="Times New Roman" w:hAnsi="Times New Roman" w:cs="Times New Roman"/>
          <w:color w:val="auto"/>
          <w:sz w:val="28"/>
          <w:szCs w:val="28"/>
        </w:rPr>
        <w:t> : Grade 2 de Hurley</w:t>
      </w:r>
      <w:r w:rsidR="00747335" w:rsidRPr="007A7DDF">
        <w:rPr>
          <w:rFonts w:ascii="Times New Roman" w:hAnsi="Times New Roman" w:cs="Times New Roman"/>
          <w:color w:val="auto"/>
          <w:sz w:val="28"/>
          <w:szCs w:val="28"/>
        </w:rPr>
        <w:t>, HCY, CNHU</w:t>
      </w:r>
      <w:bookmarkEnd w:id="151"/>
    </w:p>
    <w:p w14:paraId="3AE0A968" w14:textId="544ED2C6" w:rsidR="00D44412" w:rsidRPr="007A7DDF" w:rsidRDefault="00D44412" w:rsidP="001B170D">
      <w:pPr>
        <w:pStyle w:val="Lgende"/>
        <w:spacing w:line="360" w:lineRule="auto"/>
        <w:jc w:val="both"/>
        <w:rPr>
          <w:rFonts w:ascii="Times New Roman" w:hAnsi="Times New Roman" w:cs="Times New Roman"/>
          <w:color w:val="auto"/>
          <w:sz w:val="28"/>
          <w:szCs w:val="28"/>
        </w:rPr>
      </w:pPr>
      <w:r w:rsidRPr="007A7DDF">
        <w:rPr>
          <w:rFonts w:ascii="Times New Roman" w:hAnsi="Times New Roman" w:cs="Times New Roman"/>
          <w:color w:val="auto"/>
          <w:sz w:val="28"/>
          <w:szCs w:val="28"/>
        </w:rPr>
        <w:t>Abcès récidivants avec formation de fistules et de cicatrices hypertrophiques Lésions unique ou multiples séparées les unes des autres</w:t>
      </w:r>
    </w:p>
    <w:p w14:paraId="0F4530FB" w14:textId="77777777" w:rsidR="003E37D3" w:rsidRPr="001B170D" w:rsidRDefault="003E37D3" w:rsidP="001B170D">
      <w:pPr>
        <w:spacing w:line="360" w:lineRule="auto"/>
        <w:jc w:val="both"/>
        <w:rPr>
          <w:rFonts w:ascii="Times New Roman" w:hAnsi="Times New Roman" w:cs="Times New Roman"/>
          <w:sz w:val="28"/>
          <w:szCs w:val="28"/>
        </w:rPr>
      </w:pPr>
    </w:p>
    <w:p w14:paraId="586E69C7" w14:textId="31DCD140" w:rsidR="003E37D3" w:rsidRPr="001B170D" w:rsidRDefault="00940D41"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7F544C7A" wp14:editId="6006E86B">
            <wp:extent cx="4629796" cy="1933845"/>
            <wp:effectExtent l="0" t="0" r="0" b="9525"/>
            <wp:docPr id="1947010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0703" name=""/>
                    <pic:cNvPicPr/>
                  </pic:nvPicPr>
                  <pic:blipFill>
                    <a:blip r:embed="rId34"/>
                    <a:stretch>
                      <a:fillRect/>
                    </a:stretch>
                  </pic:blipFill>
                  <pic:spPr>
                    <a:xfrm>
                      <a:off x="0" y="0"/>
                      <a:ext cx="4629796" cy="1933845"/>
                    </a:xfrm>
                    <a:prstGeom prst="rect">
                      <a:avLst/>
                    </a:prstGeom>
                  </pic:spPr>
                </pic:pic>
              </a:graphicData>
            </a:graphic>
          </wp:inline>
        </w:drawing>
      </w:r>
    </w:p>
    <w:p w14:paraId="563F4A45" w14:textId="284B396D" w:rsidR="00940D41" w:rsidRPr="007A7DDF" w:rsidRDefault="00940D41" w:rsidP="001B170D">
      <w:pPr>
        <w:pStyle w:val="Lgende"/>
        <w:spacing w:line="360" w:lineRule="auto"/>
        <w:jc w:val="both"/>
        <w:rPr>
          <w:rFonts w:ascii="Times New Roman" w:hAnsi="Times New Roman" w:cs="Times New Roman"/>
          <w:color w:val="auto"/>
          <w:sz w:val="28"/>
          <w:szCs w:val="28"/>
        </w:rPr>
      </w:pPr>
      <w:bookmarkStart w:id="152" w:name="_Toc212464543"/>
      <w:r w:rsidRPr="007A7DDF">
        <w:rPr>
          <w:rFonts w:ascii="Times New Roman" w:hAnsi="Times New Roman" w:cs="Times New Roman"/>
          <w:color w:val="auto"/>
          <w:sz w:val="28"/>
          <w:szCs w:val="28"/>
        </w:rPr>
        <w:t xml:space="preserve">Figure </w:t>
      </w:r>
      <w:r w:rsidRPr="007A7DDF">
        <w:rPr>
          <w:rFonts w:ascii="Times New Roman" w:hAnsi="Times New Roman" w:cs="Times New Roman"/>
          <w:color w:val="auto"/>
          <w:sz w:val="28"/>
          <w:szCs w:val="28"/>
        </w:rPr>
        <w:fldChar w:fldCharType="begin"/>
      </w:r>
      <w:r w:rsidRPr="007A7DDF">
        <w:rPr>
          <w:rFonts w:ascii="Times New Roman" w:hAnsi="Times New Roman" w:cs="Times New Roman"/>
          <w:color w:val="auto"/>
          <w:sz w:val="28"/>
          <w:szCs w:val="28"/>
        </w:rPr>
        <w:instrText xml:space="preserve"> SEQ Figure \* ARABIC </w:instrText>
      </w:r>
      <w:r w:rsidRPr="007A7DDF">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8</w:t>
      </w:r>
      <w:r w:rsidRPr="007A7DDF">
        <w:rPr>
          <w:rFonts w:ascii="Times New Roman" w:hAnsi="Times New Roman" w:cs="Times New Roman"/>
          <w:color w:val="auto"/>
          <w:sz w:val="28"/>
          <w:szCs w:val="28"/>
        </w:rPr>
        <w:fldChar w:fldCharType="end"/>
      </w:r>
      <w:r w:rsidRPr="007A7DDF">
        <w:rPr>
          <w:rFonts w:ascii="Times New Roman" w:hAnsi="Times New Roman" w:cs="Times New Roman"/>
          <w:color w:val="auto"/>
          <w:sz w:val="28"/>
          <w:szCs w:val="28"/>
        </w:rPr>
        <w:t> : Grade 3 de Hurley</w:t>
      </w:r>
      <w:r w:rsidR="00D44412" w:rsidRPr="007A7DDF">
        <w:rPr>
          <w:rFonts w:ascii="Times New Roman" w:hAnsi="Times New Roman" w:cs="Times New Roman"/>
          <w:color w:val="auto"/>
          <w:sz w:val="28"/>
          <w:szCs w:val="28"/>
        </w:rPr>
        <w:t> ; Atteinte diffuse, ou fistules interconnectées et abcès sur toute l’étendue de la zone atteinte</w:t>
      </w:r>
      <w:bookmarkEnd w:id="152"/>
    </w:p>
    <w:p w14:paraId="21ECA43B" w14:textId="77777777" w:rsidR="003B72E2" w:rsidRPr="001B170D" w:rsidRDefault="003B72E2" w:rsidP="001B170D">
      <w:pPr>
        <w:spacing w:line="360" w:lineRule="auto"/>
        <w:jc w:val="both"/>
        <w:rPr>
          <w:rFonts w:ascii="Times New Roman" w:hAnsi="Times New Roman" w:cs="Times New Roman"/>
          <w:sz w:val="28"/>
          <w:szCs w:val="28"/>
        </w:rPr>
      </w:pPr>
    </w:p>
    <w:p w14:paraId="24DFFAB4" w14:textId="70152C5E" w:rsidR="002B5ED3" w:rsidRDefault="00CE16E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Ce score est le plus utilisé car il s’agit d’un score simple à mettre en place mais il a l’inconvénient de ne pas prendre en compte les lésions non inflammatoires. D’autres problématiques auxquelles on peut faire face avec cette classification sont : l’incapacité à suivre les résultats d’un traitement médicamenteux, le caractère inflammatoire de la lésion, la « vision » statique de ce score qui ne prend pas en compte les différentes évolutions possibles de la maladie dans les deux sens, guérison ou aggravation/extension des lésions. De plus, ce score décrit une seule région du corps. Par conséquent, le patient peut être à deux grades voire trois grades différents en même temps selon les localisations. Afin de mettre en place un traitement de fond, c’est le grade le plus élevé qui va être pris en compte</w:t>
      </w:r>
      <w:r w:rsidR="000A1C7E"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{"citationID":"ML9tMnnp","properties":{"formattedCitation":"[1,26]","plainCitation":"[1,26]","noteIndex":0},"citationItems":[{"id":792,"uris":["http://zotero.org/users/local/EhEbXidg/items/QI7ZH5Z2"],"itemData":{"id":792,"type":"article-journal","abstract":"Abstract\n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Zee","given":"H.H."},{"family":"Jemec","given":"G.B.E."}],"issued":{"date-parts":[["2015",4]]}}},{"id":908,"uris":["http://zotero.org/users/local/EhEbXidg/items/W38WI8MM"],"itemData":{"id":908,"type":"article-journal","abstract":"Introduction: Hidradenitis suppurativa (HS) is a chronic inflammatory skin disease for which certain risk factors are well known: obesity and smoking (in particular). However, the factors associated with more severe conditions, and therefore potential aggravators of the disease, remain a matter of debate. Our study aims to determine the clinical factors associated with severe HS using several severity scores. Methods: The data were obtained via the ERHS questionnaire from patients exclusively recruited at Erasme Hospital in Brussels. The severity of HS was firstly estimated by the Hurley score, and secondly by a metascore, a system combining the iHS4, HS-PGA, SAHS, and DLQI. Univariable and multivariable analyses were performed. Results: Six hundred and forty-seven patients were included in the Hurley analysis, and 456 patients in the metascore analysis. In multivariable analysis, men have a more severe metascore than women (odds ratio [OR] = 1.89, p = 0.022), smoking was associated with a more severe disease according to metascore, especially in mild cases (OR = 0.76, p = 0.043), and an elevated body mass index was associated with having Hurley stage III disease compared to Hurley I or II disease (OR = 1.09, p = 0.001). A significant association is also shown between blood pressure and Hurley stage (OR = 0.97, p = 0.025). Self-reports of nonsteroidal anti-inflammatory drugs aggravating the disease is also a factor associated with greater severity according to the metascore (OR = 0.12, p = 0.008). Finally, several locations of HS lesions were associated with greater severity, in particular the armpits according to the metascore (OR = 0.29, p &amp;lt; 0.001), and the perianal area according to the Hurley score (OR = 0.15, p &amp;lt; 0.001). Conclusion: HS seems to be more severe in men; smoking seems to aggravate mild cases of HS, while increased body mass index plays a major role in the transition from Hurley II to Hurley III.","container-title":"Dermatology","DOI":"10.1159/000541052","ISSN":"1018-8665","issue":"5-6","journalAbbreviation":"Dermatology","page":"713-731","source":"Silverchair","title":"Factors Associated with Severe Hidradenitis Suppurativa, Using Hurley Staging and Metascore","volume":"240","author":[{"family":"Daoud","given":"Mathieu"},{"family":"Suppa","given":"Mariano"},{"family":"Benhadou","given":"Farida"},{"family":"Heudens","given":"Stéphanie"},{"family":"Sarkis","given":"Anne-Sophie"},{"family":"Njimi","given":"Hassane"},{"family":"Saunte","given":"Sara K."},{"family":"Desmarest","given":"Lila"},{"family":"Orte Cano","given":"Carmen"},{"family":"Dandoy","given":"Céline"},{"family":"Nobile","given":"Laura"},{"family":"Fontaine","given":"Margot"},{"family":"Daxhelet","given":"Mathilde"},{"family":"Karama","given":"Jalila"},{"family":"White","given":"Jonathan M."},{"family":"Jemec","given":"Gregor B.E."},{"family":"Marmol","given":"Véronique","non-dropping-particle":"del"}],"issued":{"date-parts":[["2024",10,11]]}}}],"schema":"https://github.com/citation-style-language/schema/raw/master/csl-citation.json"} </w:instrText>
      </w:r>
      <w:r w:rsidR="000A1C7E"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[1,26]</w:t>
      </w:r>
      <w:r w:rsidR="000A1C7E"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3EE6516C" w14:textId="77777777" w:rsidR="00B1392F" w:rsidRPr="001B170D" w:rsidRDefault="00B1392F" w:rsidP="001B170D">
      <w:pPr>
        <w:spacing w:after="0" w:line="360" w:lineRule="auto"/>
        <w:jc w:val="both"/>
        <w:rPr>
          <w:rFonts w:ascii="Times New Roman" w:hAnsi="Times New Roman" w:cs="Times New Roman"/>
          <w:sz w:val="28"/>
          <w:szCs w:val="28"/>
        </w:rPr>
      </w:pPr>
    </w:p>
    <w:p w14:paraId="41DEE172" w14:textId="32085C89" w:rsidR="00C8369C" w:rsidRPr="00B1392F" w:rsidRDefault="00C8369C" w:rsidP="001B170D">
      <w:pPr>
        <w:pStyle w:val="Paragraphedeliste"/>
        <w:numPr>
          <w:ilvl w:val="2"/>
          <w:numId w:val="41"/>
        </w:numPr>
        <w:spacing w:after="0" w:line="360" w:lineRule="auto"/>
        <w:jc w:val="both"/>
        <w:rPr>
          <w:rFonts w:ascii="Times New Roman" w:hAnsi="Times New Roman"/>
          <w:b/>
          <w:bCs/>
          <w:sz w:val="28"/>
          <w:szCs w:val="28"/>
        </w:rPr>
      </w:pPr>
      <w:r w:rsidRPr="00B1392F">
        <w:rPr>
          <w:rFonts w:ascii="Times New Roman" w:hAnsi="Times New Roman"/>
          <w:b/>
          <w:bCs/>
          <w:sz w:val="28"/>
          <w:szCs w:val="28"/>
        </w:rPr>
        <w:t>Score de Sartorius</w:t>
      </w:r>
    </w:p>
    <w:p w14:paraId="3842A661" w14:textId="01685D16" w:rsidR="003B72E2" w:rsidRDefault="00C8369C"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Ce score prend en compte plusieurs éléments : le nombre de localisations, le nombre de lésions élémentaires, la distance entre les lésions et l’absence de peau saine entre les lésions. Le score est défini et calculé en attribuant un coefficient selon les critères. Bien qu’étant plus complet, il est aussi beaucoup plus compliqué à interpréter. C’est pour cette raison qu’il est majoritairement utilisé chez des patients atteints de formes sévères et/ou présentant des lésions très étendues</w:t>
      </w:r>
      <w:r w:rsidR="002E2FED"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{"citationID":"U7K6d0xA","properties":{"formattedCitation":"[26]","plainCitation":"[26]","noteIndex":0},"citationItems":[{"id":908,"uris":["http://zotero.org/users/local/EhEbXidg/items/W38WI8MM"],"itemData":{"id":908,"type":"article-journal","abstract":"Introduction: Hidradenitis suppurativa (HS) is a chronic inflammatory skin disease for which certain risk factors are well known: obesity and smoking (in particular). However, the factors associated with more severe conditions, and therefore potential aggravators of the disease, remain a matter of debate. Our study aims to determine the clinical factors associated with severe HS using several severity scores. Methods: The data were obtained via the ERHS questionnaire from patients exclusively recruited at Erasme Hospital in Brussels. The severity of HS was firstly estimated by the Hurley score, and secondly by a metascore, a system combining the iHS4, HS-PGA, SAHS, and DLQI. Univariable and multivariable analyses were performed. Results: Six hundred and forty-seven patients were included in the Hurley analysis, and 456 patients in the metascore analysis. In multivariable analysis, men have a more severe metascore than women (odds ratio [OR] = 1.89, p = 0.022), smoking was associated with a more severe disease according to metascore, especially in mild cases (OR = 0.76, p = 0.043), and an elevated body mass index was associated with having Hurley stage III disease compared to Hurley I or II disease (OR = 1.09, p = 0.001). A significant association is also shown between blood pressure and Hurley stage (OR = 0.97, p = 0.025). Self-reports of nonsteroidal anti-inflammatory drugs aggravating the disease is also a factor associated with greater severity according to the metascore (OR = 0.12, p = 0.008). Finally, several locations of HS lesions were associated with greater severity, in particular the armpits according to the metascore (OR = 0.29, p &amp;lt; 0.001), and the perianal area according to the Hurley score (OR = 0.15, p &amp;lt; 0.001). Conclusion: HS seems to be more severe in men; smoking seems to aggravate mild cases of HS, while increased body mass index plays a major role in the transition from Hurley II to Hurley III.","container-title":"Dermatology","DOI":"10.1159/000541052","ISSN":"1018-8665","issue":"5-6","journalAbbreviation":"Dermatology","page":"713-731","source":"Silverchair","title":"Factors Associated with Severe Hidradenitis Suppurativa, Using Hurley Staging and Metascore","volume":"240","author":[{"family":"Daoud","given":"Mathieu"},{"family":"Suppa","given":"Mariano"},{"family":"Benhadou","given":"Farida"},{"family":"Heudens","given":"Stéphanie"},{"family":"Sarkis","given":"Anne-Sophie"},{"family":"Njimi","given":"Hassane"},{"family":"Saunte","given":"Sara K."},{"family":"Desmarest","given":"Lila"},{"family":"Orte Cano","given":"Carmen"},{"family":"Dandoy","given":"Céline"},{"family":"Nobile","given":"Laura"},{"family":"Fontaine","given":"Margot"},{"family":"Daxhelet","given":"Mathilde"},{"family":"Karama","given":"Jalila"},{"family":"White","given":"Jonathan M."},{"family":"Jemec","given":"Gregor B.E."},{"family":"Marmol","given":"Véronique","non-dropping-particle":"del"}],"issued":{"date-parts":[["2024",10,11]]}}}],"schema":"https://github.com/citation-style-language/schema/raw/master/csl-citation.json"} </w:instrText>
      </w:r>
      <w:r w:rsidR="002E2FED"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[26]</w:t>
      </w:r>
      <w:r w:rsidR="002E2FED" w:rsidRPr="001B170D">
        <w:rPr>
          <w:rFonts w:ascii="Times New Roman" w:hAnsi="Times New Roman" w:cs="Times New Roman"/>
          <w:sz w:val="28"/>
          <w:szCs w:val="28"/>
        </w:rPr>
        <w:fldChar w:fldCharType="end"/>
      </w:r>
      <w:r w:rsidR="00B1392F">
        <w:rPr>
          <w:rFonts w:ascii="Times New Roman" w:hAnsi="Times New Roman" w:cs="Times New Roman"/>
          <w:sz w:val="28"/>
          <w:szCs w:val="28"/>
        </w:rPr>
        <w:t xml:space="preserve"> (tableau III)</w:t>
      </w:r>
      <w:r w:rsidRPr="001B170D">
        <w:rPr>
          <w:rFonts w:ascii="Times New Roman" w:hAnsi="Times New Roman" w:cs="Times New Roman"/>
          <w:sz w:val="28"/>
          <w:szCs w:val="28"/>
        </w:rPr>
        <w:t>.</w:t>
      </w:r>
    </w:p>
    <w:p w14:paraId="51C66019" w14:textId="77777777" w:rsidR="00B1392F" w:rsidRDefault="00B1392F" w:rsidP="001B170D">
      <w:pPr>
        <w:spacing w:after="0" w:line="360" w:lineRule="auto"/>
        <w:jc w:val="both"/>
        <w:rPr>
          <w:rFonts w:ascii="Times New Roman" w:hAnsi="Times New Roman" w:cs="Times New Roman"/>
          <w:sz w:val="28"/>
          <w:szCs w:val="28"/>
        </w:rPr>
      </w:pPr>
    </w:p>
    <w:p w14:paraId="324E918D" w14:textId="77777777" w:rsidR="00B1392F" w:rsidRDefault="00B1392F" w:rsidP="001B170D">
      <w:pPr>
        <w:spacing w:after="0" w:line="360" w:lineRule="auto"/>
        <w:jc w:val="both"/>
        <w:rPr>
          <w:rFonts w:ascii="Times New Roman" w:hAnsi="Times New Roman" w:cs="Times New Roman"/>
          <w:sz w:val="28"/>
          <w:szCs w:val="28"/>
        </w:rPr>
      </w:pPr>
    </w:p>
    <w:p w14:paraId="4E5062AD" w14:textId="77777777" w:rsidR="00B1392F" w:rsidRDefault="00B1392F" w:rsidP="001B170D">
      <w:pPr>
        <w:spacing w:after="0" w:line="360" w:lineRule="auto"/>
        <w:jc w:val="both"/>
        <w:rPr>
          <w:rFonts w:ascii="Times New Roman" w:hAnsi="Times New Roman" w:cs="Times New Roman"/>
          <w:sz w:val="28"/>
          <w:szCs w:val="28"/>
        </w:rPr>
      </w:pPr>
    </w:p>
    <w:p w14:paraId="12C35C21" w14:textId="77777777" w:rsidR="00B1392F" w:rsidRDefault="00B1392F" w:rsidP="001B170D">
      <w:pPr>
        <w:spacing w:after="0" w:line="360" w:lineRule="auto"/>
        <w:jc w:val="both"/>
        <w:rPr>
          <w:rFonts w:ascii="Times New Roman" w:hAnsi="Times New Roman" w:cs="Times New Roman"/>
          <w:sz w:val="28"/>
          <w:szCs w:val="28"/>
        </w:rPr>
      </w:pPr>
    </w:p>
    <w:p w14:paraId="63C01057" w14:textId="77777777" w:rsidR="00B1392F" w:rsidRDefault="00B1392F" w:rsidP="001B170D">
      <w:pPr>
        <w:spacing w:after="0" w:line="360" w:lineRule="auto"/>
        <w:jc w:val="both"/>
        <w:rPr>
          <w:rFonts w:ascii="Times New Roman" w:hAnsi="Times New Roman" w:cs="Times New Roman"/>
          <w:sz w:val="28"/>
          <w:szCs w:val="28"/>
        </w:rPr>
      </w:pPr>
    </w:p>
    <w:p w14:paraId="33F2C4D4" w14:textId="77777777" w:rsidR="00B1392F" w:rsidRDefault="00B1392F" w:rsidP="001B170D">
      <w:pPr>
        <w:spacing w:after="0" w:line="360" w:lineRule="auto"/>
        <w:jc w:val="both"/>
        <w:rPr>
          <w:rFonts w:ascii="Times New Roman" w:hAnsi="Times New Roman" w:cs="Times New Roman"/>
          <w:sz w:val="28"/>
          <w:szCs w:val="28"/>
        </w:rPr>
      </w:pPr>
    </w:p>
    <w:p w14:paraId="251D3C63" w14:textId="77777777" w:rsidR="00B1392F" w:rsidRDefault="00B1392F" w:rsidP="001B170D">
      <w:pPr>
        <w:spacing w:after="0" w:line="360" w:lineRule="auto"/>
        <w:jc w:val="both"/>
        <w:rPr>
          <w:rFonts w:ascii="Times New Roman" w:hAnsi="Times New Roman" w:cs="Times New Roman"/>
          <w:sz w:val="28"/>
          <w:szCs w:val="28"/>
        </w:rPr>
      </w:pPr>
    </w:p>
    <w:p w14:paraId="714CD4AA" w14:textId="77777777" w:rsidR="00B1392F" w:rsidRDefault="00B1392F" w:rsidP="001B170D">
      <w:pPr>
        <w:spacing w:after="0" w:line="360" w:lineRule="auto"/>
        <w:jc w:val="both"/>
        <w:rPr>
          <w:rFonts w:ascii="Times New Roman" w:hAnsi="Times New Roman" w:cs="Times New Roman"/>
          <w:sz w:val="28"/>
          <w:szCs w:val="28"/>
        </w:rPr>
      </w:pPr>
    </w:p>
    <w:p w14:paraId="60B4FBEC" w14:textId="77777777" w:rsidR="00B1392F" w:rsidRDefault="00B1392F" w:rsidP="001B170D">
      <w:pPr>
        <w:spacing w:after="0" w:line="360" w:lineRule="auto"/>
        <w:jc w:val="both"/>
        <w:rPr>
          <w:rFonts w:ascii="Times New Roman" w:hAnsi="Times New Roman" w:cs="Times New Roman"/>
          <w:sz w:val="28"/>
          <w:szCs w:val="28"/>
        </w:rPr>
      </w:pPr>
    </w:p>
    <w:p w14:paraId="23069070" w14:textId="77777777" w:rsidR="00B1392F" w:rsidRDefault="00B1392F" w:rsidP="001B170D">
      <w:pPr>
        <w:spacing w:after="0" w:line="360" w:lineRule="auto"/>
        <w:jc w:val="both"/>
        <w:rPr>
          <w:rFonts w:ascii="Times New Roman" w:hAnsi="Times New Roman" w:cs="Times New Roman"/>
          <w:sz w:val="28"/>
          <w:szCs w:val="28"/>
        </w:rPr>
      </w:pPr>
    </w:p>
    <w:p w14:paraId="5FC1CEED" w14:textId="77777777" w:rsidR="00B1392F" w:rsidRPr="001B170D" w:rsidRDefault="00B1392F" w:rsidP="001B170D">
      <w:pPr>
        <w:spacing w:after="0" w:line="360" w:lineRule="auto"/>
        <w:jc w:val="both"/>
        <w:rPr>
          <w:rFonts w:ascii="Times New Roman" w:hAnsi="Times New Roman" w:cs="Times New Roman"/>
          <w:sz w:val="28"/>
          <w:szCs w:val="28"/>
        </w:rPr>
      </w:pPr>
    </w:p>
    <w:p w14:paraId="178A6A9B" w14:textId="7827F8A1" w:rsidR="007D1906" w:rsidRPr="003D63A1" w:rsidRDefault="007D1906" w:rsidP="001B170D">
      <w:pPr>
        <w:pStyle w:val="Lgende"/>
        <w:spacing w:line="360" w:lineRule="auto"/>
        <w:jc w:val="both"/>
        <w:rPr>
          <w:rFonts w:ascii="Times New Roman" w:hAnsi="Times New Roman" w:cs="Times New Roman"/>
          <w:color w:val="auto"/>
          <w:sz w:val="28"/>
          <w:szCs w:val="28"/>
        </w:rPr>
      </w:pPr>
      <w:bookmarkStart w:id="153" w:name="_Toc212464492"/>
      <w:r w:rsidRPr="003D63A1">
        <w:rPr>
          <w:rFonts w:ascii="Times New Roman" w:hAnsi="Times New Roman" w:cs="Times New Roman"/>
          <w:color w:val="auto"/>
          <w:sz w:val="28"/>
          <w:szCs w:val="28"/>
        </w:rPr>
        <w:t xml:space="preserve">Tableau </w:t>
      </w:r>
      <w:r w:rsidRPr="003D63A1">
        <w:rPr>
          <w:rFonts w:ascii="Times New Roman" w:hAnsi="Times New Roman" w:cs="Times New Roman"/>
          <w:color w:val="auto"/>
          <w:sz w:val="28"/>
          <w:szCs w:val="28"/>
        </w:rPr>
        <w:fldChar w:fldCharType="begin"/>
      </w:r>
      <w:r w:rsidRPr="003D63A1">
        <w:rPr>
          <w:rFonts w:ascii="Times New Roman" w:hAnsi="Times New Roman" w:cs="Times New Roman"/>
          <w:color w:val="auto"/>
          <w:sz w:val="28"/>
          <w:szCs w:val="28"/>
        </w:rPr>
        <w:instrText xml:space="preserve"> SEQ Tableau \* ROMAN </w:instrText>
      </w:r>
      <w:r w:rsidRPr="003D63A1">
        <w:rPr>
          <w:rFonts w:ascii="Times New Roman" w:hAnsi="Times New Roman" w:cs="Times New Roman"/>
          <w:color w:val="auto"/>
          <w:sz w:val="28"/>
          <w:szCs w:val="28"/>
        </w:rPr>
        <w:fldChar w:fldCharType="separate"/>
      </w:r>
      <w:r w:rsidR="001350D8" w:rsidRPr="003D63A1">
        <w:rPr>
          <w:rFonts w:ascii="Times New Roman" w:hAnsi="Times New Roman" w:cs="Times New Roman"/>
          <w:noProof/>
          <w:color w:val="auto"/>
          <w:sz w:val="28"/>
          <w:szCs w:val="28"/>
        </w:rPr>
        <w:t>III</w:t>
      </w:r>
      <w:r w:rsidRPr="003D63A1">
        <w:rPr>
          <w:rFonts w:ascii="Times New Roman" w:hAnsi="Times New Roman" w:cs="Times New Roman"/>
          <w:color w:val="auto"/>
          <w:sz w:val="28"/>
          <w:szCs w:val="28"/>
        </w:rPr>
        <w:fldChar w:fldCharType="end"/>
      </w:r>
      <w:r w:rsidRPr="003D63A1">
        <w:rPr>
          <w:rFonts w:ascii="Times New Roman" w:hAnsi="Times New Roman" w:cs="Times New Roman"/>
          <w:color w:val="auto"/>
          <w:sz w:val="28"/>
          <w:szCs w:val="28"/>
        </w:rPr>
        <w:t> : score de Sartorius</w:t>
      </w:r>
      <w:bookmarkEnd w:id="153"/>
      <w:r w:rsidRPr="003D63A1">
        <w:rPr>
          <w:rFonts w:ascii="Times New Roman" w:hAnsi="Times New Roman" w:cs="Times New Roman"/>
          <w:color w:val="auto"/>
          <w:sz w:val="28"/>
          <w:szCs w:val="28"/>
        </w:rPr>
        <w:t xml:space="preserve"> </w:t>
      </w:r>
    </w:p>
    <w:p w14:paraId="11DEBAF5" w14:textId="17062558" w:rsidR="007D1906" w:rsidRPr="001B170D" w:rsidRDefault="007D190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61D35FD5" wp14:editId="0510576F">
            <wp:extent cx="3801005" cy="3877216"/>
            <wp:effectExtent l="0" t="0" r="9525" b="9525"/>
            <wp:docPr id="867918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18409" name=""/>
                    <pic:cNvPicPr/>
                  </pic:nvPicPr>
                  <pic:blipFill>
                    <a:blip r:embed="rId35"/>
                    <a:stretch>
                      <a:fillRect/>
                    </a:stretch>
                  </pic:blipFill>
                  <pic:spPr>
                    <a:xfrm>
                      <a:off x="0" y="0"/>
                      <a:ext cx="3801005" cy="3877216"/>
                    </a:xfrm>
                    <a:prstGeom prst="rect">
                      <a:avLst/>
                    </a:prstGeom>
                  </pic:spPr>
                </pic:pic>
              </a:graphicData>
            </a:graphic>
          </wp:inline>
        </w:drawing>
      </w:r>
    </w:p>
    <w:p w14:paraId="77228391" w14:textId="77777777" w:rsidR="006915A0" w:rsidRPr="001B170D" w:rsidRDefault="006915A0" w:rsidP="001B170D">
      <w:pPr>
        <w:spacing w:after="0" w:line="360" w:lineRule="auto"/>
        <w:jc w:val="both"/>
        <w:rPr>
          <w:rFonts w:ascii="Times New Roman" w:hAnsi="Times New Roman" w:cs="Times New Roman"/>
          <w:sz w:val="28"/>
          <w:szCs w:val="28"/>
        </w:rPr>
      </w:pPr>
    </w:p>
    <w:p w14:paraId="3A0D2A0F" w14:textId="486517B4" w:rsidR="0043699C" w:rsidRPr="00B1392F" w:rsidRDefault="0043699C" w:rsidP="001B170D">
      <w:pPr>
        <w:pStyle w:val="Paragraphedeliste"/>
        <w:numPr>
          <w:ilvl w:val="2"/>
          <w:numId w:val="41"/>
        </w:numPr>
        <w:spacing w:after="0" w:line="360" w:lineRule="auto"/>
        <w:jc w:val="both"/>
        <w:rPr>
          <w:rFonts w:ascii="Times New Roman" w:hAnsi="Times New Roman"/>
          <w:b/>
          <w:bCs/>
          <w:sz w:val="28"/>
          <w:szCs w:val="28"/>
        </w:rPr>
      </w:pPr>
      <w:r w:rsidRPr="00B1392F">
        <w:rPr>
          <w:rFonts w:ascii="Times New Roman" w:hAnsi="Times New Roman"/>
          <w:b/>
          <w:bCs/>
          <w:sz w:val="28"/>
          <w:szCs w:val="28"/>
          <w:lang w:val="en-US"/>
        </w:rPr>
        <w:t xml:space="preserve">Score </w:t>
      </w:r>
      <w:bookmarkStart w:id="154" w:name="_Hlk212407738"/>
      <w:r w:rsidRPr="00B1392F">
        <w:rPr>
          <w:rFonts w:ascii="Times New Roman" w:hAnsi="Times New Roman"/>
          <w:b/>
          <w:bCs/>
          <w:sz w:val="28"/>
          <w:szCs w:val="28"/>
          <w:lang w:val="en-US"/>
        </w:rPr>
        <w:t>HSPGA (Hidradenitis suppurativa Physician Global Assessment)</w:t>
      </w:r>
      <w:bookmarkEnd w:id="154"/>
      <w:r w:rsidR="000D1127" w:rsidRPr="00B1392F">
        <w:rPr>
          <w:rFonts w:ascii="Times New Roman" w:hAnsi="Times New Roman"/>
          <w:b/>
          <w:bCs/>
          <w:sz w:val="28"/>
          <w:szCs w:val="28"/>
          <w:lang w:val="en-US"/>
        </w:rPr>
        <w:fldChar w:fldCharType="begin"/>
      </w:r>
      <w:r w:rsidR="006676E6">
        <w:rPr>
          <w:rFonts w:ascii="Times New Roman" w:hAnsi="Times New Roman"/>
          <w:b/>
          <w:bCs/>
          <w:sz w:val="28"/>
          <w:szCs w:val="28"/>
          <w:lang w:val="en-US"/>
        </w:rPr>
        <w:instrText xml:space="preserve"> ADDIN ZOTERO_ITEM CSL_CITATION {"citationID":"o7Ab5MaA","properties":{"formattedCitation":"[50]","plainCitation":"[50]","noteIndex":0},"citationItems":[{"id":1000,"uris":["http://zotero.org/users/local/EhEbXidg/items/YUUCAGFH"],"itemData":{"id":1000,"type":"article-journal","abstract":"BACKGROUND: Hidradenitis suppurativa (HS) is a chronic, painful skin disease characterized by abscesses, nodules, and draining fistulas in the axilla and groin of young adults.\nOBJECTIVE: To evaluate the efficacy and safety of adalimumab, an anti-tumor necrosis factor-α antibody, in patients with moderate to severe HS.\nDESIGN: Phase 2, parallel, randomized, placebo-controlled trial consisting of a blinded 16-week period (period 1) and an open-label 36-week period (period 2). All study personnel, investigators, and patients remained blinded to treatment group throughout the study. (ClinicalTrials.gov: NCT00918255)\nSETTING: 26 academic and private practice medical centers in the United States and Europe.\nPATIENTS: 154 adult patients with moderate to severe HS who were unresponsive or intolerant to oral antibiotics.\nINTERVENTION: Patients were assigned in a 1:1:1 ratio to adalimumab, 40 mg/wk; adalimumab, 40 mg every other week (EOW); or placebo. All patients received adalimumab, 40 mg EOW, at the beginning of period 2 but switched to weekly dosing if the response was suboptimal (HS Physician's Global Assessment [PGA] score of moderate or worse) at weeks 28 or 31.\nMEASUREMENTS: The primary outcome measure (clinical response) was the proportion of patients achieving an HS-PGA score of clear, minimal, or mild with at least a 2-grade improvement relative to baseline at week 16.\nRESULTS: At week 16, 3.9% of placebo patients (2 of 51), 9.6% of EOW patients (5 of 52), and 17.6% of weekly patients (9 of 51) achieved clinical response (EOW vs. placebo strata-adjusted difference, 5.6% [95% CI, -4.0% to 15.3%]; P = 0.25; weekly vs. placebo strata-adjusted difference, 13.7% [CI, 1.7% to 25.7%]; P = 0.025). Serious adverse event rates were 3.9%, 5.8%, and 7.8% for placebo, EOW, and weekly patients, respectively (EOW vs. placebo difference, 1.8% [CI, -6.4% to 10.1%]; weekly vs. placebo difference, 3.9% [CI, -5.2% to 13.0%]). Significantly greater improvements in patient-reported outcomes and pain were seen in the weekly dosing group than in the placebo group. A decrease in response was seen after the switch from weekly to EOW dosing in period 2.\nLIMITATIONS: Weeks 16 to 52 of the study were open-label. The study was not powered to assess the risk for known seri</w:instrText>
      </w:r>
      <w:r w:rsidR="006676E6" w:rsidRPr="008B360D">
        <w:rPr>
          <w:rFonts w:ascii="Times New Roman" w:hAnsi="Times New Roman"/>
          <w:b/>
          <w:bCs/>
          <w:sz w:val="28"/>
          <w:szCs w:val="28"/>
        </w:rPr>
        <w:instrText>ous adverse effects of adalimumab, such as tuberculosis, other serious infections, and demyelinating disorders.\nCONCLUSION: Adalimumab dosed once per week alleviates moderate to severe HS.\nPRIMARY FUNDING SOURCE: Abbott Laboratories.","container-title":"Annals of Internal Medicine","DOI":"10.7326/0003-4819-157-12-201212180-00004","ISSN":"1539-3704"</w:instrText>
      </w:r>
      <w:r w:rsidR="006676E6" w:rsidRPr="006676E6">
        <w:rPr>
          <w:rFonts w:ascii="Times New Roman" w:hAnsi="Times New Roman"/>
          <w:b/>
          <w:bCs/>
          <w:sz w:val="28"/>
          <w:szCs w:val="28"/>
        </w:rPr>
        <w:instrText xml:space="preserve">,"issue":"12","journalAbbreviation":"Ann Intern Med","language":"eng","note":"PMID: 23247938","page":"846-855","source":"PubMed","title":"Adalimumab for the treatment of moderate to severe Hidradenitis suppurativa: a parallel randomized trial","title-short":"Adalimumab for the treatment of moderate to severe Hidradenitis suppurativa","volume":"157","author":[{"family":"Kimball","given":"Alexa B."},{"family":"Kerdel","given":"Francisco"},{"family":"Adams","given":"David"},{"family":"Mrowietz","given":"Ulrich"},{"family":"Gelfand","given":"Joel M."},{"family":"Gniadecki","given":"Robert"},{"family":"Prens","given":"Errol P."},{"family":"Schlessinger","given":"Joel"},{"family":"Zouboulis","given":"Christos C."},{"family":"Zee","given":"Hessel H.","non-dropping-particle":"van der"},{"family":"Rosenfeld","given":"Marie"},{"family":"Mulani","given":"Parvez"},{"family":"Gu","given":"Yihua"},{"family":"Paulson","given":"Susan"},{"family":"Okun","given":"Martin"},{"family":"Jemec","given":"Gregor B. E."}],"issued":{"date-parts":[["2012",12,18]]}}}],"schema":"https://github.com/citation-style-language/schema/raw/master/csl-citation.json"} </w:instrText>
      </w:r>
      <w:r w:rsidR="000D1127" w:rsidRPr="00B1392F">
        <w:rPr>
          <w:rFonts w:ascii="Times New Roman" w:hAnsi="Times New Roman"/>
          <w:b/>
          <w:bCs/>
          <w:sz w:val="28"/>
          <w:szCs w:val="28"/>
          <w:lang w:val="en-US"/>
        </w:rPr>
        <w:fldChar w:fldCharType="separate"/>
      </w:r>
      <w:r w:rsidR="006676E6" w:rsidRPr="006676E6">
        <w:rPr>
          <w:rFonts w:ascii="Times New Roman" w:hAnsi="Times New Roman"/>
          <w:sz w:val="28"/>
        </w:rPr>
        <w:t>[50]</w:t>
      </w:r>
      <w:r w:rsidR="000D1127" w:rsidRPr="00B1392F">
        <w:rPr>
          <w:rFonts w:ascii="Times New Roman" w:hAnsi="Times New Roman"/>
          <w:b/>
          <w:bCs/>
          <w:sz w:val="28"/>
          <w:szCs w:val="28"/>
          <w:lang w:val="en-US"/>
        </w:rPr>
        <w:fldChar w:fldCharType="end"/>
      </w:r>
    </w:p>
    <w:p w14:paraId="5E9A091B" w14:textId="6F6666C9" w:rsidR="006915A0" w:rsidRPr="001B170D" w:rsidRDefault="0043699C"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Un autre score a été proposé en 2012 en accompagnement aux essais sur l’adalimumab (biothérapie, anti-TNF alpha). Il s’agit du score HSPGA. Il évalue seulement le nombre de lésions spécifiques par région atteinte. Il n’est pas réellement utilisé dans la pratique, il était surtout utilisé pendant l’essai afin de mesurer l’amélioration des lésions avec le </w:t>
      </w:r>
      <w:r w:rsidR="006E3563" w:rsidRPr="001B170D">
        <w:rPr>
          <w:rFonts w:ascii="Times New Roman" w:hAnsi="Times New Roman" w:cs="Times New Roman"/>
          <w:sz w:val="28"/>
          <w:szCs w:val="28"/>
        </w:rPr>
        <w:t>traitement</w:t>
      </w:r>
      <w:r w:rsidR="006E3563">
        <w:rPr>
          <w:rFonts w:ascii="Times New Roman" w:hAnsi="Times New Roman" w:cs="Times New Roman"/>
          <w:sz w:val="28"/>
          <w:szCs w:val="28"/>
        </w:rPr>
        <w:t xml:space="preserve"> (</w:t>
      </w:r>
      <w:r w:rsidR="000222EA">
        <w:rPr>
          <w:rFonts w:ascii="Times New Roman" w:hAnsi="Times New Roman" w:cs="Times New Roman"/>
          <w:sz w:val="28"/>
          <w:szCs w:val="28"/>
        </w:rPr>
        <w:t>tableau IV)</w:t>
      </w:r>
      <w:r w:rsidRPr="001B170D">
        <w:rPr>
          <w:rFonts w:ascii="Times New Roman" w:hAnsi="Times New Roman" w:cs="Times New Roman"/>
          <w:sz w:val="28"/>
          <w:szCs w:val="28"/>
        </w:rPr>
        <w:t>.</w:t>
      </w:r>
    </w:p>
    <w:p w14:paraId="590C3A49" w14:textId="77777777" w:rsidR="00C91E8F" w:rsidRPr="001B170D" w:rsidRDefault="00C91E8F" w:rsidP="001B170D">
      <w:pPr>
        <w:pStyle w:val="Lgende"/>
        <w:spacing w:line="360" w:lineRule="auto"/>
        <w:jc w:val="both"/>
        <w:rPr>
          <w:rFonts w:ascii="Times New Roman" w:hAnsi="Times New Roman" w:cs="Times New Roman"/>
          <w:sz w:val="28"/>
          <w:szCs w:val="28"/>
        </w:rPr>
      </w:pPr>
    </w:p>
    <w:p w14:paraId="7293FD93" w14:textId="77777777" w:rsidR="00C91E8F" w:rsidRPr="001B170D" w:rsidRDefault="00C91E8F" w:rsidP="001B170D">
      <w:pPr>
        <w:pStyle w:val="Lgende"/>
        <w:spacing w:line="360" w:lineRule="auto"/>
        <w:jc w:val="both"/>
        <w:rPr>
          <w:rFonts w:ascii="Times New Roman" w:hAnsi="Times New Roman" w:cs="Times New Roman"/>
          <w:sz w:val="28"/>
          <w:szCs w:val="28"/>
        </w:rPr>
      </w:pPr>
    </w:p>
    <w:p w14:paraId="21EB5E33" w14:textId="77777777" w:rsidR="00C91E8F" w:rsidRPr="001B170D" w:rsidRDefault="00C91E8F" w:rsidP="001B170D">
      <w:pPr>
        <w:pStyle w:val="Lgende"/>
        <w:spacing w:line="360" w:lineRule="auto"/>
        <w:jc w:val="both"/>
        <w:rPr>
          <w:rFonts w:ascii="Times New Roman" w:hAnsi="Times New Roman" w:cs="Times New Roman"/>
          <w:sz w:val="28"/>
          <w:szCs w:val="28"/>
        </w:rPr>
      </w:pPr>
    </w:p>
    <w:p w14:paraId="01BEBAFE" w14:textId="77777777" w:rsidR="00C91E8F" w:rsidRPr="001B170D" w:rsidRDefault="00C91E8F" w:rsidP="001B170D">
      <w:pPr>
        <w:pStyle w:val="Lgende"/>
        <w:spacing w:line="360" w:lineRule="auto"/>
        <w:jc w:val="both"/>
        <w:rPr>
          <w:rFonts w:ascii="Times New Roman" w:hAnsi="Times New Roman" w:cs="Times New Roman"/>
          <w:sz w:val="28"/>
          <w:szCs w:val="28"/>
        </w:rPr>
      </w:pPr>
    </w:p>
    <w:p w14:paraId="47CEDBD8" w14:textId="5D89924F" w:rsidR="00490659" w:rsidRPr="003C45D7" w:rsidRDefault="00490659" w:rsidP="001B170D">
      <w:pPr>
        <w:pStyle w:val="Lgende"/>
        <w:spacing w:line="360" w:lineRule="auto"/>
        <w:jc w:val="both"/>
        <w:rPr>
          <w:rFonts w:ascii="Times New Roman" w:hAnsi="Times New Roman" w:cs="Times New Roman"/>
          <w:color w:val="auto"/>
          <w:sz w:val="28"/>
          <w:szCs w:val="28"/>
        </w:rPr>
      </w:pPr>
      <w:bookmarkStart w:id="155" w:name="_Toc212464493"/>
      <w:r w:rsidRPr="003C45D7">
        <w:rPr>
          <w:rFonts w:ascii="Times New Roman" w:hAnsi="Times New Roman" w:cs="Times New Roman"/>
          <w:color w:val="auto"/>
          <w:sz w:val="28"/>
          <w:szCs w:val="28"/>
        </w:rPr>
        <w:t xml:space="preserve">Tableau </w:t>
      </w:r>
      <w:r w:rsidRPr="003C45D7">
        <w:rPr>
          <w:rFonts w:ascii="Times New Roman" w:hAnsi="Times New Roman" w:cs="Times New Roman"/>
          <w:color w:val="auto"/>
          <w:sz w:val="28"/>
          <w:szCs w:val="28"/>
        </w:rPr>
        <w:fldChar w:fldCharType="begin"/>
      </w:r>
      <w:r w:rsidRPr="003C45D7">
        <w:rPr>
          <w:rFonts w:ascii="Times New Roman" w:hAnsi="Times New Roman" w:cs="Times New Roman"/>
          <w:color w:val="auto"/>
          <w:sz w:val="28"/>
          <w:szCs w:val="28"/>
        </w:rPr>
        <w:instrText xml:space="preserve"> SEQ Tableau \* ROMAN </w:instrText>
      </w:r>
      <w:r w:rsidRPr="003C45D7">
        <w:rPr>
          <w:rFonts w:ascii="Times New Roman" w:hAnsi="Times New Roman" w:cs="Times New Roman"/>
          <w:color w:val="auto"/>
          <w:sz w:val="28"/>
          <w:szCs w:val="28"/>
        </w:rPr>
        <w:fldChar w:fldCharType="separate"/>
      </w:r>
      <w:r w:rsidR="001350D8" w:rsidRPr="003C45D7">
        <w:rPr>
          <w:rFonts w:ascii="Times New Roman" w:hAnsi="Times New Roman" w:cs="Times New Roman"/>
          <w:noProof/>
          <w:color w:val="auto"/>
          <w:sz w:val="28"/>
          <w:szCs w:val="28"/>
        </w:rPr>
        <w:t>IV</w:t>
      </w:r>
      <w:r w:rsidRPr="003C45D7">
        <w:rPr>
          <w:rFonts w:ascii="Times New Roman" w:hAnsi="Times New Roman" w:cs="Times New Roman"/>
          <w:color w:val="auto"/>
          <w:sz w:val="28"/>
          <w:szCs w:val="28"/>
        </w:rPr>
        <w:fldChar w:fldCharType="end"/>
      </w:r>
      <w:r w:rsidRPr="003C45D7">
        <w:rPr>
          <w:rFonts w:ascii="Times New Roman" w:hAnsi="Times New Roman" w:cs="Times New Roman"/>
          <w:color w:val="auto"/>
          <w:sz w:val="28"/>
          <w:szCs w:val="28"/>
        </w:rPr>
        <w:t xml:space="preserve"> : </w:t>
      </w:r>
      <w:r w:rsidR="00357A61" w:rsidRPr="003C45D7">
        <w:rPr>
          <w:rFonts w:ascii="Times New Roman" w:hAnsi="Times New Roman" w:cs="Times New Roman"/>
          <w:color w:val="auto"/>
          <w:sz w:val="28"/>
          <w:szCs w:val="28"/>
        </w:rPr>
        <w:t>Score HS</w:t>
      </w:r>
      <w:r w:rsidR="005E5177" w:rsidRPr="003C45D7">
        <w:rPr>
          <w:rFonts w:ascii="Times New Roman" w:hAnsi="Times New Roman" w:cs="Times New Roman"/>
          <w:color w:val="auto"/>
          <w:sz w:val="28"/>
          <w:szCs w:val="28"/>
        </w:rPr>
        <w:t>-</w:t>
      </w:r>
      <w:r w:rsidR="00357A61" w:rsidRPr="003C45D7">
        <w:rPr>
          <w:rFonts w:ascii="Times New Roman" w:hAnsi="Times New Roman" w:cs="Times New Roman"/>
          <w:color w:val="auto"/>
          <w:sz w:val="28"/>
          <w:szCs w:val="28"/>
        </w:rPr>
        <w:t>PGA</w:t>
      </w:r>
      <w:bookmarkEnd w:id="155"/>
    </w:p>
    <w:p w14:paraId="4A77831E" w14:textId="7F129417" w:rsidR="005904B6" w:rsidRPr="001B170D" w:rsidRDefault="005E517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06C82242" wp14:editId="34D86572">
            <wp:extent cx="5760720" cy="4432935"/>
            <wp:effectExtent l="0" t="0" r="0" b="5715"/>
            <wp:docPr id="9543961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6101" name=""/>
                    <pic:cNvPicPr/>
                  </pic:nvPicPr>
                  <pic:blipFill>
                    <a:blip r:embed="rId36"/>
                    <a:stretch>
                      <a:fillRect/>
                    </a:stretch>
                  </pic:blipFill>
                  <pic:spPr>
                    <a:xfrm>
                      <a:off x="0" y="0"/>
                      <a:ext cx="5760720" cy="4432935"/>
                    </a:xfrm>
                    <a:prstGeom prst="rect">
                      <a:avLst/>
                    </a:prstGeom>
                  </pic:spPr>
                </pic:pic>
              </a:graphicData>
            </a:graphic>
          </wp:inline>
        </w:drawing>
      </w:r>
    </w:p>
    <w:p w14:paraId="0EE1DF0B" w14:textId="77777777" w:rsidR="005E5177" w:rsidRPr="006E3563" w:rsidRDefault="005E5177" w:rsidP="001B170D">
      <w:pPr>
        <w:spacing w:after="0" w:line="360" w:lineRule="auto"/>
        <w:jc w:val="both"/>
        <w:rPr>
          <w:rFonts w:ascii="Times New Roman" w:hAnsi="Times New Roman" w:cs="Times New Roman"/>
          <w:b/>
          <w:bCs/>
          <w:sz w:val="28"/>
          <w:szCs w:val="28"/>
        </w:rPr>
      </w:pPr>
    </w:p>
    <w:p w14:paraId="63721506" w14:textId="08022DD2" w:rsidR="005E5177" w:rsidRPr="006E3563" w:rsidRDefault="005E5177" w:rsidP="001B170D">
      <w:pPr>
        <w:pStyle w:val="Titre2"/>
        <w:numPr>
          <w:ilvl w:val="1"/>
          <w:numId w:val="41"/>
        </w:numPr>
        <w:spacing w:line="360" w:lineRule="auto"/>
        <w:jc w:val="both"/>
        <w:rPr>
          <w:rFonts w:ascii="Times New Roman" w:hAnsi="Times New Roman" w:cs="Times New Roman"/>
          <w:b/>
          <w:bCs/>
          <w:color w:val="auto"/>
          <w:sz w:val="28"/>
          <w:szCs w:val="28"/>
        </w:rPr>
      </w:pPr>
      <w:bookmarkStart w:id="156" w:name="_Toc212580036"/>
      <w:r w:rsidRPr="006E3563">
        <w:rPr>
          <w:rFonts w:ascii="Times New Roman" w:hAnsi="Times New Roman" w:cs="Times New Roman"/>
          <w:b/>
          <w:bCs/>
          <w:color w:val="auto"/>
          <w:sz w:val="28"/>
          <w:szCs w:val="28"/>
        </w:rPr>
        <w:t>Impact sur la qualité de vie</w:t>
      </w:r>
      <w:bookmarkEnd w:id="156"/>
    </w:p>
    <w:p w14:paraId="7FB44E50" w14:textId="77777777" w:rsidR="00DB52BC" w:rsidRPr="001B170D" w:rsidRDefault="00DB52BC" w:rsidP="001B170D">
      <w:pPr>
        <w:spacing w:line="360" w:lineRule="auto"/>
        <w:jc w:val="both"/>
        <w:rPr>
          <w:rFonts w:ascii="Times New Roman" w:hAnsi="Times New Roman" w:cs="Times New Roman"/>
          <w:sz w:val="28"/>
          <w:szCs w:val="28"/>
        </w:rPr>
      </w:pPr>
    </w:p>
    <w:p w14:paraId="5B678D57" w14:textId="6EA5521D" w:rsidR="005904B6" w:rsidRPr="001B170D" w:rsidRDefault="001A179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L’HS comme toute pathologie chronique est handicapante dans la vie quotidienne des patients. Elle l’est du fait de la douleur, des lésions provoquées ou encore des séquelles laissées. En plus du côté handicapant, c’est une maladie visible qui touche la peau et donc qui peut aussi être stigmatisante. Elle peut être source de gêne, de honte et influencer l’estime de soi</w:t>
      </w:r>
      <w:r w:rsidR="0043596A" w:rsidRPr="001B170D">
        <w:rPr>
          <w:rFonts w:ascii="Times New Roman" w:hAnsi="Times New Roman" w:cs="Times New Roman"/>
          <w:sz w:val="28"/>
          <w:szCs w:val="28"/>
        </w:rPr>
        <w:fldChar w:fldCharType="begin"/>
      </w:r>
      <w:r w:rsidR="0043596A" w:rsidRPr="001B170D">
        <w:rPr>
          <w:rFonts w:ascii="Times New Roman" w:hAnsi="Times New Roman" w:cs="Times New Roman"/>
          <w:sz w:val="28"/>
          <w:szCs w:val="28"/>
        </w:rPr>
        <w:instrText xml:space="preserve"> ADDIN ZOTERO_ITEM CSL_CITATION {"citationID":"tqWPkTXs","properties":{"formattedCitation":"[14]","plainCitation":"[14]","noteIndex":0},"citationItems":[{"id":828,"uris":["http://zotero.org/users/local/EhEbXidg/items/KLI2CFWK"],"itemData":{"id":828,"type":"article-journal","abstract":"BACKGROUND: Hidradenitis suppurativa (HS) is a long-term skin disorder associated with high levels of psychological distress and significant life impact.\nOBJECTIVE: To evaluate the quality of life, depression, anxiety, loneliness, and self-esteem in patients with HS.\nMETHODS: Ninety-four patients with HS were enrolled in the study. The quality of life, depression, anxiety, loneliness, and self-esteem of the patients were assessed using the Dermatology Life Quality Index (DLQI), the Hospital Anxiety and Depression Scale (HADS), the UCLA Loneliness Scale (UCLA-Version 3), and the Rosenberg Self-Esteem Scale (RSES), respectively.\nRESULTS: The DLQI mean score was 11.43 ± 6.61 in patients with HS. The patients with HS presented statistically significantly higher anxiety (6.41 ± 3.31 vs. 5.00 ± 1.59, p &lt; 0.001), depression (5.45 ± 2.79 vs. 4.16 ± 1.54, p &lt; 0.001), and loneliness and social isolation scores (42.86 ± 8.63 vs. 35.57 ± 6.17, p &lt; 0.001) and lower self-esteem scores (18.91 ± 1.79 vs. 19.77 ± 2.53, p = 0.008) than the healthy controls.\nCONCLUSIONS: HS is a distressing, recurrent disease that impairs quality of life. We can suggest services that allow an integrated approach, which includes psychosocial support, offering the patients relief from isolation and an opportunity to share common experiences.","container-title":"Dermatology (Basel, Switzerland)","DOI":"10.1159/000453355","ISSN":"1421-9832","issue":"6","journalAbbreviation":"Dermatology","language":"eng","note":"PMID: 28052274","page":"687-691","source":"PubMed","title":"Quality of Life and Psychosocial Implications in Patients with Hidradenitis Suppurativa","volume":"232","author":[{"family":"Kouris","given":"Anargyros"},{"family":"Platsidaki","given":"Eftychia"},{"family":"Christodoulou","given":"Christos"},{"family":"Efstathiou","given":"Vasiliki"},{"family":"Dessinioti","given":"Clio"},{"family":"Tzanetakou","given":"Vasiliki"},{"family":"Korkoliakou","given":"Panagiota"},{"family":"Zisimou","given":"Chrisa"},{"family":"Antoniou","given":"Christina"},{"family":"Kontochristopoulos","given":"George"}],"issued":{"date-parts":[["2016"]]}}}],"schema":"https://github.com/citation-style-language/schema/raw/master/csl-citation.json"} </w:instrText>
      </w:r>
      <w:r w:rsidR="0043596A" w:rsidRPr="001B170D">
        <w:rPr>
          <w:rFonts w:ascii="Times New Roman" w:hAnsi="Times New Roman" w:cs="Times New Roman"/>
          <w:sz w:val="28"/>
          <w:szCs w:val="28"/>
        </w:rPr>
        <w:fldChar w:fldCharType="separate"/>
      </w:r>
      <w:r w:rsidR="0043596A" w:rsidRPr="001B170D">
        <w:rPr>
          <w:rFonts w:ascii="Times New Roman" w:hAnsi="Times New Roman" w:cs="Times New Roman"/>
          <w:sz w:val="28"/>
          <w:szCs w:val="28"/>
        </w:rPr>
        <w:t>[14]</w:t>
      </w:r>
      <w:r w:rsidR="0043596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Chez les patients souffrant de la maladie de Verneuil, l’élément le plus impactant et le plus difficile à gérer dans la maladie est la douleur</w:t>
      </w:r>
      <w:r w:rsidR="0043596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{"citationID":"3OpXix3O","properties":{"formattedCitation":"[51]","plainCitation":"[51]","noteIndex":0},"citationItems":[{"id":1002,"uris":["http://zotero.org/users/local/EhEbXidg/items/UW3LNNTX"],"itemData":{"id":1002,"type":"article-journal","abstract":"La maladie de Verneuil (MV) est une dermatose inflammatoire chronique caractérisée par des abcès et des nodules douloureux généralement situés au nive…","container-title":"Annales de Dermatologie et de Vénéréologie","DOI":"10.1016/j.annder.2015.10.314","ISSN":"0151-9638","issue":"12","language":"en-US","note":"publisher: Elsevier Masson","page":"S571","source":"www.sciencedirect.com","title":"Perception des patients français de l’impact de la maladie de Verneuil sur leur qualité de vie","volume":"142","issued":{"date-parts":[["2015",12,1]]}}}],"schema":"https://github.com/citation-style-language/schema/raw/master/csl-citation.json"} </w:instrText>
      </w:r>
      <w:r w:rsidR="0043596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[51]</w:t>
      </w:r>
      <w:r w:rsidR="0043596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 Selon si les patients sont en crise ou non, les douleurs peuvent être aiguës lors des poussées ou chroniques au niveau des lésions séquellaires. Ces douleurs peuvent aussi être invalidantes et jouer un rôle dans la mobilité des </w:t>
      </w:r>
      <w:r w:rsidR="0059252A" w:rsidRPr="001B170D">
        <w:rPr>
          <w:rFonts w:ascii="Times New Roman" w:hAnsi="Times New Roman" w:cs="Times New Roman"/>
          <w:sz w:val="28"/>
          <w:szCs w:val="28"/>
        </w:rPr>
        <w:t xml:space="preserve">patients </w:t>
      </w:r>
      <w:r w:rsidR="0059252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{"citationID":"ElBPRgkt","properties":{"formattedCitation":"[52]","plainCitation":"[52]","noteIndex":0},"citationItems":[{"id":1014,"uris":["http://zotero.org/users/local/EhEbXidg/items/BP7RY9I2"],"itemData":{"id":1014,"type":"article-journal","container-title":"International Journal of Women's Dermatology","DOI":"10.1097/JW9.0000000000000086","ISSN":"2352-6475","issue":"2","journalAbbreviation":"Int J Womens Dermatol","note":"PMID: 37152610\nPMCID: PMC10155899","page":"e086","source":"PubMed Central","title":"Pain management and emergency care in adolescent patients with hidradenitis suppurativa: a cross-sectional hospital-based study","title-short":"Pain management and emergency care in adolescent patients with hidradenitis suppurativa","volume":"9","author":[{"family":"Park","given":"Helen H."},{"family":"Vuong","given":"Carrie L."},{"family":"Phan","given":"Katy"},{"family":"Nyun","given":"Kumudra"},{"family":"Kleinman","given":"Elana"},{"family":"Ignacio","given":"Romeo C."},{"family":"Hightower","given":"George K."}],"issued":{"date-parts":[["2023",5,3]]}}}],"schema":"https://github.com/citation-style-language/schema/raw/master/csl-citation.json"} </w:instrText>
      </w:r>
      <w:r w:rsidR="0059252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[52]</w:t>
      </w:r>
      <w:r w:rsidR="0059252A"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59600D8C" w14:textId="3071ACF9" w:rsidR="00430B72" w:rsidRPr="001B170D" w:rsidRDefault="006B093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Des études ont </w:t>
      </w:r>
      <w:r w:rsidR="00866B13" w:rsidRPr="001B170D">
        <w:rPr>
          <w:rFonts w:ascii="Times New Roman" w:hAnsi="Times New Roman" w:cs="Times New Roman"/>
          <w:sz w:val="28"/>
          <w:szCs w:val="28"/>
        </w:rPr>
        <w:t>permis de montrer qu’il existait un lien entre la gravité de la maladie et le score de dépression</w:t>
      </w:r>
      <w:r w:rsidR="00430B72" w:rsidRPr="001B170D">
        <w:rPr>
          <w:rFonts w:ascii="Times New Roman" w:hAnsi="Times New Roman" w:cs="Times New Roman"/>
          <w:sz w:val="28"/>
          <w:szCs w:val="28"/>
        </w:rPr>
        <w:t> ; D’autres</w:t>
      </w:r>
      <w:r w:rsidR="00866B13" w:rsidRPr="001B170D">
        <w:rPr>
          <w:rFonts w:ascii="Times New Roman" w:hAnsi="Times New Roman" w:cs="Times New Roman"/>
          <w:sz w:val="28"/>
          <w:szCs w:val="28"/>
        </w:rPr>
        <w:t xml:space="preserve"> études ont montré que la prévalence de la dépression chez les patients atteints de maladie de Verneuil était de 26,5% contre seulement 6,6% chez les personnes non atteintes et celle de l’anxiété était de 18,7% contre 7,1% </w:t>
      </w:r>
      <w:r w:rsidR="00917E4C" w:rsidRPr="001B170D">
        <w:rPr>
          <w:rFonts w:ascii="Times New Roman" w:hAnsi="Times New Roman" w:cs="Times New Roman"/>
          <w:sz w:val="28"/>
          <w:szCs w:val="28"/>
        </w:rPr>
        <w:fldChar w:fldCharType="begin"/>
      </w:r>
      <w:r w:rsidR="00917E4C" w:rsidRPr="001B170D">
        <w:rPr>
          <w:rFonts w:ascii="Times New Roman" w:hAnsi="Times New Roman" w:cs="Times New Roman"/>
          <w:sz w:val="28"/>
          <w:szCs w:val="28"/>
        </w:rPr>
        <w:instrText xml:space="preserve"> ADDIN ZOTERO_ITEM CSL_CITATION {"citationID":"3f5NOiya","properties":{"formattedCitation":"[12]","plainCitation":"[12]","noteIndex":0},"citationItems":[{"id":827,"uris":["http://zotero.org/users/local/EhEbXidg/items/5PAZN4JB"],"itemData":{"id":827,"type":"article-journal","abstract":"Abstract\n            \n              Background \n              Hidradenitis suppurativa (HS) is a chronic recurrent inflammatory skin disease with abscess formation and scarring predominantly in the inverse areas. The disease is often difficult to treat and patients experience a decreased quality of life (QoL). It is hypothesized that depression is more common in HS patients than among other dermatological patients.\n            \n            \n              Objectives \n              To evaluate the prevalence of depression in patients with HS.\n            \n            \n              Methods \n              In total 211 HS patients were included in the study and 233 were dermatological control patients. Their QoL and depression scores were assessed using the Dermatology Life Quality Index (DLQI) and the Major Depression Inventory (MDI) questionnaires. HS severity was recorded with a questionnaire and Hurley stages were extracted from the case records.\n            \n            \n              Results \n              The DLQI was significantly higher for HS patients than for the control patients, 8.4 ± 7.5 vs. 4.3 ± 5.6 (\n              P\n               &lt; 0.0001) and correlated with Hurley stage severity scores. Mean MDI scores were significantly higher for HS patients, 11.0 vs. 7.2 (\n              P\n               &lt; 0.0001). However, clinically defined depression rates according to the International Classification of Diseases, 10th edition (ICD‐10) criteria were not significantly higher in HS patients compared to controls (9% vs. 6%).\n            \n            \n              Conclusions \n              HS is a chronic skin disease with major impact on QoL even when compared to other dermatological diseases. MDI scores in HS patients correlate with disease severity. This correlation could indicate that the MDI represents a valid measure of disease related morbidity that may serve as an outcome measure in future studies and a relevant point of intervention for individual patients.","container-title":"Journal of the European Academy of Dermatology and Venereology","DOI":"10.1111/j.1468-3083.2012.04468.x","ISSN":"0926-9959, 1468-3083","issue":"4","journalAbbreviation":"Acad Dermatol Venereol","language":"en","license":"http://onlinelibrary.wiley.com/termsAndConditions#vor","page":"473-478","source":"DOI.org (Crossref)","title":"Depression in patients with hidradenitis suppurativa","volume":"27","author":[{"family":"Onderdijk","given":"A.J."},{"family":"Van Der Zee","given":"H.H."},{"family":"Esmann","given":"S."},{"family":"Lophaven","given":"S."},{"family":"Dufour","given":"D.N."},{"family":"Jemec","given":"G.B.E."},{"family":"Boer","given":"J."}],"issued":{"date-parts":[["2013",4]]}}}],"schema":"https://github.com/citation-style-language/schema/raw/master/csl-citation.json"} </w:instrText>
      </w:r>
      <w:r w:rsidR="00917E4C" w:rsidRPr="001B170D">
        <w:rPr>
          <w:rFonts w:ascii="Times New Roman" w:hAnsi="Times New Roman" w:cs="Times New Roman"/>
          <w:sz w:val="28"/>
          <w:szCs w:val="28"/>
        </w:rPr>
        <w:fldChar w:fldCharType="separate"/>
      </w:r>
      <w:r w:rsidR="00917E4C" w:rsidRPr="001B170D">
        <w:rPr>
          <w:rFonts w:ascii="Times New Roman" w:hAnsi="Times New Roman" w:cs="Times New Roman"/>
          <w:sz w:val="28"/>
          <w:szCs w:val="28"/>
        </w:rPr>
        <w:t>[12]</w:t>
      </w:r>
      <w:r w:rsidR="00917E4C" w:rsidRPr="001B170D">
        <w:rPr>
          <w:rFonts w:ascii="Times New Roman" w:hAnsi="Times New Roman" w:cs="Times New Roman"/>
          <w:sz w:val="28"/>
          <w:szCs w:val="28"/>
        </w:rPr>
        <w:fldChar w:fldCharType="end"/>
      </w:r>
      <w:r w:rsidR="00866B13" w:rsidRPr="001B170D">
        <w:rPr>
          <w:rFonts w:ascii="Times New Roman" w:hAnsi="Times New Roman" w:cs="Times New Roman"/>
          <w:sz w:val="28"/>
          <w:szCs w:val="28"/>
        </w:rPr>
        <w:t xml:space="preserve">. La maladie est donc un facteur pouvant favoriser la dépression et l’anxiété chez les </w:t>
      </w:r>
      <w:r w:rsidR="00737CC6" w:rsidRPr="001B170D">
        <w:rPr>
          <w:rFonts w:ascii="Times New Roman" w:hAnsi="Times New Roman" w:cs="Times New Roman"/>
          <w:sz w:val="28"/>
          <w:szCs w:val="28"/>
        </w:rPr>
        <w:t>patients,</w:t>
      </w:r>
      <w:r w:rsidR="00210BA2" w:rsidRPr="001B170D">
        <w:rPr>
          <w:rFonts w:ascii="Times New Roman" w:hAnsi="Times New Roman" w:cs="Times New Roman"/>
          <w:sz w:val="28"/>
          <w:szCs w:val="28"/>
        </w:rPr>
        <w:t xml:space="preserve"> pouvant aller jusqu’au suicide</w:t>
      </w:r>
      <w:r w:rsidR="00837EE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{"citationID":"8JPUOFoH","properties":{"formattedCitation":"[53]","plainCitation":"[53]","noteIndex":0},"citationItems":[{"id":1016,"uris":["http://zotero.org/users/local/EhEbXidg/items/D5U4B9C7"],"itemData":{"id":1016,"type":"article-journal","abstract":"BACKGROUND: Previous studies found conflicting results about whether hidradenitis suppurativa (HS) is associated with depression or anxiety.\nOBJECTIVES: To determine the relationship of HS with depression and anxiety.\nMETHODS: A systematic review was performed of published observational studies in MEDLINE, PubMed, Embase, Global Resource for Eczema Trials (GREAT), Latin American and Caribbean Health Sciences Literature (LILACS), Cochrane, Scopus, and PsychInfo that analyzed depression or anxiety in HS. Two reviewers performed title/abstract review and data extraction. Meta-analysis was performed with random-effects weighting.\nRESULTS: Thirty-eight studies met inclusion criteria; 27 had sufficient data for meta-analysis. The prevalences of depression (26.5% vs 6.6%) and anxiety (18.1% vs 7.1%) were higher in persons with versus without HS. Patients with HS had higher odds of depression in 12 of 13 studies and pooled analysis (odds ratio, 2.54; 95% confidence interval, 2.15-3.01), and anxiety in 6 of 6 studies and pooled analysis (odds ratio, 2.00; 95% confidence interval, 1.66-2.42). Similar results were found in sensitivity analyses for different methods of HS diagnosis (physician diagnosed and chart review) and control groups (healthy and dermatologic control individuals). HS was associated with higher antidepressant and anxiolytic use and with suicidality, but not mean depression and anxiety scale scores.\nLIMITATIONS: Individual-level data were unavailable.\nCONCLUSIONS: Patients with HS have higher odds of depression, anxiety, and suicidality.","container-title":"Journal of the American Academy of Dermatology","DOI":"10.1016/j.jaad.2019.11.068","ISSN":"1097-6787","issue":"3","journalAbbreviation":"J Am Acad Dermatol","language":"eng","note":"PMID: 31862404","page":"737-744","source":"PubMed","title":"Association between hidradenitis suppurativa, depression, anxiety, and suicidality: A systematic review and meta-analysis","title-short":"Association between hidradenitis suppurativa, depression, anxiety, and suicidality","volume":"83","author":[{"family":"Patel","given":"Kevin R."},{"family":"Lee","given":"Harrison H."},{"family":"Rastogi","given":"Supriya"},{"family":"Vakharia","given":"Paras P."},{"family":"Hua","given":"Tammy"},{"family":"Chhiba","given":"Krishan"},{"family":"Singam","given":"Vivek"},{"family":"Silverberg","given":"Jonathan I."}],"issued":{"date-parts":[["2020",9]]}}}],"schema":"https://github.com/citation-style-language/schema/raw/master/csl-citation.json"} </w:instrText>
      </w:r>
      <w:r w:rsidR="00837EE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[53]</w:t>
      </w:r>
      <w:r w:rsidR="00837EE0" w:rsidRPr="001B170D">
        <w:rPr>
          <w:rFonts w:ascii="Times New Roman" w:hAnsi="Times New Roman" w:cs="Times New Roman"/>
          <w:sz w:val="28"/>
          <w:szCs w:val="28"/>
        </w:rPr>
        <w:fldChar w:fldCharType="end"/>
      </w:r>
      <w:r w:rsidR="00866B13" w:rsidRPr="001B170D">
        <w:rPr>
          <w:rFonts w:ascii="Times New Roman" w:hAnsi="Times New Roman" w:cs="Times New Roman"/>
          <w:sz w:val="28"/>
          <w:szCs w:val="28"/>
        </w:rPr>
        <w:t>.</w:t>
      </w:r>
    </w:p>
    <w:p w14:paraId="7DEAF20E" w14:textId="0DBA8985" w:rsidR="0048743F" w:rsidRPr="001B170D" w:rsidRDefault="00866B1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00210BA2" w:rsidRPr="001B170D">
        <w:rPr>
          <w:rFonts w:ascii="Times New Roman" w:hAnsi="Times New Roman" w:cs="Times New Roman"/>
          <w:sz w:val="28"/>
          <w:szCs w:val="28"/>
        </w:rPr>
        <w:t>La</w:t>
      </w:r>
      <w:r w:rsidRPr="001B170D">
        <w:rPr>
          <w:rFonts w:ascii="Times New Roman" w:hAnsi="Times New Roman" w:cs="Times New Roman"/>
          <w:sz w:val="28"/>
          <w:szCs w:val="28"/>
        </w:rPr>
        <w:t xml:space="preserve"> maladie pouvait provoquer chez les patients énormément de honte et d’irritation à cause des odeurs, des cicatrices, des démangeaisons ou encore des douleurs, affectant ainsi négativement la qualité de vie des patients </w:t>
      </w:r>
      <w:r w:rsidR="00430B72" w:rsidRPr="001B170D">
        <w:rPr>
          <w:rFonts w:ascii="Times New Roman" w:hAnsi="Times New Roman" w:cs="Times New Roman"/>
          <w:sz w:val="28"/>
          <w:szCs w:val="28"/>
        </w:rPr>
        <w:fldChar w:fldCharType="begin"/>
      </w:r>
      <w:r w:rsidR="0059252A" w:rsidRPr="001B170D">
        <w:rPr>
          <w:rFonts w:ascii="Times New Roman" w:hAnsi="Times New Roman" w:cs="Times New Roman"/>
          <w:sz w:val="28"/>
          <w:szCs w:val="28"/>
        </w:rPr>
        <w:instrText xml:space="preserve"> ADDIN ZOTERO_ITEM CSL_CITATION {"citationID":"k3BMw2po","properties":{"formattedCitation":"[13,14]","plainCitation":"[13,14]","noteIndex":0},"citationItems":[{"id":845,"uris":["http://zotero.org/users/local/EhEbXidg/items/B3CEKVDH"],"itemData":{"id":845,"type":"article-journal","abstract":"L’hidradénite suppurée est associée à une altération parfois majeure de la qualité de vie du patient mais également de son entourage familial. Le but …","container-title":"Annales de Dermatologie et de Vénéréologie","DOI":"10.1016/j.annder.2017.09.354","ISSN":"0151-9638","issue":"12","language":"en-US","note":"publisher: Elsevier Masson","page":"S223","source":"www.sciencedirect.com","title":"La maladie de Verneuil impacte profondément la qualité de vie familiale","volume":"144","issued":{"date-parts":[["2017",12,1]]}}},{"id":828,"uris":["http://zotero.org/users/local/EhEbXidg/items/KLI2CFWK"],"itemData":{"id":828,"type":"article-journal","abstract":"BACKGROUND: Hidradenitis suppurativa (HS) is a long-term skin disorder associated with high levels of psychological distress and significant life impact.\nOBJECTIVE: To evaluate the quality of life, depression, anxiety, loneliness, and self-esteem in patients with HS.\nMETHODS: Ninety-four patients with HS were enrolled in the study. The quality of life, depression, anxiety, loneliness, and self-esteem of the patients were assessed using the Dermatology Life Quality Index (DLQI), the Hospital Anxiety and Depression Scale (HADS), the UCLA Loneliness Scale (UCLA-Version 3), and the Rosenberg Self-Esteem Scale (RSES), respectively.\nRESULTS: The DLQI mean score was 11.43 ± 6.61 in patients with HS. The patients with HS presented statistically significantly higher anxiety (6.41 ± 3.31 vs. 5.00 ± 1.59, p &lt; 0.001), depression (5.45 ± 2.79 vs. 4.16 ± 1.54, p &lt; 0.001), and loneliness and social isolation scores (42.86 ± 8.63 vs. 35.57 ± 6.17, p &lt; 0.001) and lower self-esteem scores (18.91 ± 1.79 vs. 19.77 ± 2.53, p = 0.008) than the healthy controls.\nCONCLUSIONS: HS is a distressing, recurrent disease that impairs quality of life. We can suggest services that allow an integrated approach, which includes psychosocial support, offering the patients relief from isolation and an opportunity to share common experiences.","container-title":"Dermatology (Basel, Switzerland)","DOI":"10.1159/000453355","ISSN":"1421-9832","issue":"6","journalAbbreviation":"Dermatology","language":"eng","note":"PMID: 28052274","page":"687-691","source":"PubMed","title":"Quality of Life and Psychosocial Implications in Patients with Hidradenitis Suppurativa","volume":"232","author":[{"family":"Kouris","given":"Anargyros"},{"family":"Platsidaki","given":"Eftychia"},{"family":"Christodoulou","given":"Christos"},{"family":"Efstathiou","given":"Vasiliki"},{"family":"Dessinioti","given":"Clio"},{"family":"Tzanetakou","given":"Vasiliki"},{"family":"Korkoliakou","given":"Panagiota"},{"family":"Zisimou","given":"Chrisa"},{"family":"Antoniou","given":"Christina"},{"family":"Kontochristopoulos","given":"George"}],"issued":{"date-parts":[["2016"]]}}}],"schema":"https://github.com/citation-style-language/schema/raw/master/csl-citation.json"} </w:instrText>
      </w:r>
      <w:r w:rsidR="00430B72" w:rsidRPr="001B170D">
        <w:rPr>
          <w:rFonts w:ascii="Times New Roman" w:hAnsi="Times New Roman" w:cs="Times New Roman"/>
          <w:sz w:val="28"/>
          <w:szCs w:val="28"/>
        </w:rPr>
        <w:fldChar w:fldCharType="separate"/>
      </w:r>
      <w:r w:rsidR="0059252A" w:rsidRPr="001B170D">
        <w:rPr>
          <w:rFonts w:ascii="Times New Roman" w:hAnsi="Times New Roman" w:cs="Times New Roman"/>
          <w:sz w:val="28"/>
          <w:szCs w:val="28"/>
        </w:rPr>
        <w:t>[13,14]</w:t>
      </w:r>
      <w:r w:rsidR="00430B72" w:rsidRPr="001B170D">
        <w:rPr>
          <w:rFonts w:ascii="Times New Roman" w:hAnsi="Times New Roman" w:cs="Times New Roman"/>
          <w:sz w:val="28"/>
          <w:szCs w:val="28"/>
        </w:rPr>
        <w:fldChar w:fldCharType="end"/>
      </w:r>
      <w:r w:rsidRPr="001B170D">
        <w:rPr>
          <w:rFonts w:ascii="Times New Roman" w:hAnsi="Times New Roman" w:cs="Times New Roman"/>
          <w:sz w:val="28"/>
          <w:szCs w:val="28"/>
        </w:rPr>
        <w:t>. Un autre élément de la vie quotidienne sur lequel la maladie peut avoir un impact est la vie sexuelle. En effet, les patients présentent une altération de la vie sexuelle à la suite de l’apparition de la maladie. Une étude a été réalisée à l’aide d’un questionnaire remis à 85 participants volontaires (45 femmes dont 24 atteintes de Maladie de Verneuil et 40 hommes dont 20 atteints de Maladie de Verneuil). Afin d’évaluer la santé sexuelle, différents indices ont été utilisés comme l'indice de la fonction sexuelle féminine, l'indice international de la fonction érectile et l'échelle de concept de soi de Francfort pour la sexualité. Finalement, cette étude a montré que les patients atteints de Maladie de Verneuil présentaient des dysfonctionnements sexuels ainsi que des altérations de la vie sexuelle</w:t>
      </w:r>
      <w:r w:rsidR="00837EE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{"citationID":"YLqbKLs8","properties":{"formattedCitation":"[54]","plainCitation":"[54]","noteIndex":0},"citationItems":[{"id":1018,"uris":["http://zotero.org/users/local/EhEbXidg/items/WUVWCISU"],"itemData":{"id":1018,"type":"article-journal","abstract":"BACKGROUND: Acne inversa (AI) leads chronically to painful eruptions and extensive scarring in predominantly intimate areas. We hypothesized an impairment of sexual life caused by the disease.\nOBJECTIVES: By means of validated questionnaires, sexual health and quality of life were assessed in patients with AI and in healthy control subjects.\nMETHODS: A self-administered questionnaire was given to 85 voluntary study participants. In all, 45 women (24 patients vs 21 control subjects) and 40 men (20 patients vs 20 control subjects) were enrolled in the study. The Female Sexual Function Index, the International Index of Erectile Function, and the Frankfurt Self-Concept Scale for Sexuality were used to assess sexual health. Quality of life was measured with the Dermatology Life Quality Index.\nRESULTS: This study demonstrated, for the first time to our knowledge, that patients with AI have sexual dysfunctions and sexual distress in comparison with matched control subjects. Sexual distress was particularly higher in female than in male patients with AI. Surprisingly, severity of cutaneous alterations correlated neither with sexual dysfunctions nor with sexual distress. However, the sexual dysfunction and sexual distress negatively correlated with the quality of life in female patients with AI who had a lower quality of life compared with gender-matched control subjects and male patients.\nLIMITATIONS: Small sample size is the main limitation of this study.\nCONCLUSIONS: Sexual health is diminished in patients with AI. We underscore the need for physicians to implement attention on the impact of AI on sexual health and quality of life when treating patients for this disease.","container-title":"Journal of the American Academy of Dermatology","DOI":"10.1016/j.jaad.2011.10.024","ISSN":"1097-6787","issue":"3","journalAbbreviation":"J Am Acad Dermatol","language":"eng","note":"PMID: 22182915","page":"422-428, 428.e1","source":"PubMed","title":"Profound disturbances of sexual health in patients with acne inversa","volume":"67","author":[{"family":"Kurek","given":"Agata"},{"family":"Peters","given":"Eva M. J."},{"family":"Chanwangpong","given":"Akewit"},{"family":"Sabat","given":"Robert"},{"family":"Sterry","given":"Wolfram"},{"family":"Schneider-Burrus","given":"Sylke"}],"issued":{"date-parts":[["2012",9]]}}}],"schema":"https://github.com/citation-style-language/schema/raw/master/csl-citation.json"} </w:instrText>
      </w:r>
      <w:r w:rsidR="00837EE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[54]</w:t>
      </w:r>
      <w:r w:rsidR="00837EE0" w:rsidRPr="001B170D">
        <w:rPr>
          <w:rFonts w:ascii="Times New Roman" w:hAnsi="Times New Roman" w:cs="Times New Roman"/>
          <w:sz w:val="28"/>
          <w:szCs w:val="28"/>
        </w:rPr>
        <w:fldChar w:fldCharType="end"/>
      </w:r>
      <w:r w:rsidRPr="001B170D">
        <w:rPr>
          <w:rFonts w:ascii="Times New Roman" w:hAnsi="Times New Roman" w:cs="Times New Roman"/>
          <w:sz w:val="28"/>
          <w:szCs w:val="28"/>
        </w:rPr>
        <w:t>. Une autre étude incluant 100 patients vient confirmer l’impact négatif de la maladie sur la vie sexuelle des patients montrant ainsi l’altération de la qualité de vie des patients suite à ces dysfonctionnements sexuels quelle que soit l’étendue des lésions</w:t>
      </w:r>
      <w:r w:rsidR="0031010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{"citationID":"i1AB6H4b","properties":{"formattedCitation":"[55]","plainCitation":"[55]","noteIndex":0},"citationItems":[{"id":1020,"uris":["http://zotero.org/users/local/EhEbXidg/items/WWLX3CW2"],"itemData":{"id":1020,"type":"article-journal","abstract":"BACKGROUND: Hidradenitis suppurativa (HS) is a chronic, recurrent, debilitating follicular disease. The effect of HS on physical and psychological aspects of sexual function is not well understood.\nOBJECTIVE: The objective of this study is to investigate the contribution of sexual dysfunction to the quality of life (QoL) of patients with HS and to investigate the extent to which sexual health predicts the QoL in these patients.\nMETHODS: This is an observational cross-sectional study of 50 patients with HS and 50 healthy volunteers who completed questionnaires to measure QoL and sexual functioning using four validated tools.\nRESULTS: Male patients experienced higher sexual dysfunction and a reduced quality of sexual life, while female patients reported higher sexual distress, compared with control groups. In male patients, sexual QoL and erectile dysfunction predicted a 72% decline in QoL. In female patients, sexual distress and sexual dysfunction predicted 46% variability in QoL index scores, beyond the effects of disease severity.\nCONCLUSION: Disruptions to sexual functioning greatly contribute to QoL impairments in patients with HS regardless of genital lesions. Health care professionals should inquire about and pay close attention to sexual health concerns in patients with HS.","container-title":"International Journal of Women's Dermatology","DOI":"10.1016/j.ijwd.2017.10.007","ISSN":"2352-6475","issue":"2","journalAbbreviation":"Int J Womens Dermatol","language":"eng","note":"PMID: 30023423\nPMCID: PMC6047191","page":"74-79","source":"PubMed","title":"Quality of life and sexual health in patients with hidradenitis suppurativa","volume":"4","author":[{"family":"Alavi","given":"A."},{"family":"Farzanfar","given":"D."},{"family":"Rogalska","given":"T."},{"family":"Lowes","given":"M. A."},{"family":"Chavoshi","given":"S."}],"issued":{"date-parts":[["2018",6]]}}}],"schema":"https://github.com/citation-style-language/schema/raw/master/csl-citation.json"} </w:instrText>
      </w:r>
      <w:r w:rsidR="0031010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[55]</w:t>
      </w:r>
      <w:r w:rsidR="00310100"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08E0C2F8" w14:textId="70D386E5" w:rsidR="00866B13" w:rsidRPr="001B170D" w:rsidRDefault="00866B1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Finalement, la maladie de Verneuil représente un fardeau, que ce soit sur un plan physique ou psychologique, il s’agit d’une maladie handicapante, stigmatisante, invalidante et impactant fortement la qualité de vie des patients.</w:t>
      </w:r>
    </w:p>
    <w:p w14:paraId="03772098" w14:textId="77777777" w:rsidR="002E3BA7" w:rsidRPr="001B170D" w:rsidRDefault="002E3BA7" w:rsidP="001B170D">
      <w:pPr>
        <w:spacing w:after="0" w:line="360" w:lineRule="auto"/>
        <w:jc w:val="both"/>
        <w:rPr>
          <w:rFonts w:ascii="Times New Roman" w:hAnsi="Times New Roman" w:cs="Times New Roman"/>
          <w:sz w:val="28"/>
          <w:szCs w:val="28"/>
        </w:rPr>
      </w:pPr>
    </w:p>
    <w:p w14:paraId="42ABDF24" w14:textId="77777777" w:rsidR="00A014C3" w:rsidRPr="001B170D" w:rsidRDefault="00A014C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La qualité de vie est évaluée par le Score de DLQI : Index Dermatologie de la Qualité de Vie </w:t>
      </w:r>
    </w:p>
    <w:p w14:paraId="7ADA27FA" w14:textId="6FC708BC" w:rsidR="00A014C3" w:rsidRPr="001B170D" w:rsidRDefault="00A014C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 Le DLQI est un questionnaire simple et pratique dont le but est d'évaluer l'impact d'une maladie de peau et de son traitement sur la qualité de vie des personnes atteintes par une telle maladie</w:t>
      </w:r>
      <w:r w:rsidR="00DB2FC7"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HCJ23HH","properties":{"formattedCitation":"[56]","plainCitation":"[56]","noteIndex":0},"citationItems":[{"id":356,"uris":["http://zotero.org/users/local/EhEbXidg/items/YHCETR7T"],"itemData":{"id":356,"type":"document","title":"dlqi-bbfd6e5efebddec92aaf981ab754a292.pdf","URL":"https://www.sfdermato.org/upload/scores/dlqi-bbfd6e5efebddec92aaf981ab754a292.pdf","accessed":{"date-parts":[["2024",7,15]]}}}],"schema":"https://github.com/citation-style-language/schema/raw/master/csl-citation.json"} </w:instrText>
      </w:r>
      <w:r w:rsidR="00DB2FC7"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[56]</w:t>
      </w:r>
      <w:r w:rsidR="00DB2FC7"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2B71DCD2" w14:textId="3993766C" w:rsidR="00A014C3" w:rsidRPr="001B170D" w:rsidRDefault="00A014C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symptômes à recueillir sont ceux présents au cours des 7 derniers jours</w:t>
      </w:r>
    </w:p>
    <w:p w14:paraId="6F0D60B8" w14:textId="77777777" w:rsidR="00D935D2" w:rsidRPr="001B170D" w:rsidRDefault="00D935D2" w:rsidP="001B170D">
      <w:pPr>
        <w:spacing w:after="0" w:line="360" w:lineRule="auto"/>
        <w:jc w:val="both"/>
        <w:rPr>
          <w:rFonts w:ascii="Times New Roman" w:hAnsi="Times New Roman" w:cs="Times New Roman"/>
          <w:sz w:val="28"/>
          <w:szCs w:val="28"/>
        </w:rPr>
      </w:pPr>
    </w:p>
    <w:p w14:paraId="4BA0BF46" w14:textId="39DD04C9" w:rsidR="00D62A71" w:rsidRPr="001B170D" w:rsidRDefault="00D935D2"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572E4A13" wp14:editId="736ECE59">
            <wp:extent cx="3810000" cy="4438650"/>
            <wp:effectExtent l="0" t="0" r="0" b="0"/>
            <wp:docPr id="420582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2744" name=""/>
                    <pic:cNvPicPr/>
                  </pic:nvPicPr>
                  <pic:blipFill>
                    <a:blip r:embed="rId37"/>
                    <a:stretch>
                      <a:fillRect/>
                    </a:stretch>
                  </pic:blipFill>
                  <pic:spPr>
                    <a:xfrm>
                      <a:off x="0" y="0"/>
                      <a:ext cx="3810532" cy="4439270"/>
                    </a:xfrm>
                    <a:prstGeom prst="rect">
                      <a:avLst/>
                    </a:prstGeom>
                  </pic:spPr>
                </pic:pic>
              </a:graphicData>
            </a:graphic>
          </wp:inline>
        </w:drawing>
      </w:r>
    </w:p>
    <w:p w14:paraId="2C526F53" w14:textId="5CB452FC" w:rsidR="00D935D2" w:rsidRPr="003C45D7" w:rsidRDefault="00D935D2" w:rsidP="001B170D">
      <w:pPr>
        <w:pStyle w:val="Lgende"/>
        <w:spacing w:line="360" w:lineRule="auto"/>
        <w:jc w:val="both"/>
        <w:rPr>
          <w:rFonts w:ascii="Times New Roman" w:hAnsi="Times New Roman" w:cs="Times New Roman"/>
          <w:color w:val="auto"/>
          <w:sz w:val="28"/>
          <w:szCs w:val="28"/>
        </w:rPr>
      </w:pPr>
      <w:bookmarkStart w:id="157" w:name="_Toc212464544"/>
      <w:r w:rsidRPr="003C45D7">
        <w:rPr>
          <w:rFonts w:ascii="Times New Roman" w:hAnsi="Times New Roman" w:cs="Times New Roman"/>
          <w:color w:val="auto"/>
          <w:sz w:val="28"/>
          <w:szCs w:val="28"/>
        </w:rPr>
        <w:t xml:space="preserve">Figure </w:t>
      </w:r>
      <w:r w:rsidRPr="003C45D7">
        <w:rPr>
          <w:rFonts w:ascii="Times New Roman" w:hAnsi="Times New Roman" w:cs="Times New Roman"/>
          <w:color w:val="auto"/>
          <w:sz w:val="28"/>
          <w:szCs w:val="28"/>
        </w:rPr>
        <w:fldChar w:fldCharType="begin"/>
      </w:r>
      <w:r w:rsidRPr="003C45D7">
        <w:rPr>
          <w:rFonts w:ascii="Times New Roman" w:hAnsi="Times New Roman" w:cs="Times New Roman"/>
          <w:color w:val="auto"/>
          <w:sz w:val="28"/>
          <w:szCs w:val="28"/>
        </w:rPr>
        <w:instrText xml:space="preserve"> SEQ Figure \* ARABIC </w:instrText>
      </w:r>
      <w:r w:rsidRPr="003C45D7">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9</w:t>
      </w:r>
      <w:r w:rsidRPr="003C45D7">
        <w:rPr>
          <w:rFonts w:ascii="Times New Roman" w:hAnsi="Times New Roman" w:cs="Times New Roman"/>
          <w:color w:val="auto"/>
          <w:sz w:val="28"/>
          <w:szCs w:val="28"/>
        </w:rPr>
        <w:fldChar w:fldCharType="end"/>
      </w:r>
      <w:r w:rsidRPr="003C45D7">
        <w:rPr>
          <w:rFonts w:ascii="Times New Roman" w:hAnsi="Times New Roman" w:cs="Times New Roman"/>
          <w:color w:val="auto"/>
          <w:sz w:val="28"/>
          <w:szCs w:val="28"/>
        </w:rPr>
        <w:t> : DLQI</w:t>
      </w:r>
      <w:bookmarkEnd w:id="157"/>
    </w:p>
    <w:p w14:paraId="7A31AFC8" w14:textId="6F445A8B" w:rsidR="00D62A71" w:rsidRPr="001B170D" w:rsidRDefault="00D62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Interprétation du Score de DLQI :</w:t>
      </w:r>
    </w:p>
    <w:p w14:paraId="0770EF78" w14:textId="77777777" w:rsidR="00D62A71" w:rsidRPr="001B170D" w:rsidRDefault="00D62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 0-1= aucun effet sur la vie du patient. </w:t>
      </w:r>
    </w:p>
    <w:p w14:paraId="0E9543F6" w14:textId="77777777" w:rsidR="00D62A71" w:rsidRPr="001B170D" w:rsidRDefault="00D62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2-5 = faible effet sur la vie du patient. </w:t>
      </w:r>
    </w:p>
    <w:p w14:paraId="7B426F1C" w14:textId="77777777" w:rsidR="00D62A71" w:rsidRPr="001B170D" w:rsidRDefault="00D62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6-10 = effet modéré sur la vie du patient. </w:t>
      </w:r>
    </w:p>
    <w:p w14:paraId="21DFA5D4" w14:textId="77777777" w:rsidR="00D62A71" w:rsidRPr="001B170D" w:rsidRDefault="00D62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11-20 = effet important sur la vie du patient. </w:t>
      </w:r>
    </w:p>
    <w:p w14:paraId="5A48E06A" w14:textId="00031C99" w:rsidR="00877906" w:rsidRPr="001B170D" w:rsidRDefault="00D62A7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21-30 = effet extrêmement important sur la vie du patient.</w:t>
      </w:r>
    </w:p>
    <w:p w14:paraId="0CE9C862" w14:textId="29074DED" w:rsidR="00084A52" w:rsidRPr="001B170D" w:rsidRDefault="0087790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Plus spécifique de la maladie de Verneuil, le HIDR</w:t>
      </w:r>
      <w:r w:rsidR="00794018" w:rsidRPr="001B170D">
        <w:rPr>
          <w:rFonts w:ascii="Times New Roman" w:hAnsi="Times New Roman" w:cs="Times New Roman"/>
          <w:sz w:val="28"/>
          <w:szCs w:val="28"/>
        </w:rPr>
        <w:t>A</w:t>
      </w:r>
      <w:r w:rsidRPr="001B170D">
        <w:rPr>
          <w:rFonts w:ascii="Times New Roman" w:hAnsi="Times New Roman" w:cs="Times New Roman"/>
          <w:sz w:val="28"/>
          <w:szCs w:val="28"/>
        </w:rPr>
        <w:t xml:space="preserve">disk est un outil visuel sous la forme d’un disque avec des scores allant de 0 à 10 pour chaque réponse, avec </w:t>
      </w:r>
      <w:r w:rsidRPr="001B170D">
        <w:rPr>
          <w:rFonts w:ascii="Times New Roman" w:hAnsi="Times New Roman" w:cs="Times New Roman"/>
          <w:sz w:val="28"/>
          <w:szCs w:val="28"/>
        </w:rPr>
        <w:lastRenderedPageBreak/>
        <w:t>0 : pas d’impact sur la vie quotidienne et 10 : impact maximal sur la vie quotidienne. Il y a 10 items au niveau du disque et le résultat se présente par la suite sous forme d’un polygone témoignant de l’impact et du poids de la pathologie sur la vie quotidienne du patient</w:t>
      </w: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pAiAkfk","properties":{"formattedCitation":"[57]","plainCitation":"[57]","noteIndex":0},"citationItems":[{"id":1009,"uris":["http://zotero.org/users/local/EhEbXidg/items/BTSHHSIT"],"itemData":{"id":1009,"type":"article-journal","abstract":"Background\nHidradenitis suppurativa (HS) is a chronic, relapsing, inflammatory skin disease characterized by painful inflamed nodules, recurrent abscesses and fistulas located in apocrine gland–bearing body sites. The negative impact of HS on patient's quality of life (QoL) has been reported to be greater than other dermatologic conditions as psoriasis and atopic eczema, and its improvement is an important goal in disease management. Nowadays, there are no specific validated QoL instruments available for HS and generic dermatologic questionnaires are used.\n\nObjective\nThe objective of this study was to demonstrate the validity, reliability and responsiveness of HIDRAdisk, a new innovative tool designed for rapid assessment of HS burden and, at the same time, an intuitive graphic visualization of the measurement outcome.\n\nMethods\nA multicentre, longitudinal, observational study was conducted to validate the HIDRAdisk compared with other validated questionnaires [Skindex‐16, Dermatology Life Quality Index (DLQI), Work Productivity and Activity Impairment–General Health (WPAI:GH)] and to evaluate its correlation with disease severity in Italian patients with any degree of HS severity, as measured by Hurley stage and HS Physician Global Assessment (HS‐PGA).\n\nResults\nA total of 140 patients (59% women; mean age 34.9 ± 11.0 years) were enrolled in 27 dermatologic centres. HIDRAdisk showed a strong correlation with Skindex‐16 and DLQI, and a good one with WPAI:GH (correlation coefficient: 0.7568, 0.6651 and 0.5947, respectively) and a statistically significant correlation with both Hurley stage and HS‐PGA. Very good internal consistency (Cronbach coefficient &gt;0.80; intraclass correlation coefficient &gt;0.6), with correlation between the 10 items, good test–retest reliability (Spearman correlation coefficient, 0.8331; P &lt; 0.0001) and responsiveness to changes were demonstrated.\n\nConclusion\nOur study shows that HIDRAdisk, a short and innovative visual HS QoL instrument, has been psychometrically validated in Italian language and it may help improve the management of HS once implemented in routine clinical practice.","container-title":"Journal of the European Academy of Dermatology and Venereology","DOI":"10.1111/jdv.15425","ISSN":"0926-9959","issue":"4","journalAbbreviation":"J Eur Acad Dermatol Venereol","note":"PMID: 30633405\nPMCID: PMC6593467","page":"766-773","source":"PubMed Central","title":"HIDRAdisk: validation of an innovative visual tool to assess the burden of hidradenitis suppurativa","title-short":"HIDRAdisk","volume":"33","author":[{"family":"Peris","given":"K."},{"family":"Lo Schiavo","given":"A."},{"family":"Fabbrocini","given":"G."},{"family":"Dini","given":"V."},{"family":"Patrizi","given":"A."},{"family":"Fusano","given":"M."},{"family":"Bianchi","given":"L."},{"family":"Guanziroli","given":"E."},{"family":"Guarneri","given":"C."},{"family":"Parodi","given":"A."},{"family":"Bertoldi","given":"A."},{"family":"Musumeci","given":"M.L."},{"family":"Offidani","given":"A."},{"family":"Rongioletti","given":"F."},{"family":"Pistone","given":"G."},{"family":"Malara","given":"G."},{"family":"Potenza","given":"C."},{"family":"Casari","given":"A."},{"family":"Franchi","given":"C."},{"family":"Ardigò","given":"M."},{"family":"Cusano","given":"F."},{"family":"Stingeni","given":"L."},{"family":"Amerio","given":"P."},{"family":"Mancini","given":"L.L."},{"family":"Prignano","given":"F."},{"family":"Deboli","given":"T."},{"family":"Gualberti","given":"G."},{"family":"Saragaglia","given":"V."},{"family":"Bettoli","given":"V."}],"issued":{"date-parts":[["2019",4]]}}}],"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[57]</w:t>
      </w:r>
      <w:r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6A8A2ACE" w14:textId="3EFC0FAD" w:rsidR="00877906" w:rsidRPr="001B170D" w:rsidRDefault="0087790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r w:rsidR="00084A52" w:rsidRPr="001B170D">
        <w:rPr>
          <w:rFonts w:ascii="Times New Roman" w:hAnsi="Times New Roman" w:cs="Times New Roman"/>
          <w:sz w:val="28"/>
          <w:szCs w:val="28"/>
        </w:rPr>
        <w:t xml:space="preserve">Les dix items abordés sont les suivants : activités quotidiennes, vie sociale, vie sexuelle, vie professionnelle, </w:t>
      </w:r>
      <w:r w:rsidR="00794018" w:rsidRPr="001B170D">
        <w:rPr>
          <w:rFonts w:ascii="Times New Roman" w:hAnsi="Times New Roman" w:cs="Times New Roman"/>
          <w:sz w:val="28"/>
          <w:szCs w:val="28"/>
        </w:rPr>
        <w:t>personnalité, gestion</w:t>
      </w:r>
      <w:r w:rsidR="00084A52" w:rsidRPr="001B170D">
        <w:rPr>
          <w:rFonts w:ascii="Times New Roman" w:hAnsi="Times New Roman" w:cs="Times New Roman"/>
          <w:sz w:val="28"/>
          <w:szCs w:val="28"/>
        </w:rPr>
        <w:t xml:space="preserve"> des symptômes, </w:t>
      </w:r>
      <w:r w:rsidR="00794018" w:rsidRPr="001B170D">
        <w:rPr>
          <w:rFonts w:ascii="Times New Roman" w:hAnsi="Times New Roman" w:cs="Times New Roman"/>
          <w:sz w:val="28"/>
          <w:szCs w:val="28"/>
        </w:rPr>
        <w:t>odeur, douleur, état</w:t>
      </w:r>
      <w:r w:rsidR="00084A52" w:rsidRPr="001B170D">
        <w:rPr>
          <w:rFonts w:ascii="Times New Roman" w:hAnsi="Times New Roman" w:cs="Times New Roman"/>
          <w:sz w:val="28"/>
          <w:szCs w:val="28"/>
        </w:rPr>
        <w:t xml:space="preserve"> de santé générale, atteinte cutanée</w:t>
      </w:r>
      <w:r w:rsidR="00794018" w:rsidRPr="001B170D">
        <w:rPr>
          <w:rFonts w:ascii="Times New Roman" w:hAnsi="Times New Roman" w:cs="Times New Roman"/>
          <w:sz w:val="28"/>
          <w:szCs w:val="28"/>
        </w:rPr>
        <w:t>.</w:t>
      </w:r>
    </w:p>
    <w:p w14:paraId="5DAA6DA0" w14:textId="0098701E" w:rsidR="00614E2B" w:rsidRPr="001B170D" w:rsidRDefault="00FB7AB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inline distT="0" distB="0" distL="0" distR="0" wp14:anchorId="4207ADA6" wp14:editId="3F24C4A3">
                <wp:extent cx="308610" cy="308610"/>
                <wp:effectExtent l="0" t="0" r="0" b="0"/>
                <wp:docPr id="925728810" name="Rectangle 20" descr="The HIDRAdisk, with an example of a polygon derived by scores linked together and the relevant questions. Skin: HS affects my skin because of its extension or severity of symptoms or concerned areas; symptoms control: HS is an unpredictable disease, which is difficult to control; uneasiness/personality: HS makes me different from who I am (e.g. makes me insecure, inadequate, sad and aggressive); sexuality: HS impairs my sentimental and sexual life; social life: HS impairs my social life (e.g. meeting up with friends and family); work: HS impairs my working life (e.g. sick leave, difficult relationships with colleagues, reduced career opportunities and lack of concentration); daily activities: HS impairs my daily activities (e.g. domestic activities, personal care, sports and leisure, future planning); odour: HS causes me an unpleasant odour; general health: HS impairs my general state of health; pain: HS causes me physical pa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9828B1" id="Rectangle 20" o:spid="_x0000_s1026" alt="The HIDRAdisk, with an example of a polygon derived by scores linked together and the relevant questions. Skin: HS affects my skin because of its extension or severity of symptoms or concerned areas; symptoms control: HS is an unpredictable disease, which is difficult to control; uneasiness/personality: HS makes me different from who I am (e.g. makes me insecure, inadequate, sad and aggressive); sexuality: HS impairs my sentimental and sexual life; social life: HS impairs my social life (e.g. meeting up with friends and family); work: HS impairs my working life (e.g. sick leave, difficult relationships with colleagues, reduced career opportunities and lack of concentration); daily activities: HS impairs my daily activities (e.g. domestic activities, personal care, sports and leisure, future planning); odour: HS causes me an unpleasant odour; general health: HS impairs my general state of health; pain: HS causes me physical pain."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209A20FB" w14:textId="0D3E2C5D" w:rsidR="00614E2B" w:rsidRPr="001B170D" w:rsidRDefault="00FB7AB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253894C6" wp14:editId="4A3BC1AA">
            <wp:extent cx="4650828" cy="4534350"/>
            <wp:effectExtent l="0" t="0" r="0" b="0"/>
            <wp:docPr id="731032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2906" name=""/>
                    <pic:cNvPicPr/>
                  </pic:nvPicPr>
                  <pic:blipFill>
                    <a:blip r:embed="rId38"/>
                    <a:stretch>
                      <a:fillRect/>
                    </a:stretch>
                  </pic:blipFill>
                  <pic:spPr>
                    <a:xfrm>
                      <a:off x="0" y="0"/>
                      <a:ext cx="4665599" cy="4548751"/>
                    </a:xfrm>
                    <a:prstGeom prst="rect">
                      <a:avLst/>
                    </a:prstGeom>
                  </pic:spPr>
                </pic:pic>
              </a:graphicData>
            </a:graphic>
          </wp:inline>
        </w:drawing>
      </w:r>
    </w:p>
    <w:p w14:paraId="125A0322" w14:textId="75E72B34" w:rsidR="00FB7ABF" w:rsidRPr="003C45D7" w:rsidRDefault="00FB7ABF" w:rsidP="001B170D">
      <w:pPr>
        <w:pStyle w:val="Lgende"/>
        <w:spacing w:line="360" w:lineRule="auto"/>
        <w:jc w:val="both"/>
        <w:rPr>
          <w:rFonts w:ascii="Times New Roman" w:hAnsi="Times New Roman" w:cs="Times New Roman"/>
          <w:color w:val="auto"/>
          <w:sz w:val="28"/>
          <w:szCs w:val="28"/>
        </w:rPr>
      </w:pPr>
      <w:bookmarkStart w:id="158" w:name="_Toc212464545"/>
      <w:r w:rsidRPr="003C45D7">
        <w:rPr>
          <w:rFonts w:ascii="Times New Roman" w:hAnsi="Times New Roman" w:cs="Times New Roman"/>
          <w:color w:val="auto"/>
          <w:sz w:val="28"/>
          <w:szCs w:val="28"/>
        </w:rPr>
        <w:t xml:space="preserve">Figure </w:t>
      </w:r>
      <w:r w:rsidRPr="003C45D7">
        <w:rPr>
          <w:rFonts w:ascii="Times New Roman" w:hAnsi="Times New Roman" w:cs="Times New Roman"/>
          <w:color w:val="auto"/>
          <w:sz w:val="28"/>
          <w:szCs w:val="28"/>
        </w:rPr>
        <w:fldChar w:fldCharType="begin"/>
      </w:r>
      <w:r w:rsidRPr="003C45D7">
        <w:rPr>
          <w:rFonts w:ascii="Times New Roman" w:hAnsi="Times New Roman" w:cs="Times New Roman"/>
          <w:color w:val="auto"/>
          <w:sz w:val="28"/>
          <w:szCs w:val="28"/>
        </w:rPr>
        <w:instrText xml:space="preserve"> SEQ Figure \* ARABIC </w:instrText>
      </w:r>
      <w:r w:rsidRPr="003C45D7">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10</w:t>
      </w:r>
      <w:r w:rsidRPr="003C45D7">
        <w:rPr>
          <w:rFonts w:ascii="Times New Roman" w:hAnsi="Times New Roman" w:cs="Times New Roman"/>
          <w:color w:val="auto"/>
          <w:sz w:val="28"/>
          <w:szCs w:val="28"/>
        </w:rPr>
        <w:fldChar w:fldCharType="end"/>
      </w:r>
      <w:r w:rsidRPr="003C45D7">
        <w:rPr>
          <w:rFonts w:ascii="Times New Roman" w:hAnsi="Times New Roman" w:cs="Times New Roman"/>
          <w:color w:val="auto"/>
          <w:sz w:val="28"/>
          <w:szCs w:val="28"/>
        </w:rPr>
        <w:t xml:space="preserve"> : représentation </w:t>
      </w:r>
      <w:r w:rsidR="006E3563" w:rsidRPr="003C45D7">
        <w:rPr>
          <w:rFonts w:ascii="Times New Roman" w:hAnsi="Times New Roman" w:cs="Times New Roman"/>
          <w:color w:val="auto"/>
          <w:sz w:val="28"/>
          <w:szCs w:val="28"/>
        </w:rPr>
        <w:t>du HIDRADISK</w:t>
      </w:r>
      <w:bookmarkEnd w:id="158"/>
    </w:p>
    <w:p w14:paraId="0D481514" w14:textId="77777777" w:rsidR="006E3563" w:rsidRPr="006E3563" w:rsidRDefault="006E3563" w:rsidP="006E3563"/>
    <w:p w14:paraId="024D5557" w14:textId="36CCD4FC" w:rsidR="00EE16AC" w:rsidRPr="006E3563" w:rsidRDefault="00A1539C" w:rsidP="001B170D">
      <w:pPr>
        <w:pStyle w:val="Titre2"/>
        <w:numPr>
          <w:ilvl w:val="1"/>
          <w:numId w:val="41"/>
        </w:numPr>
        <w:spacing w:line="360" w:lineRule="auto"/>
        <w:jc w:val="both"/>
        <w:rPr>
          <w:rFonts w:ascii="Times New Roman" w:hAnsi="Times New Roman" w:cs="Times New Roman"/>
          <w:b/>
          <w:bCs/>
          <w:color w:val="auto"/>
          <w:sz w:val="28"/>
          <w:szCs w:val="28"/>
        </w:rPr>
      </w:pPr>
      <w:bookmarkStart w:id="159" w:name="_Toc212580037"/>
      <w:r w:rsidRPr="006E3563">
        <w:rPr>
          <w:rFonts w:ascii="Times New Roman" w:hAnsi="Times New Roman" w:cs="Times New Roman"/>
          <w:b/>
          <w:bCs/>
          <w:color w:val="auto"/>
          <w:sz w:val="28"/>
          <w:szCs w:val="28"/>
        </w:rPr>
        <w:t>Traitement</w:t>
      </w:r>
      <w:bookmarkEnd w:id="159"/>
    </w:p>
    <w:p w14:paraId="22DD20D1" w14:textId="14B6EF3D" w:rsidR="00A1539C" w:rsidRPr="006E3563" w:rsidRDefault="00A1539C" w:rsidP="001B170D">
      <w:pPr>
        <w:pStyle w:val="Paragraphedeliste"/>
        <w:numPr>
          <w:ilvl w:val="2"/>
          <w:numId w:val="41"/>
        </w:numPr>
        <w:spacing w:after="0" w:line="360" w:lineRule="auto"/>
        <w:jc w:val="both"/>
        <w:rPr>
          <w:rFonts w:ascii="Times New Roman" w:hAnsi="Times New Roman"/>
          <w:b/>
          <w:bCs/>
          <w:sz w:val="28"/>
          <w:szCs w:val="28"/>
        </w:rPr>
      </w:pPr>
      <w:r w:rsidRPr="006E3563">
        <w:rPr>
          <w:rFonts w:ascii="Times New Roman" w:hAnsi="Times New Roman"/>
          <w:b/>
          <w:bCs/>
          <w:sz w:val="28"/>
          <w:szCs w:val="28"/>
        </w:rPr>
        <w:t>Traitement curatif</w:t>
      </w:r>
    </w:p>
    <w:p w14:paraId="7DEB54E9" w14:textId="1EDE0E2B" w:rsidR="00A1539C" w:rsidRPr="006E3563" w:rsidRDefault="00A1539C" w:rsidP="001B170D">
      <w:pPr>
        <w:pStyle w:val="Paragraphedeliste"/>
        <w:numPr>
          <w:ilvl w:val="3"/>
          <w:numId w:val="41"/>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 But</w:t>
      </w:r>
    </w:p>
    <w:p w14:paraId="01E2E34C" w14:textId="6390EDC0" w:rsidR="00191581" w:rsidRPr="001B170D" w:rsidRDefault="0019158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Le but du traitement est de :</w:t>
      </w:r>
    </w:p>
    <w:p w14:paraId="68D7531F" w14:textId="77777777" w:rsidR="008B3551" w:rsidRPr="001B170D" w:rsidRDefault="008B3551"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Faire disparaître ou atténuer les signes et les symptômes (douleur, abcès, suppuration)</w:t>
      </w:r>
    </w:p>
    <w:p w14:paraId="55FEF4F0" w14:textId="77777777" w:rsidR="008B3551" w:rsidRPr="001B170D" w:rsidRDefault="008B3551"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Réduire la fréquence et la sévérité des poussées</w:t>
      </w:r>
    </w:p>
    <w:p w14:paraId="5C019523" w14:textId="2A0D2987" w:rsidR="00191581" w:rsidRPr="001B170D" w:rsidRDefault="008B3551"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Améliorer la qualité de vie.</w:t>
      </w:r>
    </w:p>
    <w:p w14:paraId="10667399" w14:textId="4EC047AD" w:rsidR="00191581" w:rsidRDefault="0019158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Cette prise en charge se doit d’être multidisciplinaire afin d’aider au mieux le patient à être acteur de sa santé</w:t>
      </w:r>
      <w:r w:rsidR="009B31F2" w:rsidRPr="001B170D">
        <w:rPr>
          <w:rFonts w:ascii="Times New Roman" w:hAnsi="Times New Roman" w:cs="Times New Roman"/>
          <w:sz w:val="28"/>
          <w:szCs w:val="28"/>
        </w:rPr>
        <w:t>.</w:t>
      </w:r>
    </w:p>
    <w:p w14:paraId="01C4B475" w14:textId="77777777" w:rsidR="006E3563" w:rsidRPr="001B170D" w:rsidRDefault="006E3563" w:rsidP="001B170D">
      <w:pPr>
        <w:spacing w:after="0" w:line="360" w:lineRule="auto"/>
        <w:jc w:val="both"/>
        <w:rPr>
          <w:rFonts w:ascii="Times New Roman" w:hAnsi="Times New Roman" w:cs="Times New Roman"/>
          <w:sz w:val="28"/>
          <w:szCs w:val="28"/>
        </w:rPr>
      </w:pPr>
    </w:p>
    <w:p w14:paraId="7EC9DEAA" w14:textId="1ABF9595" w:rsidR="009B31F2" w:rsidRPr="006E3563" w:rsidRDefault="009B31F2" w:rsidP="001B170D">
      <w:pPr>
        <w:pStyle w:val="Paragraphedeliste"/>
        <w:numPr>
          <w:ilvl w:val="3"/>
          <w:numId w:val="41"/>
        </w:numPr>
        <w:spacing w:after="0" w:line="360" w:lineRule="auto"/>
        <w:jc w:val="both"/>
        <w:rPr>
          <w:rFonts w:ascii="Times New Roman" w:hAnsi="Times New Roman"/>
          <w:b/>
          <w:bCs/>
          <w:sz w:val="28"/>
          <w:szCs w:val="28"/>
        </w:rPr>
      </w:pPr>
      <w:r w:rsidRPr="006E3563">
        <w:rPr>
          <w:rFonts w:ascii="Times New Roman" w:hAnsi="Times New Roman"/>
          <w:b/>
          <w:bCs/>
          <w:sz w:val="28"/>
          <w:szCs w:val="28"/>
        </w:rPr>
        <w:t>Moyens</w:t>
      </w:r>
      <w:r w:rsidR="00421FDE" w:rsidRPr="006E3563">
        <w:rPr>
          <w:rFonts w:ascii="Times New Roman" w:hAnsi="Times New Roman"/>
          <w:b/>
          <w:bCs/>
          <w:sz w:val="28"/>
          <w:szCs w:val="28"/>
        </w:rPr>
        <w:t xml:space="preserve"> médicaux non médicamenteux</w:t>
      </w:r>
    </w:p>
    <w:p w14:paraId="3034F4F7" w14:textId="77777777" w:rsidR="00EE16AC" w:rsidRPr="001B170D" w:rsidRDefault="00EE16AC" w:rsidP="001B170D">
      <w:pPr>
        <w:pStyle w:val="Paragraphedeliste"/>
        <w:spacing w:after="0" w:line="360" w:lineRule="auto"/>
        <w:ind w:left="2700"/>
        <w:jc w:val="both"/>
        <w:rPr>
          <w:rFonts w:ascii="Times New Roman" w:hAnsi="Times New Roman"/>
          <w:sz w:val="28"/>
          <w:szCs w:val="28"/>
        </w:rPr>
      </w:pPr>
    </w:p>
    <w:p w14:paraId="61546A74" w14:textId="77777777" w:rsidR="001E7C49" w:rsidRPr="006E3563" w:rsidRDefault="006E7EA2" w:rsidP="001B170D">
      <w:pPr>
        <w:pStyle w:val="Paragraphedeliste"/>
        <w:numPr>
          <w:ilvl w:val="0"/>
          <w:numId w:val="29"/>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Mesures hygiéno-diététiques </w:t>
      </w:r>
    </w:p>
    <w:p w14:paraId="0C602504" w14:textId="0C364602" w:rsidR="00D40810" w:rsidRPr="001B170D" w:rsidRDefault="006E7EA2"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Dans la prise en charge de la maladie de Verneuil, des mesures simples hygiéno-diététiques sont recommandées. Ces mesures permettent de lutter contre les facteurs de risques de la maladie. Parmi elles on peut citer : le sevrage tabagique, la perte de poids, l’équilibre des maladies métaboliques (diabète notamment) et une alimentation équilibrée</w:t>
      </w:r>
      <w:r w:rsidR="0005606E"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{"citationID":"Ypaee4bn","properties":{"formattedCitation":"[31,38]","plainCitation":"[31,38]","noteIndex":0},"citationItems":[{"id":944,"uris":["http://zotero.org/users/local/EhEbXidg/items/VJGKQCF4"],"itemData":{"id":944,"type":"article-journal","container-title":"The British Journal of Dermatology","DOI":"10.1111/bjd.16261","ISSN":"1365-2133","issue":"3","journalAbbreviation":"Br J Dermatol","language":"eng","note":"PMID: 29595225","page":"587-588","source":"PubMed","title":"Tobacco smoking and hidradenitis suppurativa: associated disease and an important modifiable risk factor","title-short":"Tobacco smoking and hidradenitis suppurativa","volume":"178","author":[{"family":"Micheletti","given":"R."}],"issued":{"date-parts":[["2018",3]]}}},{"id":963,"uris":["http://zotero.org/users/local/EhEbXidg/items/8BFSSFVF"],"itemData":{"id":963,"type":"webpage","title":"S.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sv=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-QsK9gvC2dvSD-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-GAAgEqABYsABAeABAegBAQqhDQqeDcrZ29IPlw0S8gwi7wwvc2VhcmNoL2Fib3V0LXRoaXMtcmVzdWx0P29yaWdpbj13d3cuZ29vZ2xlLmNvbSZyZXE9Q3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","accessed":{"date-parts":[["2025",10,15]]}}}],"schema":"https://github.com/citation-style-language/schema/raw/master/csl-citation.json"} </w:instrText>
      </w:r>
      <w:r w:rsidR="0005606E"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[31,38]</w:t>
      </w:r>
      <w:r w:rsidR="0005606E" w:rsidRPr="001B170D">
        <w:rPr>
          <w:rFonts w:ascii="Times New Roman" w:hAnsi="Times New Roman" w:cs="Times New Roman"/>
          <w:sz w:val="28"/>
          <w:szCs w:val="28"/>
        </w:rPr>
        <w:fldChar w:fldCharType="end"/>
      </w:r>
      <w:r w:rsidR="0005606E" w:rsidRPr="001B170D">
        <w:rPr>
          <w:rFonts w:ascii="Times New Roman" w:hAnsi="Times New Roman" w:cs="Times New Roman"/>
          <w:sz w:val="28"/>
          <w:szCs w:val="28"/>
        </w:rPr>
        <w:t>.</w:t>
      </w:r>
    </w:p>
    <w:p w14:paraId="33E7BE7B" w14:textId="32C5A6E0" w:rsidR="00D40810" w:rsidRPr="001B170D" w:rsidRDefault="006E7EA2"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Malgré ce que disent certaines publications, aucun régime alimentaire type ne permet vraiment une meilleure gestion de la pathologie, il s’agit plutôt d’une alimentation saine à adopter dans la vie quotidienne </w:t>
      </w:r>
      <w:r w:rsidR="00851F4F"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{"citationID":"nV4ltO52","properties":{"formattedCitation":"[1,58]","plainCitation":"[1,58]","noteIndex":0},"citationItems":[{"id":792,"uris":["http://zotero.org/users/local/EhEbXidg/items/QI7ZH5Z2"],"itemData":{"id":792,"type":"article-journal","abstract":"Abstract\n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Zee","given":"H.H."},{"family":"Jemec","given":"G.B.E."}],"issued":{"date-parts":[["2015",4]]}}},{"id":843,"uris":["http://zotero.org/users/local/EhEbXidg/items/DLGP9ECQ"],"itemData":{"id":843,"type":"article-journal","container-title":"Journal der Deutschen Dermatologischen Gesellschaft = Journal of the German Society of Dermatology: JDDG","DOI":"10.1111/j.1610-0387.2012.08006.x","ISSN":"1610-0387","journalAbbreviation":"J Dtsch Dermatol Ges","language":"ger","note":"PMID: 22925400","page":"S1-31","source":"PubMed","title":"[S1 guideline for the treatment of hidradenitis suppurativa / acne inversa * (number ICD-10 L73.2)]","volume":"10 Suppl 5","author":[{"family":"Zouboulis","given":"Christos C."},{"family":"Bechara","given":"Falk G."},{"family":"Fritz","given":"Klaus"},{"family":"Kurzen","given":"Hjalmar"},{"family":"Liakou","given":"Aikaterini I."},{"family":"Marsch","given":"Wolfgang C."},{"family":"Milling","given":"Annett"},{"family":"Nast","given":"Alexander"},{"family":"Podda","given":"Maurizio"},{"family":"Taube","given":"Klaus M."},{"family":"Wienert","given":"Volker"},{"family":"Winkler","given":"Thomas"},{"literal":"Deutsche Dermatologische Gesellschaft"},{"literal":"Berufsverband Deutscher Dermatologen"},{"literal":"Deutsche Gesellschaft fur Koloproktologie"},{"literal":"Deutsche Gesellschaft fur Dermatochirugie"},{"literal":"Hidradenitis Suppurativa Foundation"},{"literal":"Deutsche Interessegemeinschaft Akne inversa"},{"literal":"Deutsche Gesellschaft fur Psychosomatische Medizin"},{"literal":"European Society of Dermatology and Psychiatry"},{"literal":"European Society of Laser Dermatology"}],"issued":{"date-parts":[["2012",10]]}}}],"schema":"https://github.com/citation-style-language/schema/raw/master/csl-citation.json"} </w:instrText>
      </w:r>
      <w:r w:rsidR="00851F4F"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[1,58]</w:t>
      </w:r>
      <w:r w:rsidR="00851F4F"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17EBA828" w14:textId="47185AD7" w:rsidR="009B31F2" w:rsidRPr="001B170D" w:rsidRDefault="006E7EA2"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D’autres mesures de vie quotidiennes peuvent être mises en place, notamment l’éviction du stress mécanique de la peau avec le port de vêtements amples en coton, une hygiène corporelle minutieuse avec un séchage des zones de plis afin d’éviter la macération ou l’éviction du rasage et de l’épilation afin d’éviter les inflammations locales</w:t>
      </w:r>
      <w:r w:rsidR="00D47A54"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{"citationID":"R58uw9tB","properties":{"formattedCitation":"[25]","plainCitation":"[25]","noteIndex":0},"citationItems":[{"id":851,"uris":["http://zotero.org/users/local/EhEbXidg/items/57LH86JZ"],"itemData":{"id":851,"type":"article-journal","abstract":"Background.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00D47A54"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w:t>
      </w:r>
      <w:r w:rsidR="00D47A54"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r w:rsidR="00D40810" w:rsidRPr="001B170D">
        <w:rPr>
          <w:rFonts w:ascii="Times New Roman" w:hAnsi="Times New Roman" w:cs="Times New Roman"/>
          <w:sz w:val="28"/>
          <w:szCs w:val="28"/>
        </w:rPr>
        <w:t xml:space="preserve"> Les déodorants et l’épilation : Ils ont longtemps été incriminés dans la pathogenèse de la maladie, sans que la preuve ait été apportée. Cependant, on déconseille l’usage des déodorants antitranspirants, des sticks et autres applicateurs en période de poussée. Il faut limiter les rasages et épilations excessifs et intempestifs des régions axillaires et inguinales car ils sont source d’irritation et de traumatismes locaux</w:t>
      </w:r>
      <w:r w:rsidR="005F5FBE"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{"citationID":"ipqQr38o","properties":{"formattedCitation":"[36]","plainCitation":"[36]","noteIndex":0},"citationItems":[{"id":927,"uris":["http://zotero.org/users/local/EhEbXidg/items/RU2MAWNJ"],"itemData":{"id":927,"type":"article-journal","abstract":"Background Hidradenitis suppurativa (HS) is a chronic and recurrent inflammatory disease with a global prevalence of 14%, characterized by multiple painful nodules, abscesses, and fistulas that form scars in intertriginous regions (i.e., inguinal, axillary, mammary). HS is a complex and debilitating disease with a negative impact on quality of life. We aim to determine the prevalence, clinical features, risk factors, and comorbidities of HS.\nMethodology A retrospective, descriptive, cross-sectional study was conducted in King Abdulaziz Medical City from 2016 to 2020. Information of all confirmed cases of HS was extracted via computerized medical records. Data analysis was performed using SPSS version 24 (IBM Corp., Armonk, NY, USA). Categorical data were calculated based on frequency and percentage using the chi-square test to obtain p-values.\nResults Our initial search yielded 196 cases, of which 13 were excluded due to incomplete medical information. The prevalence of HS was 1.29%. The mean age was 27 years, with a male predominance. More than one-third of our patients were morbidly obese, and most of the patients were in Hurley stage 1 of both genders. The most commonly affected area was the axilla, followed by the inguinal area. The most common coexisting disease was diabetes mellitus type 2, followed by lipid disorders and acne.\nConclusions This study documents the common demographic and clinical features of HS. It is a challenging disease in terms of detection and management, and it is critical to raise awareness among the public and physicians to minimize the devastating impact on HS patients.","container-title":"Cureus","DOI":"10.7759/cureus.23029","ISSN":"2168-8184","language":"en","source":"DOI.org (Crossref)","title":"Hidradenitis Suppurativa: Estimated Prevalence, Clinical Features, and Risk Factors in Riyadh, Saudi Arabia","title-short":"Hidradenitis Suppurativa","URL":"https://www.cureus.com/articles/88101-hidradenitis-suppurativa-estimated-prevalence-clinical-features-and-risk-factors-in-riyadh-saudi-arabia","author":[{"family":"Alsadhan","given":"Haifa"},{"family":"Alfawzan","given":"Abdulrahman I"},{"family":"Yaqoub","given":"Amirah"},{"family":"Almoneef","given":"Alyah"},{"family":"Almohideb","given":"Mohammad"}],"accessed":{"date-parts":[["2025",10,12]]},"issued":{"date-parts":[["2022",3,10]]}}}],"schema":"https://github.com/citation-style-language/schema/raw/master/csl-citation.json"} </w:instrText>
      </w:r>
      <w:r w:rsidR="005F5FBE"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[36]</w:t>
      </w:r>
      <w:r w:rsidR="005F5FBE" w:rsidRPr="001B170D">
        <w:rPr>
          <w:rFonts w:ascii="Times New Roman" w:hAnsi="Times New Roman" w:cs="Times New Roman"/>
          <w:sz w:val="28"/>
          <w:szCs w:val="28"/>
        </w:rPr>
        <w:fldChar w:fldCharType="end"/>
      </w:r>
      <w:r w:rsidR="00D40810" w:rsidRPr="001B170D">
        <w:rPr>
          <w:rFonts w:ascii="Times New Roman" w:hAnsi="Times New Roman" w:cs="Times New Roman"/>
          <w:sz w:val="28"/>
          <w:szCs w:val="28"/>
        </w:rPr>
        <w:t>.</w:t>
      </w:r>
    </w:p>
    <w:p w14:paraId="2B37ACE9" w14:textId="77777777" w:rsidR="009C344B" w:rsidRPr="001B170D" w:rsidRDefault="009C344B" w:rsidP="001B170D">
      <w:pPr>
        <w:spacing w:after="0" w:line="360" w:lineRule="auto"/>
        <w:jc w:val="both"/>
        <w:rPr>
          <w:rFonts w:ascii="Times New Roman" w:hAnsi="Times New Roman" w:cs="Times New Roman"/>
          <w:sz w:val="28"/>
          <w:szCs w:val="28"/>
        </w:rPr>
      </w:pPr>
    </w:p>
    <w:p w14:paraId="45243703" w14:textId="77777777" w:rsidR="00021F35" w:rsidRPr="006E3563" w:rsidRDefault="00E90E56" w:rsidP="001B170D">
      <w:pPr>
        <w:pStyle w:val="Paragraphedeliste"/>
        <w:numPr>
          <w:ilvl w:val="0"/>
          <w:numId w:val="29"/>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Le soutien psychologique </w:t>
      </w:r>
    </w:p>
    <w:p w14:paraId="24B449ED" w14:textId="0D72B156" w:rsidR="006C0E5A" w:rsidRPr="001B170D" w:rsidRDefault="00E90E5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La maladie de Verneuil est une maladie chronique, incurable et invalidante. Il est donc important de soutenir le patient et de faire preuve d’empathie lors de sa prise en charge. La maladie ayant un impact important sur la qualité de vie du patient, c’est ici que la prise en charge multidisciplinaire est attendue, il faut orienter le patient vers les personnes compétentes (psychiatre, psychologue) afin de l’aider dans le processus d’acceptation et de la gestion de sa maladie et d’éviter les dépressions engendrées par cette dernière</w:t>
      </w:r>
      <w:r w:rsidR="001C202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{"citationID":"fMVSL2D8","properties":{"formattedCitation":"[59,60]","plainCitation":"[59,60]","noteIndex":0},"citationItems":[{"id":353,"uris":["http://zotero.org/users/local/EhEbXidg/items/CVFA3PIN"],"itemData":{"id":353,"type":"article-journal","abstract":"Objectives:\nTo assess the quality of life (QoL) of patients with different dermatological diseases. Multiple international studies have evaluated the QoL among patients with different dermatological diseases; however, few studies of this kind have been conducted in Saudi Arabia.\n\nMethods:\nThis quantitative, observational, cross-sectional study was carried out in the dermatology outpatient clinics of King Saud University Medical City, Riyadh, Saudi Arabia, from September 2019 until February 2020. Data was collected using the validated Arabic version of the Dermatology of Life Quality Index (DLQI).\n\nResults:\nA total of 391 patients ≥18 years participated in the study. The mean age of participants was 33 years (18-75 years). Most participants in this study reported that their dermatological disease had a small or no effect on their QoL (62.5%). The majority of patients who had acne vulgaris (79.7%), vitiligo (79.3%), hair disorders (76.9%), or rosacea (71.5%) reported a small to no effects on their QoL. However, diseases that reflected the largest percentages of a large to extremely large effect on QoL were urticaria (37.1%), eczema (26.6%), and psoriasis (24%). A total of 42.9% of the participants suffered from lichen planus and 66.7% of participants suffered from cutaneous neoplasms reported a moderate effect on their QoL.\n\nConclusion:\nUnderstanding the impact of different dermatological diseases on QoL can help dermatologists to improve thier patients’ QoL. Therefore, we recommend that further studies on this topic be conducted in multiple health centers.","container-title":"Saudi Medical Journal","DOI":"10.15537/smj.2021.42.11.20210560","ISSN":"0379-5284","issue":"11","journalAbbreviation":"Saudi Med J","note":"PMID: 34732551\nPMCID: PMC9149728","page":"1195-1200","source":"PubMed Central","title":"Quality of life assessment among patients suffering from different dermatological diseases","volume":"42","author":[{"family":"AlOtaibi","given":"Hend M."},{"family":"AlFurayh","given":"Nuha A."},{"family":"AlNooh","given":"Bayan M."},{"family":"Aljomah","given":"Nouf A."},{"family":"Alqahtani","given":"Sadeem M."}],"issued":{"date-parts":[["2021",11]]}}},{"id":868,"uris":["http://zotero.org/users/local/EhEbXidg/items/CWMXHGCB"],"itemData":{"id":868,"type":"article-journal","abstract":"BACKGROUND: Hidradenitis suppurativa (HS) is a long-term skin disorder associated with high levels of psychological distress and significant life impact.\nOBJECTIVE: To evaluate the quality of life, depression, anxiety, loneliness, and self-esteem in patients with HS.\nMETHODS: Ninety-four patients with HS were enrolled in the study. The quality of life, depression, anxiety, loneliness, and self-esteem of the patients were assessed using the Dermatology Life Quality Index (DLQI), the Hospital Anxiety and Depression Scale (HADS), the UCLA Loneliness Scale (UCLA-Version 3), and the Rosenberg Self-Esteem Scale (RSES), respectively.\nRESULTS: The DLQI mean score was 11.43 ± 6.61 in patients with HS. The patients with HS presented statistically significantly higher anxiety (6.41 ± 3.31 vs. 5.00 ± 1.59, p &lt; 0.001), depression (5.45 ± 2.79 vs. 4.16 ± 1.54, p &lt; 0.001), and loneliness and social isolation scores (42.86 ± 8.63 vs. 35.57 ± 6.17, p &lt; 0.001) and lower self-esteem scores (18.91 ± 1.79 vs. 19.77 ± 2.53, p = 0.008) than the healthy controls.\nCONCLUSIONS: HS is a distressing, recurrent disease that impairs quality of life. We can suggest services that allow an integrated approach, which includes psychosocial support, offering the patients relief from isolation and an opportunity to share common experiences.","container-title":"Dermatology (Basel, Switzerland)","DOI":"10.1159/000453355","ISSN":"1421-9832","issue":"6","journalAbbreviation":"Dermatology","language":"eng","note":"PMID: 28052274","page":"687-691","source":"PubMed","title":"Quality of Life and Psychosocial Implications in Patients with Hidradenitis Suppurativa","volume":"232","author":[{"family":"Kouris","given":"Anargyros"},{"family":"Platsidaki","given":"Eftychia"},{"family":"Christodoulou","given":"Christos"},{"family":"Efstathiou","given":"Vasiliki"},{"family":"Dessinioti","given":"Clio"},{"family":"Tzanetakou","given":"Vasiliki"},{"family":"Korkoliakou","given":"Panagiota"},{"family":"Zisimou","given":"Chrisa"},{"family":"Antoniou","given":"Christina"},{"family":"Kontochristopoulos","given":"George"}],"issued":{"date-parts":[["2016"]]}}}],"schema":"https://github.com/citation-style-language/schema/raw/master/csl-citation.json"} </w:instrText>
      </w:r>
      <w:r w:rsidR="001C202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[59,60]</w:t>
      </w:r>
      <w:r w:rsidR="001C2020"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6DBCB84E" w14:textId="77777777" w:rsidR="009C344B" w:rsidRPr="001B170D" w:rsidRDefault="009C344B" w:rsidP="001B170D">
      <w:pPr>
        <w:spacing w:after="0" w:line="360" w:lineRule="auto"/>
        <w:jc w:val="both"/>
        <w:rPr>
          <w:rFonts w:ascii="Times New Roman" w:hAnsi="Times New Roman" w:cs="Times New Roman"/>
          <w:sz w:val="28"/>
          <w:szCs w:val="28"/>
        </w:rPr>
      </w:pPr>
    </w:p>
    <w:p w14:paraId="48E247CC" w14:textId="77777777" w:rsidR="005F0C69" w:rsidRPr="006E3563" w:rsidRDefault="005F0C69" w:rsidP="001B170D">
      <w:pPr>
        <w:pStyle w:val="Paragraphedeliste"/>
        <w:numPr>
          <w:ilvl w:val="0"/>
          <w:numId w:val="29"/>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Pansements </w:t>
      </w:r>
    </w:p>
    <w:p w14:paraId="090EE4E0" w14:textId="115D17D7" w:rsidR="006C0E5A" w:rsidRPr="001B170D" w:rsidRDefault="005F0C69"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Selon la lésion, sa localisation, sa morphologie ou encore son étendue, le type de pansement utilisé va être différent. Pour des lésions superficielles, un pansement absorbant peut être appliqué (hydrocellulaires par exemple) tandis que en cas de lésions en tunnel, des pansements plus absorbants, plus souples et pouvant contrôler les odeurs doivent être utilisées (pansement au charbon notamment). En fonction de la quantité d'exsudat, le choix des pansements varie parmi les pansements super absorbants en mousse, les hydrofibres, les alginates de calcium etc. Pour ne pas endommager la peau lors du changement, ces pansements présentent un système d’adhésion atraumatique avec des couches de silicone facilitant le retrait</w:t>
      </w:r>
      <w:r w:rsidR="0015020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{"citationID":"tZwCDZ37","properties":{"formattedCitation":"[61]","plainCitation":"[61]","noteIndex":0},"citationItems":[{"id":1023,"uris":["http://zotero.org/users/local/EhEbXidg/items/W4MWSHJ2"],"itemData":{"id":1023,"type":"article-journal","abstract":"Hidradenitis suppurativa (HS) is a chronic, recurrent, debilitating disease predominantly involving apocrine gland-bearing skin. The folliculoinfundibular dysfunction and an aberrant cutaneous immune response to commensal bacteria are recognized as potential contributors. Topical antibiotics, such as clindamycin, and keratolytic agents have been used in the management of early stages of HS. Proper wound care is a key part of management, particularly in patients with advanced HS. The evidence for the optimal topical therapy or optimal local wound care is limited. As such, a multidisciplinary approach is necessary to address all aspects of HS, including topical therapy, systemic therapy, and proper wound care. The focus of this paper is to review the evidence for the topical management and local wound care strategies in patients with HS.","container-title":"Journal of the American Academy of Dermatology","DOI":"10.1016/j.jaad.2015.07.048","ISSN":"1097-6787","issue":"5 Suppl 1","journalAbbreviation":"J Am Acad Dermatol","language":"eng","note":"PMID: 26470618","page":"S55-61","source":"PubMed","title":"Local wound care and topical management of hidradenitis suppurativa","volume":"73","author":[{"family":"Alavi","given":"Afsaneh"},{"family":"Kirsner","given":"Robert S."}],"issued":{"date-parts":[["2015",11]]}}}],"schema":"https://github.com/citation-style-language/schema/raw/master/csl-citation.json"} </w:instrText>
      </w:r>
      <w:r w:rsidR="00150205"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[61]</w:t>
      </w:r>
      <w:r w:rsidR="00150205"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12AF78B5" w14:textId="77777777" w:rsidR="009C344B" w:rsidRDefault="009C344B" w:rsidP="001B170D">
      <w:pPr>
        <w:spacing w:after="0" w:line="360" w:lineRule="auto"/>
        <w:jc w:val="both"/>
        <w:rPr>
          <w:rFonts w:ascii="Times New Roman" w:hAnsi="Times New Roman" w:cs="Times New Roman"/>
          <w:sz w:val="28"/>
          <w:szCs w:val="28"/>
        </w:rPr>
      </w:pPr>
    </w:p>
    <w:p w14:paraId="57A1B040" w14:textId="77777777" w:rsidR="006E3563" w:rsidRDefault="006E3563" w:rsidP="001B170D">
      <w:pPr>
        <w:spacing w:after="0" w:line="360" w:lineRule="auto"/>
        <w:jc w:val="both"/>
        <w:rPr>
          <w:rFonts w:ascii="Times New Roman" w:hAnsi="Times New Roman" w:cs="Times New Roman"/>
          <w:sz w:val="28"/>
          <w:szCs w:val="28"/>
        </w:rPr>
      </w:pPr>
    </w:p>
    <w:p w14:paraId="42E94C26" w14:textId="77777777" w:rsidR="006E3563" w:rsidRDefault="006E3563" w:rsidP="001B170D">
      <w:pPr>
        <w:spacing w:after="0" w:line="360" w:lineRule="auto"/>
        <w:jc w:val="both"/>
        <w:rPr>
          <w:rFonts w:ascii="Times New Roman" w:hAnsi="Times New Roman" w:cs="Times New Roman"/>
          <w:sz w:val="28"/>
          <w:szCs w:val="28"/>
        </w:rPr>
      </w:pPr>
    </w:p>
    <w:p w14:paraId="2D1A279D" w14:textId="77777777" w:rsidR="006E3563" w:rsidRDefault="006E3563" w:rsidP="001B170D">
      <w:pPr>
        <w:spacing w:after="0" w:line="360" w:lineRule="auto"/>
        <w:jc w:val="both"/>
        <w:rPr>
          <w:rFonts w:ascii="Times New Roman" w:hAnsi="Times New Roman" w:cs="Times New Roman"/>
          <w:sz w:val="28"/>
          <w:szCs w:val="28"/>
        </w:rPr>
      </w:pPr>
    </w:p>
    <w:p w14:paraId="2C414158" w14:textId="77777777" w:rsidR="006E3563" w:rsidRPr="001B170D" w:rsidRDefault="006E3563" w:rsidP="001B170D">
      <w:pPr>
        <w:spacing w:after="0" w:line="360" w:lineRule="auto"/>
        <w:jc w:val="both"/>
        <w:rPr>
          <w:rFonts w:ascii="Times New Roman" w:hAnsi="Times New Roman" w:cs="Times New Roman"/>
          <w:sz w:val="28"/>
          <w:szCs w:val="28"/>
        </w:rPr>
      </w:pPr>
    </w:p>
    <w:p w14:paraId="4406FB97" w14:textId="4745BE85" w:rsidR="000347F6" w:rsidRPr="001B170D" w:rsidRDefault="000347F6" w:rsidP="001B170D">
      <w:pPr>
        <w:pStyle w:val="Paragraphedeliste"/>
        <w:numPr>
          <w:ilvl w:val="3"/>
          <w:numId w:val="41"/>
        </w:numPr>
        <w:spacing w:after="0" w:line="360" w:lineRule="auto"/>
        <w:jc w:val="both"/>
        <w:rPr>
          <w:rFonts w:ascii="Times New Roman" w:hAnsi="Times New Roman"/>
          <w:b/>
          <w:bCs/>
          <w:sz w:val="28"/>
          <w:szCs w:val="28"/>
        </w:rPr>
      </w:pPr>
      <w:r w:rsidRPr="001B170D">
        <w:rPr>
          <w:rFonts w:ascii="Times New Roman" w:hAnsi="Times New Roman"/>
          <w:b/>
          <w:bCs/>
          <w:sz w:val="28"/>
          <w:szCs w:val="28"/>
        </w:rPr>
        <w:t xml:space="preserve">Moyens médicamenteux </w:t>
      </w:r>
    </w:p>
    <w:p w14:paraId="72B4DAA7" w14:textId="1CD4BCF5" w:rsidR="000347F6" w:rsidRPr="001B170D" w:rsidRDefault="000347F6" w:rsidP="001B170D">
      <w:pPr>
        <w:pStyle w:val="Paragraphedeliste"/>
        <w:numPr>
          <w:ilvl w:val="4"/>
          <w:numId w:val="41"/>
        </w:numPr>
        <w:spacing w:after="0" w:line="360" w:lineRule="auto"/>
        <w:jc w:val="both"/>
        <w:rPr>
          <w:rFonts w:ascii="Times New Roman" w:hAnsi="Times New Roman"/>
          <w:b/>
          <w:bCs/>
          <w:sz w:val="28"/>
          <w:szCs w:val="28"/>
        </w:rPr>
      </w:pPr>
      <w:r w:rsidRPr="001B170D">
        <w:rPr>
          <w:rFonts w:ascii="Times New Roman" w:hAnsi="Times New Roman"/>
          <w:b/>
          <w:bCs/>
          <w:sz w:val="28"/>
          <w:szCs w:val="28"/>
        </w:rPr>
        <w:t>Traitement de crise</w:t>
      </w:r>
    </w:p>
    <w:p w14:paraId="6A23D674" w14:textId="77777777" w:rsidR="004632F1" w:rsidRPr="001B170D" w:rsidRDefault="000347F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Dans le cas de l’HS, le traitement de crise correspond au traitement mis en place au moment des poussées. Ce traitement peut être local ou systémique voire une association des deux. </w:t>
      </w:r>
    </w:p>
    <w:p w14:paraId="7BDCF824" w14:textId="77777777" w:rsidR="004632F1" w:rsidRPr="001B170D" w:rsidRDefault="004632F1" w:rsidP="001B170D">
      <w:pPr>
        <w:spacing w:after="0" w:line="360" w:lineRule="auto"/>
        <w:jc w:val="both"/>
        <w:rPr>
          <w:rFonts w:ascii="Times New Roman" w:hAnsi="Times New Roman" w:cs="Times New Roman"/>
          <w:sz w:val="28"/>
          <w:szCs w:val="28"/>
        </w:rPr>
      </w:pPr>
    </w:p>
    <w:p w14:paraId="0475F8D9" w14:textId="77777777" w:rsidR="004632F1" w:rsidRPr="006E3563" w:rsidRDefault="000347F6" w:rsidP="001B170D">
      <w:pPr>
        <w:pStyle w:val="Paragraphedeliste"/>
        <w:numPr>
          <w:ilvl w:val="0"/>
          <w:numId w:val="29"/>
        </w:numPr>
        <w:spacing w:after="0" w:line="360" w:lineRule="auto"/>
        <w:jc w:val="both"/>
        <w:rPr>
          <w:rFonts w:ascii="Times New Roman" w:hAnsi="Times New Roman"/>
          <w:b/>
          <w:bCs/>
          <w:sz w:val="28"/>
          <w:szCs w:val="28"/>
        </w:rPr>
      </w:pPr>
      <w:r w:rsidRPr="006E3563">
        <w:rPr>
          <w:rFonts w:ascii="Times New Roman" w:hAnsi="Times New Roman"/>
          <w:b/>
          <w:bCs/>
          <w:sz w:val="28"/>
          <w:szCs w:val="28"/>
        </w:rPr>
        <w:t>Traitements locaux</w:t>
      </w:r>
    </w:p>
    <w:p w14:paraId="408D43B0" w14:textId="77777777" w:rsidR="004632F1" w:rsidRPr="001B170D" w:rsidRDefault="000347F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La prise en charge par des traitements locaux est souvent proposée lors des crises et des épisodes de poussées afin de traiter rapidement l’abcès de façon ponctuelle mais aussi pour les cas les plus légers. </w:t>
      </w:r>
    </w:p>
    <w:p w14:paraId="4DE4E2DF" w14:textId="77777777" w:rsidR="004632F1" w:rsidRPr="006E3563" w:rsidRDefault="000347F6" w:rsidP="001B170D">
      <w:pPr>
        <w:pStyle w:val="Paragraphedeliste"/>
        <w:numPr>
          <w:ilvl w:val="0"/>
          <w:numId w:val="43"/>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Antiseptiques </w:t>
      </w:r>
    </w:p>
    <w:p w14:paraId="5A377C2D" w14:textId="31643714" w:rsidR="003E2E7B" w:rsidRPr="001B170D" w:rsidRDefault="000347F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Parmi les traitements topiques on retrouve les antiseptiques type chlorhexidine, hexamidine, povidone iodée, les alcools ou encore l’hypochlorite de sodium. Ces antiseptiques locaux ont pour objectif de prévenir la surinfection des abcès par colonisation bactérienne ou fongique et ainsi les odeurs pouvant en dégager. De plus, </w:t>
      </w:r>
      <w:r w:rsidR="004632F1" w:rsidRPr="001B170D">
        <w:rPr>
          <w:rFonts w:ascii="Times New Roman" w:hAnsi="Times New Roman" w:cs="Times New Roman"/>
          <w:sz w:val="28"/>
          <w:szCs w:val="28"/>
        </w:rPr>
        <w:t>ils</w:t>
      </w:r>
      <w:r w:rsidRPr="001B170D">
        <w:rPr>
          <w:rFonts w:ascii="Times New Roman" w:hAnsi="Times New Roman" w:cs="Times New Roman"/>
          <w:sz w:val="28"/>
          <w:szCs w:val="28"/>
        </w:rPr>
        <w:t xml:space="preserve"> ne sont pas efficaces pour contrôler les poussées inflammatoires, ce sont seulement une aide afin d’éviter les complications locales possible</w:t>
      </w:r>
      <w:r w:rsidR="00E2471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{"citationID":"ItCchEf6","properties":{"formattedCitation":"[22,61]","plainCitation":"[22,61]","noteIndex":0},"citationItems":[{"id":900,"uris":["http://zotero.org/users/local/EhEbXidg/items/R5NWFMSY"],"itemData":{"id":900,"type":"article-journal","container-title":"British Journal of Plastic Surgery","DOI":"10.1016/S0007-1226(03)00177-2","ISSN":"0007-1226","issue":"5","journalAbbreviation":"British Journal of Plastic Surgery","language":"English","note":"publisher: Elsevier","page":"451-461","source":"www.jprasurg.com","title":"Hidradenitis suppurativa: pathogenesis and management","title-short":"Hidradenitis suppurativa","volume":"56","author":[{"family":"Slade","given":"D. E. M."},{"family":"Powell","given":"B. W."},{"family":"Mortimer","given":"P. S."}],"issued":{"date-parts":[["2003",7,1]]}}},{"id":1023,"uris":["http://zotero.org/users/local/EhEbXidg/items/W4MWSHJ2"],"itemData":{"id":1023,"type":"article-journal","abstract":"Hidradenitis suppurativa (HS) is a chronic, recurrent, debilitating disease predominantly involving apocrine gland-bearing skin. The folliculoinfundibular dysfunction and an aberrant cutaneous immune response to commensal bacteria are recognized as potential contributors. Topical antibiotics, such as clindamycin, and keratolytic agents have been used in the management of early stages of HS. Proper wound care is a key part of management, particularly in patients with advanced HS. The evidence for the optimal topical therapy or optimal local wound care is limited. As such, a multidisciplinary approach is necessary to address all aspects of HS, including topical therapy, systemic therapy, and proper wound care. The focus of this paper is to review the evidence for the topical management and local wound care strategies in patients with HS.","container-title":"Journal of the American Academy of Dermatology","DOI":"10.1016/j.jaad.2015.07.048","ISSN":"1097-6787","issue":"5 Suppl 1","journalAbbreviation":"J Am Acad Dermatol","language":"eng","note":"PMID: 26470618","page":"S55-61","source":"PubMed","title":"Local wound care and topical management of hidradenitis suppurativa","volume":"73","author":[{"family":"Alavi","given":"Afsaneh"},{"family":"Kirsner","given":"Robert S."}],"issued":{"date-parts":[["2015",11]]}}}],"schema":"https://github.com/citation-style-language/schema/raw/master/csl-citation.json"} </w:instrText>
      </w:r>
      <w:r w:rsidR="00E2471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[22,61]</w:t>
      </w:r>
      <w:r w:rsidR="00E24713"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7AE47A3E" w14:textId="7318E188" w:rsidR="00F946E3" w:rsidRPr="006E3563" w:rsidRDefault="000347F6" w:rsidP="001B170D">
      <w:pPr>
        <w:pStyle w:val="Paragraphedeliste"/>
        <w:numPr>
          <w:ilvl w:val="0"/>
          <w:numId w:val="43"/>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Kératolytique et exfoliant </w:t>
      </w:r>
    </w:p>
    <w:p w14:paraId="2A80748B" w14:textId="535198F7" w:rsidR="000347F6" w:rsidRPr="001B170D" w:rsidRDefault="000347F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 resorcinol est un isomère de benzènediol utilisé comme antiseptique, désinfectant, exfoliant et kératolytique</w:t>
      </w:r>
      <w:r w:rsidR="00EC1B6B" w:rsidRPr="001B170D">
        <w:rPr>
          <w:rFonts w:ascii="Times New Roman" w:hAnsi="Times New Roman" w:cs="Times New Roman"/>
          <w:sz w:val="28"/>
          <w:szCs w:val="28"/>
        </w:rPr>
        <w:t>.</w:t>
      </w:r>
      <w:r w:rsidRPr="001B170D">
        <w:rPr>
          <w:rFonts w:ascii="Times New Roman" w:hAnsi="Times New Roman" w:cs="Times New Roman"/>
          <w:sz w:val="28"/>
          <w:szCs w:val="28"/>
        </w:rPr>
        <w:t xml:space="preserve"> Une étude chez 12 femmes présentant une forme légère de la maladie (stade I et II de Hurley) a montré que dans le cas de la Maladie de Verneuil, une application de resorcinol 15% au niveau des nodules inflammatoires induit un soulagement de la douleur et une guérison plus rapide de la lésion</w:t>
      </w:r>
      <w:r w:rsidR="00E2471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{"citationID":"221TznvO","properties":{"formattedCitation":"[62]","plainCitation":"[62]","noteIndex":0},"citationItems":[{"id":1033,"uris":["http://zotero.org/users/local/EhEbXidg/items/EQUZRELB"],"itemData":{"id":1033,"type":"article-journal","abstract":"BACKGROUND: Hidradenitis suppurativa (HS) is a chronic, inflammatory skin disease characterized by abscess formation localized to apocrine sweat gland-bearing skin. The most important factor in patients' overall assessment of disease severity is pain. The duration of abscesses takes days to weeks and are always painful.\nAIM: To assess the efficacy of self-treatment with topical 15% resorcinol in an open study.\nMETHODS: The case notes of 12 women with stage 1 or 2 HS treated with topical resorcinol and followed up for at least 1 year were reviewed. The patients rated the efficacy of treatment on global maximum pain of nodules and abscesses on a visual analogue scale (VAS) and by self-report of the mean duration (days) of a painful lesion.\nRESULTS: All patients experienced a significant decrease in pain as assessed by VAS and reported a reduction in mean duration of the painful abscesses.\nCONCLUSIONS: Topical treatment with 15% resorcinol reduced pain from painful nodules in all patients with HS. Further trials are warranted to confirm these results.","container-title":"Clinical and Experimental Dermatology","DOI":"10.1111/j.1365-2230.2009.03377.x","ISSN":"1365-2230","issue":"1","journalAbbreviation":"Clin Exp Dermatol","language":"eng","note":"PMID: 19549239","page":"36-40","source":"PubMed","title":"Resorcinol peels as a possible self-treatment of painful nodules in hidradenitis suppurativa","volume":"35","author":[{"family":"Boer","given":"J."},{"family":"Jemec","given":"G. B. E."}],"issued":{"date-parts":[["2010",1]]}}}],"schema":"https://github.com/citation-style-language/schema/raw/master/csl-citation.json"} </w:instrText>
      </w:r>
      <w:r w:rsidR="00E2471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[62]</w:t>
      </w:r>
      <w:r w:rsidR="00E24713"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4656C6AA" w14:textId="77777777" w:rsidR="00F46956" w:rsidRPr="006E3563" w:rsidRDefault="00C662BA" w:rsidP="001B170D">
      <w:pPr>
        <w:pStyle w:val="Paragraphedeliste"/>
        <w:numPr>
          <w:ilvl w:val="0"/>
          <w:numId w:val="43"/>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Antibiotiques locaux </w:t>
      </w:r>
    </w:p>
    <w:p w14:paraId="176A742E" w14:textId="268CF45D" w:rsidR="00F46956" w:rsidRPr="001B170D" w:rsidRDefault="00C662B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La clindamycine</w:t>
      </w:r>
      <w:r w:rsidR="00F46956" w:rsidRPr="001B170D">
        <w:rPr>
          <w:rFonts w:ascii="Times New Roman" w:hAnsi="Times New Roman" w:cs="Times New Roman"/>
          <w:sz w:val="28"/>
          <w:szCs w:val="28"/>
        </w:rPr>
        <w:t xml:space="preserve"> 1% gel</w:t>
      </w:r>
      <w:r w:rsidRPr="001B170D">
        <w:rPr>
          <w:rFonts w:ascii="Times New Roman" w:hAnsi="Times New Roman" w:cs="Times New Roman"/>
          <w:sz w:val="28"/>
          <w:szCs w:val="28"/>
        </w:rPr>
        <w:t xml:space="preserve"> </w:t>
      </w:r>
      <w:r w:rsidR="00A51C9A" w:rsidRPr="001B170D">
        <w:rPr>
          <w:rFonts w:ascii="Times New Roman" w:hAnsi="Times New Roman" w:cs="Times New Roman"/>
          <w:sz w:val="28"/>
          <w:szCs w:val="28"/>
        </w:rPr>
        <w:t>en application biquotidienne.</w:t>
      </w:r>
      <w:r w:rsidR="00F46956" w:rsidRPr="001B170D">
        <w:rPr>
          <w:rFonts w:ascii="Times New Roman" w:hAnsi="Times New Roman" w:cs="Times New Roman"/>
          <w:sz w:val="28"/>
          <w:szCs w:val="28"/>
        </w:rPr>
        <w:t xml:space="preserve"> </w:t>
      </w:r>
      <w:r w:rsidRPr="001B170D">
        <w:rPr>
          <w:rFonts w:ascii="Times New Roman" w:hAnsi="Times New Roman" w:cs="Times New Roman"/>
          <w:sz w:val="28"/>
          <w:szCs w:val="28"/>
        </w:rPr>
        <w:t>D’autres antibiotiques locaux à visée anti-staphylococcique tel que l’acide fusidique ou encore la mupirocine sont prescrits mais aucune étude récente n’en a démontré l’efficacité</w:t>
      </w:r>
      <w:r w:rsidR="00E2471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{"citationID":"MTtB9taO","properties":{"formattedCitation":"[25,39]","plainCitation":"[25,39]","noteIndex":0},"citationItems":[{"id":851,"uris":["http://zotero.org/users/local/EhEbXidg/items/57LH86JZ"],"itemData":{"id":851,"type":"article-journal","abstract":"Background.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id":962,"uris":["http://zotero.org/users/local/EhEbXidg/items/B2IJ69AG"],"itemData":{"id":962,"type":"webpage","title":"S. F. de Dermatologie, « Lésions élémentaires de l’hidradénite suppurée » - Recherche Google","URL":"https://www.google.com/search?q=S.+F.+de+Dermatologie%2C+%C2%AB+L%C3%A9sions+%C3%A9l%C3%A9mentaires+de+l%E2%80%99hidrad%C3%A9nite+suppur%C3%A9e+%C2%BB&amp;sca_esv=6e84dc02f6428a83&amp;authuser=0&amp;sxsrf=AE3TifMAFoMS3yNzz-Cin3gCfXuunBymVA%3A1760526227125&amp;ei=k3_vaJuqB6KyhbIPneCgsQE&amp;ved=0ahUKEwjbv4qjh6aQAxUiWUEAHR0wKBYQ4dUDCBA&amp;uact=5&amp;oq=S.+F.+de+Dermatologie%2C+%C2%AB+L%C3%A9sions+%C3%A9l%C3%A9mentaires+de+l%E2%80%99hidrad%C3%A9nite+suppur%C3%A9e+%C2%BB&amp;gs_lp=Egxnd3Mtd2l6LXNlcnAiUlMuIEYuIGRlIERlcm1hdG9sb2dpZSwgwqsgTMOpc2lvbnMgw6lsw6ltZW50YWlyZXMgZGUgbOKAmWhpZHJhZMOpbml0ZSBzdXBwdXLDqWUgwrtIhBJQjglYjglwAXgAkAEAmAHkAqAB5AKqAQMzLTG4AQPIAQD4AQH4AQKYAgGgAhSoAhTCAgcQIxgnGOoCwgIQEAAYAxi0AhjqAhiPAdgBAcICEBAuGAMYtAIY6gIYjwHYAQHCAhMQLhgDGNQCGLQCGOoCGI8B2AEBmAMU8QWYkn25hJ8w27oGBggBEAEYCpIHATGgB4EDsgcAuAcAwgcDMy0xyAcR&amp;sclient=gws-wiz-serp","accessed":{"date-parts":[["2025",10,15]]}}}],"schema":"https://github.com/citation-style-language/schema/raw/master/csl-citation.json"} </w:instrText>
      </w:r>
      <w:r w:rsidR="00E2471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[25,39]</w:t>
      </w:r>
      <w:r w:rsidR="00E24713"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19E04F7E" w14:textId="77777777" w:rsidR="0027653D" w:rsidRPr="006E3563" w:rsidRDefault="00C662BA" w:rsidP="001B170D">
      <w:pPr>
        <w:pStyle w:val="Paragraphedeliste"/>
        <w:numPr>
          <w:ilvl w:val="0"/>
          <w:numId w:val="30"/>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Corticoïdes intra lésionnels </w:t>
      </w:r>
    </w:p>
    <w:p w14:paraId="6DFE1D49" w14:textId="497AE718" w:rsidR="005353C3" w:rsidRPr="001B170D" w:rsidRDefault="00C662B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La triamcinolone </w:t>
      </w:r>
      <w:r w:rsidR="0027653D" w:rsidRPr="001B170D">
        <w:rPr>
          <w:rFonts w:ascii="Times New Roman" w:hAnsi="Times New Roman" w:cs="Times New Roman"/>
          <w:sz w:val="28"/>
          <w:szCs w:val="28"/>
        </w:rPr>
        <w:t>est</w:t>
      </w:r>
      <w:r w:rsidRPr="001B170D">
        <w:rPr>
          <w:rFonts w:ascii="Times New Roman" w:hAnsi="Times New Roman" w:cs="Times New Roman"/>
          <w:sz w:val="28"/>
          <w:szCs w:val="28"/>
        </w:rPr>
        <w:t xml:space="preserve"> utilisée pour prendre en charge les poussées douloureuses ou les nodules résistants, l’injection se fait directement dans la lésion de manière à ce que le taux de principe actif soit le plus important possible à ce </w:t>
      </w:r>
      <w:r w:rsidR="000A403B" w:rsidRPr="001B170D">
        <w:rPr>
          <w:rFonts w:ascii="Times New Roman" w:hAnsi="Times New Roman" w:cs="Times New Roman"/>
          <w:sz w:val="28"/>
          <w:szCs w:val="28"/>
        </w:rPr>
        <w:t>niveau. Une</w:t>
      </w:r>
      <w:r w:rsidRPr="001B170D">
        <w:rPr>
          <w:rFonts w:ascii="Times New Roman" w:hAnsi="Times New Roman" w:cs="Times New Roman"/>
          <w:sz w:val="28"/>
          <w:szCs w:val="28"/>
        </w:rPr>
        <w:t xml:space="preserve"> injection quotidienne de 10 mg/</w:t>
      </w:r>
      <w:r w:rsidR="000A403B" w:rsidRPr="001B170D">
        <w:rPr>
          <w:rFonts w:ascii="Times New Roman" w:hAnsi="Times New Roman" w:cs="Times New Roman"/>
          <w:sz w:val="28"/>
          <w:szCs w:val="28"/>
        </w:rPr>
        <w:t>ml</w:t>
      </w:r>
      <w:r w:rsidRPr="001B170D">
        <w:rPr>
          <w:rFonts w:ascii="Times New Roman" w:hAnsi="Times New Roman" w:cs="Times New Roman"/>
          <w:sz w:val="28"/>
          <w:szCs w:val="28"/>
        </w:rPr>
        <w:t xml:space="preserve"> d’acétate de triamcinolone est supposée réduire la douleur dès le premier jour et l’inflammation au bout d’une </w:t>
      </w:r>
      <w:r w:rsidR="000A403B" w:rsidRPr="001B170D">
        <w:rPr>
          <w:rFonts w:ascii="Times New Roman" w:hAnsi="Times New Roman" w:cs="Times New Roman"/>
          <w:sz w:val="28"/>
          <w:szCs w:val="28"/>
        </w:rPr>
        <w:t>semaine.</w:t>
      </w:r>
      <w:r w:rsidRPr="001B170D">
        <w:rPr>
          <w:rFonts w:ascii="Times New Roman" w:hAnsi="Times New Roman" w:cs="Times New Roman"/>
          <w:sz w:val="28"/>
          <w:szCs w:val="28"/>
        </w:rPr>
        <w:t xml:space="preserve"> Cependant, l’usage des corticoïdes intra lésionnels est controversé à la suite d’un niveau de preuve insuffisant. Aujourd’hui, ces injections sont peu préconisées en France notamment à cause des complications locales possibles comme l’atrophie cutanée, les modifications pigmentaires ou encore les surinfections</w:t>
      </w:r>
      <w:r w:rsidR="00A51C9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{"citationID":"exekoXPP","properties":{"formattedCitation":"[63\\uc0\\u8211{}65]","plainCitation":"[63–65]","noteIndex":0},"citationItems":[{"id":1040,"uris":["http://zotero.org/users/local/EhEbXidg/items/D8UPK26L"],"itemData":{"id":1040,"type":"webpage","title":"Efficacité de l’injection intralésionnelle de corticoïdes au cours de l’hidradénite suppurée sévère : série de 247 lésions ! EADV 2019 - E-journal | Edimark.fr","URL":"https://www.edimark.fr/congres-scientifiques/eadv/2019/ej/en-direct-de-leadv/content/efficacite-de-linjection-intralesionnelle-de-corticoides-au-cours-de-lhidradenite-suppuree-severe-serie-de-247-lesions","accessed":{"date-parts":[["2025",10,18]]}}},{"id":1037,"uris":["http://zotero.org/users/local/EhEbXidg/items/WX5SQA4T"],"itemData":{"id":1037,"type":"article-journal","abstract":"BACKGROUND: Hidradenitis suppurativa (HS) is a chronic, inflammatory condition characterized by recurrent nodules, sinus tracts, comedones, and scarring. Hidradenitis suppurativa is often associated with pain and decreased quality of life. Limited clinical trial data exist regarding the management of acute HS lesions, but clinical experience and a prospective case series suggest that intralesional triamcinolone may be useful.\nOBJECTIVE: To compare the efficacy of intralesional triamcinolone to placebo for the treatment of HS inflammatory lesions.\nMATERIALS AND METHODS: This is a double-blind, randomized, placebo-controlled trial comparing intralesional triamcinolone 10 mg/mL, triamcinolone 40 mg/mL, and normal saline (NS). Thirty-two subjects at University of North Carolina Dermatology and Skin Cancer Centers were enrolled for a total of 67 lesions. Subjects reported pain scores, days to resolution, and satisfaction on a standardized survey over a 14-day period.\nRESULTS: When intralesional injections of triamcinolone 10 mg/mL, triamcinolone 40 mg/mL, and NS were compared, no significant difference was found for days to HS inflammatory lesion clearance, pain reduction at Day 5, or patient satisfaction.\nCONCLUSION: No statistically significant difference was found between varying concentrations of triamcinolone and NS for the treatment of HS lesions. Steroid injections may be less effective for the management of acute HS than typically presumed.","container-title":"Dermatologic Surgery: Official Publication for American Society for Dermatologic Surgery [et Al.]","DOI":"10.1097/DSS.0000000000002112","ISSN":"1524-4725","issue":"5","journalAbbreviation":"Dermatol Surg","language":"eng","note":"PMID: 31490300","page":"685-689","source":"PubMed","title":"Intralesional Triamcinolone May Not Be Beneficial for Treating Acute Hidradenitis Suppurativa Lesions: A Double-Blind, Randomized, Placebo-Controlled Trial","title-short":"Intralesional Triamcinolone May Not Be Beneficial for Treating Acute Hidradenitis Suppurativa Lesions","volume":"46","author":[{"family":"Fajgenbaum","given":"Kristen"},{"family":"Crouse","given":"Lauren"},{"family":"Dong","given":"Li"},{"family":"Zeng","given":"Donglin"},{"family":"Sayed","given":"Christopher"}],"issued":{"date-parts":[["2020",5]]}}},{"id":1035,"uris":["http://zotero.org/users/local/EhEbXidg/items/5PFF5VEF"],"itemData":{"id":1035,"type":"article-journal","abstract":"BACKGROUND: Hidradenitis suppurativa (HS) is a chronic inflammatory disease of the hair follicle. Standard practice of managing acute flares with corticosteroid injection lacks scientific evidence.\nOBJECTIVE: We sought to assess the outcomes of routine treatment using intralesional triamcinolone (triamcinolone acetonide 10 mg/mL) in the management of acute flares in HS.\nMETHODS: This was a prospective case series evaluating the effect of intralesional corticosteroids for alleviation of acute flares in HS. Physician- and patient-reported outcomes were noted.\nRESULTS: Significant reductions in physician-assessed erythema (median score from 2-1, P &lt; .0001), edema (median score from 2-1, P &lt; .0001), suppuration (median score from 2-1, P &lt; .0001), and size (median score from 3-1, P &lt; .0001) was demonstrated at follow-up. A significant difference in patient-reported pain visual analog scale scores occurred after 1 day (from 5.5-2.3, P &lt; .005) and from day 1 to day 2 (from 2.3-1.4, P &lt; .002).\nLIMITATIONS: Small study size, open single-arm design, and short follow-up time are the limitations of this study.\nCONCLUSION: Intralesional injection of corticosteroids is perceived as beneficial by physicians and patients in the management of HS flares by reducing pain after 1 day and signs of inflammation approximately 7 days later.","container-title":"Journal of the American Academy of Dermatology","DOI":"10.1016/j.jaad.2016.06.049","ISSN":"1097-6787","issue":"6","journalAbbreviation":"J Am Acad Dermatol","language":"eng","note":"PMID: 27692735","page":"1151-1155","source":"PubMed","title":"Intralesional triamcinolone for flares of hidradenitis suppurativa (HS): A case series","title-short":"Intralesional triamcinolone for flares of hidradenitis suppurativa (HS)","volume":"75","author":[{"family":"Riis","given":"Peter Theut"},{"family":"Boer","given":"Jurr"},{"family":"Prens","given":"Errol P."},{"family":"Saunte","given":"Ditte M. L."},{"family":"Deckers","given":"Inge E."},{"family":"Emtestam","given":"Lennart"},{"family":"Sartorius","given":"Karin"},{"family":"Jemec","given":"Gregor B. E."}],"issued":{"date-parts":[["2016",12]]}}}],"schema":"https://github.com/citation-style-language/schema/raw/master/csl-citation.json"} </w:instrText>
      </w:r>
      <w:r w:rsidR="00A51C9A" w:rsidRPr="001B170D">
        <w:rPr>
          <w:rFonts w:ascii="Times New Roman" w:hAnsi="Times New Roman" w:cs="Times New Roman"/>
          <w:sz w:val="28"/>
          <w:szCs w:val="28"/>
        </w:rPr>
        <w:fldChar w:fldCharType="separate"/>
      </w:r>
      <w:r w:rsidR="006676E6" w:rsidRPr="006676E6">
        <w:rPr>
          <w:rFonts w:ascii="Times New Roman" w:hAnsi="Times New Roman" w:cs="Times New Roman"/>
          <w:kern w:val="0"/>
          <w:sz w:val="28"/>
          <w:szCs w:val="24"/>
        </w:rPr>
        <w:t>[63–65]</w:t>
      </w:r>
      <w:r w:rsidR="00A51C9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4B956C83" w14:textId="77777777" w:rsidR="000A403B" w:rsidRPr="001B170D" w:rsidRDefault="000A403B" w:rsidP="001B170D">
      <w:pPr>
        <w:spacing w:after="0" w:line="360" w:lineRule="auto"/>
        <w:jc w:val="both"/>
        <w:rPr>
          <w:rFonts w:ascii="Times New Roman" w:hAnsi="Times New Roman" w:cs="Times New Roman"/>
          <w:sz w:val="28"/>
          <w:szCs w:val="28"/>
        </w:rPr>
      </w:pPr>
    </w:p>
    <w:p w14:paraId="5020B9C6" w14:textId="77777777" w:rsidR="008E2E77" w:rsidRPr="006E3563" w:rsidRDefault="00C662BA" w:rsidP="001B170D">
      <w:pPr>
        <w:pStyle w:val="Paragraphedeliste"/>
        <w:numPr>
          <w:ilvl w:val="0"/>
          <w:numId w:val="29"/>
        </w:numPr>
        <w:spacing w:after="0" w:line="360" w:lineRule="auto"/>
        <w:jc w:val="both"/>
        <w:rPr>
          <w:rFonts w:ascii="Times New Roman" w:hAnsi="Times New Roman"/>
          <w:b/>
          <w:bCs/>
          <w:sz w:val="28"/>
          <w:szCs w:val="28"/>
        </w:rPr>
      </w:pPr>
      <w:r w:rsidRPr="006E3563">
        <w:rPr>
          <w:rFonts w:ascii="Times New Roman" w:hAnsi="Times New Roman"/>
          <w:b/>
          <w:bCs/>
          <w:sz w:val="28"/>
          <w:szCs w:val="28"/>
        </w:rPr>
        <w:t>Traitements systémiques</w:t>
      </w:r>
    </w:p>
    <w:p w14:paraId="2BBCD8FC" w14:textId="77777777" w:rsidR="0040376A" w:rsidRPr="006E3563" w:rsidRDefault="00C662BA" w:rsidP="001B170D">
      <w:pPr>
        <w:pStyle w:val="Paragraphedeliste"/>
        <w:numPr>
          <w:ilvl w:val="0"/>
          <w:numId w:val="30"/>
        </w:numPr>
        <w:spacing w:after="0" w:line="360" w:lineRule="auto"/>
        <w:jc w:val="both"/>
        <w:rPr>
          <w:rFonts w:ascii="Times New Roman" w:hAnsi="Times New Roman"/>
          <w:b/>
          <w:bCs/>
          <w:sz w:val="28"/>
          <w:szCs w:val="28"/>
        </w:rPr>
      </w:pPr>
      <w:r w:rsidRPr="006E3563">
        <w:rPr>
          <w:rFonts w:ascii="Times New Roman" w:hAnsi="Times New Roman"/>
          <w:b/>
          <w:bCs/>
          <w:sz w:val="28"/>
          <w:szCs w:val="28"/>
        </w:rPr>
        <w:t xml:space="preserve">Antibiotiques par voie orale </w:t>
      </w:r>
    </w:p>
    <w:p w14:paraId="75EB01C5" w14:textId="52E48DA0" w:rsidR="00FE1503" w:rsidRPr="001B170D" w:rsidRDefault="00B85B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antibiotiques per os à courte durée sont souvent prescrits chez les patients avec des lésions résistantes aux traitements locaux et dont le nombre de nodules annuels reste faible. Des traitements dits </w:t>
      </w:r>
      <w:r w:rsidR="00FE1503" w:rsidRPr="001B170D">
        <w:rPr>
          <w:rFonts w:ascii="Times New Roman" w:hAnsi="Times New Roman" w:cs="Times New Roman"/>
          <w:sz w:val="28"/>
          <w:szCs w:val="28"/>
        </w:rPr>
        <w:t>« d’urgence »</w:t>
      </w:r>
      <w:r w:rsidRPr="001B170D">
        <w:rPr>
          <w:rFonts w:ascii="Times New Roman" w:hAnsi="Times New Roman" w:cs="Times New Roman"/>
          <w:sz w:val="28"/>
          <w:szCs w:val="28"/>
        </w:rPr>
        <w:t xml:space="preserve"> sont prescrits chez ces patients habitués aux poussées et en connaissant les premiers signes. En effet, cette prise précoce d’antibiotiques a pour objectif de minimiser l’impact, l’évolution et la durée de la poussée</w:t>
      </w:r>
      <w:r w:rsidR="0048467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{"citationID":"EdC288D6","properties":{"formattedCitation":"[16,49]","plainCitation":"[16,49]","noteIndex":0},"citationItems":[{"id":833,"uris":["http://zotero.org/users/local/EhEbXidg/items/92BTHNTT"],"itemData":{"id":833,"type":"article-journal","abstract":"Abstract\n            Hidradenitis suppurativa/acne inversa (HS) more prevalent and disproportionally affects African American females. Although there are limited studies in HS skin of colour populations in the USA, there is more scarcity of HS skin of colour studies in other countries, which limits the overall understanding of the disease among these patients. Herein, our overview of the 10th European Hidradenitis Suppurativa Foundation (EHSF) e.V. Conference provided a crude example of the limited number of skin of colour physicians, physician scientists and inclusion of skin of colour patients highlighting the need to increase awareness of this important issue. We summarized the epidemiology, pathogenesis, clinical picture and focused on treatment options from southeast Asia and Africa. Our outlined general recommendations for diagnosis will render better clinical care and outcomes for diverse patient populations.","container-title":"Experimental Dermatology","DOI":"10.1111/exd.14341","ISSN":"0906-6705, 1600-0625","issue":"S1","journalAbbreviation":"Experimental Dermatology","language":"en","page":"27-30","source":"DOI.org (Crossref)","title":"Hidradenitis suppurativa in skin of colour","volume":"30","author":[{"family":"Zouboulis","given":"Christos C."},{"family":"Goyal","given":"Mankul"},{"family":"Byrd","given":"Angel S."}],"issued":{"date-parts":[["2021",6]]}}},{"id":867,"uris":["http://zotero.org/users/local/EhEbXidg/items/SWE6A9LI"],"itemData":{"id":867,"type":"article-journal","language":"en","source":"Zotero","title":"Global Report on Hidradenitis Suppurativa – 2023"}}],"schema":"https://github.com/citation-style-language/schema/raw/master/csl-citation.json"} </w:instrText>
      </w:r>
      <w:r w:rsidR="0048467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[16,49]</w:t>
      </w:r>
      <w:r w:rsidR="00484671"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558B3D0A" w14:textId="6855C8A2" w:rsidR="00C34C74" w:rsidRPr="001B170D" w:rsidRDefault="00B85B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Dans ce contexte plusieurs molécules peuvent être utilisées, parmi </w:t>
      </w:r>
      <w:r w:rsidR="00FE1503" w:rsidRPr="001B170D">
        <w:rPr>
          <w:rFonts w:ascii="Times New Roman" w:hAnsi="Times New Roman" w:cs="Times New Roman"/>
          <w:sz w:val="28"/>
          <w:szCs w:val="28"/>
        </w:rPr>
        <w:t xml:space="preserve">lesquelles </w:t>
      </w:r>
      <w:r w:rsidRPr="001B170D">
        <w:rPr>
          <w:rFonts w:ascii="Times New Roman" w:hAnsi="Times New Roman" w:cs="Times New Roman"/>
          <w:sz w:val="28"/>
          <w:szCs w:val="28"/>
        </w:rPr>
        <w:t xml:space="preserve">l’amoxicilline (+/- acide clavulanique), </w:t>
      </w:r>
      <w:r w:rsidR="000B3DD0" w:rsidRPr="001B170D">
        <w:rPr>
          <w:rFonts w:ascii="Times New Roman" w:hAnsi="Times New Roman" w:cs="Times New Roman"/>
          <w:sz w:val="28"/>
          <w:szCs w:val="28"/>
        </w:rPr>
        <w:t>la ceftriaxone</w:t>
      </w:r>
      <w:r w:rsidRPr="001B170D">
        <w:rPr>
          <w:rFonts w:ascii="Times New Roman" w:hAnsi="Times New Roman" w:cs="Times New Roman"/>
          <w:sz w:val="28"/>
          <w:szCs w:val="28"/>
        </w:rPr>
        <w:t xml:space="preserve">, </w:t>
      </w:r>
      <w:r w:rsidR="000B3DD0" w:rsidRPr="001B170D">
        <w:rPr>
          <w:rFonts w:ascii="Times New Roman" w:hAnsi="Times New Roman" w:cs="Times New Roman"/>
          <w:sz w:val="28"/>
          <w:szCs w:val="28"/>
        </w:rPr>
        <w:t xml:space="preserve">la </w:t>
      </w:r>
      <w:r w:rsidR="006E3563" w:rsidRPr="001B170D">
        <w:rPr>
          <w:rFonts w:ascii="Times New Roman" w:hAnsi="Times New Roman" w:cs="Times New Roman"/>
          <w:sz w:val="28"/>
          <w:szCs w:val="28"/>
        </w:rPr>
        <w:t>lévofloxacine,</w:t>
      </w:r>
      <w:r w:rsidR="000B3DD0" w:rsidRPr="001B170D">
        <w:rPr>
          <w:rFonts w:ascii="Times New Roman" w:hAnsi="Times New Roman" w:cs="Times New Roman"/>
          <w:sz w:val="28"/>
          <w:szCs w:val="28"/>
        </w:rPr>
        <w:t xml:space="preserve"> </w:t>
      </w:r>
      <w:r w:rsidRPr="001B170D">
        <w:rPr>
          <w:rFonts w:ascii="Times New Roman" w:hAnsi="Times New Roman" w:cs="Times New Roman"/>
          <w:sz w:val="28"/>
          <w:szCs w:val="28"/>
        </w:rPr>
        <w:t xml:space="preserve">la clindamycine et la </w:t>
      </w:r>
      <w:r w:rsidR="006E3563" w:rsidRPr="001B170D">
        <w:rPr>
          <w:rFonts w:ascii="Times New Roman" w:hAnsi="Times New Roman" w:cs="Times New Roman"/>
          <w:sz w:val="28"/>
          <w:szCs w:val="28"/>
        </w:rPr>
        <w:t>pristinamycine (</w:t>
      </w:r>
      <w:r w:rsidR="009C344B" w:rsidRPr="001B170D">
        <w:rPr>
          <w:rFonts w:ascii="Times New Roman" w:hAnsi="Times New Roman" w:cs="Times New Roman"/>
          <w:sz w:val="28"/>
          <w:szCs w:val="28"/>
        </w:rPr>
        <w:t>Tableau V)</w:t>
      </w:r>
      <w:r w:rsidRPr="001B170D">
        <w:rPr>
          <w:rFonts w:ascii="Times New Roman" w:hAnsi="Times New Roman" w:cs="Times New Roman"/>
          <w:sz w:val="28"/>
          <w:szCs w:val="28"/>
        </w:rPr>
        <w:t>. L’efficacité de cette antibiothérapie orale de courte durée, entre 7 et 21 jours au maximum selon la molécule utilisée, réside donc dans la précocité de son administration, dès les 24-48 premières heures d’apparition des premiers signes prémonitoires de la poussée</w:t>
      </w:r>
      <w:r w:rsidR="0048467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{"citationID":"d6lwHb1q","properties":{"formattedCitation":"[1,25]","plainCitation":"[1,25]","noteIndex":0},"citationItems":[{"id":792,"uris":["http://zotero.org/users/local/EhEbXidg/items/QI7ZH5Z2"],"itemData":{"id":792,"type":"article-journal","abstract":"Abstract\n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0048467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[1,25]</w:t>
      </w:r>
      <w:r w:rsidR="00484671"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7DD3932F" w14:textId="77777777" w:rsidR="0089527E" w:rsidRPr="001B170D" w:rsidRDefault="0089527E" w:rsidP="001B170D">
      <w:pPr>
        <w:spacing w:after="0" w:line="360" w:lineRule="auto"/>
        <w:jc w:val="both"/>
        <w:rPr>
          <w:rFonts w:ascii="Times New Roman" w:hAnsi="Times New Roman" w:cs="Times New Roman"/>
          <w:sz w:val="28"/>
          <w:szCs w:val="28"/>
        </w:rPr>
      </w:pPr>
    </w:p>
    <w:p w14:paraId="542252FE" w14:textId="77777777" w:rsidR="009C344B" w:rsidRDefault="009C344B" w:rsidP="001B170D">
      <w:pPr>
        <w:spacing w:after="0" w:line="360" w:lineRule="auto"/>
        <w:jc w:val="both"/>
        <w:rPr>
          <w:rFonts w:ascii="Times New Roman" w:hAnsi="Times New Roman" w:cs="Times New Roman"/>
          <w:sz w:val="28"/>
          <w:szCs w:val="28"/>
        </w:rPr>
      </w:pPr>
    </w:p>
    <w:p w14:paraId="0BC13B3C" w14:textId="77777777" w:rsidR="003C45D7" w:rsidRPr="001B170D" w:rsidRDefault="003C45D7" w:rsidP="001B170D">
      <w:pPr>
        <w:spacing w:after="0" w:line="360" w:lineRule="auto"/>
        <w:jc w:val="both"/>
        <w:rPr>
          <w:rFonts w:ascii="Times New Roman" w:hAnsi="Times New Roman" w:cs="Times New Roman"/>
          <w:sz w:val="28"/>
          <w:szCs w:val="28"/>
        </w:rPr>
      </w:pPr>
    </w:p>
    <w:p w14:paraId="7D9E0C30" w14:textId="6EDFFD61" w:rsidR="005A29C3" w:rsidRPr="003C45D7" w:rsidRDefault="005A29C3" w:rsidP="001B170D">
      <w:pPr>
        <w:pStyle w:val="Lgende"/>
        <w:spacing w:line="360" w:lineRule="auto"/>
        <w:jc w:val="both"/>
        <w:rPr>
          <w:rFonts w:ascii="Times New Roman" w:hAnsi="Times New Roman" w:cs="Times New Roman"/>
          <w:color w:val="auto"/>
          <w:sz w:val="28"/>
          <w:szCs w:val="28"/>
        </w:rPr>
      </w:pPr>
      <w:bookmarkStart w:id="160" w:name="_Toc212464494"/>
      <w:r w:rsidRPr="003C45D7">
        <w:rPr>
          <w:rFonts w:ascii="Times New Roman" w:hAnsi="Times New Roman" w:cs="Times New Roman"/>
          <w:color w:val="auto"/>
          <w:sz w:val="28"/>
          <w:szCs w:val="28"/>
        </w:rPr>
        <w:t xml:space="preserve">Tableau </w:t>
      </w:r>
      <w:r w:rsidRPr="003C45D7">
        <w:rPr>
          <w:rFonts w:ascii="Times New Roman" w:hAnsi="Times New Roman" w:cs="Times New Roman"/>
          <w:color w:val="auto"/>
          <w:sz w:val="28"/>
          <w:szCs w:val="28"/>
        </w:rPr>
        <w:fldChar w:fldCharType="begin"/>
      </w:r>
      <w:r w:rsidRPr="003C45D7">
        <w:rPr>
          <w:rFonts w:ascii="Times New Roman" w:hAnsi="Times New Roman" w:cs="Times New Roman"/>
          <w:color w:val="auto"/>
          <w:sz w:val="28"/>
          <w:szCs w:val="28"/>
        </w:rPr>
        <w:instrText xml:space="preserve"> SEQ Tableau \* ROMAN </w:instrText>
      </w:r>
      <w:r w:rsidRPr="003C45D7">
        <w:rPr>
          <w:rFonts w:ascii="Times New Roman" w:hAnsi="Times New Roman" w:cs="Times New Roman"/>
          <w:color w:val="auto"/>
          <w:sz w:val="28"/>
          <w:szCs w:val="28"/>
        </w:rPr>
        <w:fldChar w:fldCharType="separate"/>
      </w:r>
      <w:r w:rsidR="001350D8" w:rsidRPr="003C45D7">
        <w:rPr>
          <w:rFonts w:ascii="Times New Roman" w:hAnsi="Times New Roman" w:cs="Times New Roman"/>
          <w:noProof/>
          <w:color w:val="auto"/>
          <w:sz w:val="28"/>
          <w:szCs w:val="28"/>
        </w:rPr>
        <w:t>V</w:t>
      </w:r>
      <w:r w:rsidRPr="003C45D7">
        <w:rPr>
          <w:rFonts w:ascii="Times New Roman" w:hAnsi="Times New Roman" w:cs="Times New Roman"/>
          <w:color w:val="auto"/>
          <w:sz w:val="28"/>
          <w:szCs w:val="28"/>
        </w:rPr>
        <w:fldChar w:fldCharType="end"/>
      </w:r>
      <w:r w:rsidRPr="003C45D7">
        <w:rPr>
          <w:rFonts w:ascii="Times New Roman" w:hAnsi="Times New Roman" w:cs="Times New Roman"/>
          <w:color w:val="auto"/>
          <w:sz w:val="28"/>
          <w:szCs w:val="28"/>
        </w:rPr>
        <w:t> ; antibiotiques utilisés dans le traitement de crise</w:t>
      </w:r>
      <w:bookmarkEnd w:id="160"/>
    </w:p>
    <w:tbl>
      <w:tblPr>
        <w:tblStyle w:val="Grilledutableau"/>
        <w:tblW w:w="8926" w:type="dxa"/>
        <w:tblLook w:val="04A0" w:firstRow="1" w:lastRow="0" w:firstColumn="1" w:lastColumn="0" w:noHBand="0" w:noVBand="1"/>
      </w:tblPr>
      <w:tblGrid>
        <w:gridCol w:w="2192"/>
        <w:gridCol w:w="2332"/>
        <w:gridCol w:w="2115"/>
        <w:gridCol w:w="2287"/>
      </w:tblGrid>
      <w:tr w:rsidR="005A109F" w:rsidRPr="001B170D" w14:paraId="38F5A4C6" w14:textId="77777777" w:rsidTr="00CC35F3">
        <w:trPr>
          <w:trHeight w:val="993"/>
        </w:trPr>
        <w:tc>
          <w:tcPr>
            <w:tcW w:w="2192" w:type="dxa"/>
          </w:tcPr>
          <w:p w14:paraId="65BCE34C"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Classe </w:t>
            </w:r>
          </w:p>
        </w:tc>
        <w:tc>
          <w:tcPr>
            <w:tcW w:w="2332" w:type="dxa"/>
          </w:tcPr>
          <w:p w14:paraId="1A68B859"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Molécules/voie d’administration</w:t>
            </w:r>
          </w:p>
        </w:tc>
        <w:tc>
          <w:tcPr>
            <w:tcW w:w="2115" w:type="dxa"/>
          </w:tcPr>
          <w:p w14:paraId="3E74EABA"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Posologie</w:t>
            </w:r>
          </w:p>
        </w:tc>
        <w:tc>
          <w:tcPr>
            <w:tcW w:w="2287" w:type="dxa"/>
          </w:tcPr>
          <w:p w14:paraId="265DA47C"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Effets secondaires</w:t>
            </w:r>
          </w:p>
        </w:tc>
      </w:tr>
      <w:tr w:rsidR="005A109F" w:rsidRPr="001B170D" w14:paraId="0BFD5D14" w14:textId="77777777" w:rsidTr="00CC35F3">
        <w:trPr>
          <w:trHeight w:val="983"/>
        </w:trPr>
        <w:tc>
          <w:tcPr>
            <w:tcW w:w="2192" w:type="dxa"/>
          </w:tcPr>
          <w:p w14:paraId="262C01BC" w14:textId="176CD9B8" w:rsidR="005A109F"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Macrolides apparentés</w:t>
            </w:r>
          </w:p>
        </w:tc>
        <w:tc>
          <w:tcPr>
            <w:tcW w:w="2332" w:type="dxa"/>
          </w:tcPr>
          <w:p w14:paraId="2CFACE3C" w14:textId="1B9154AD" w:rsidR="005A109F"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Pristinamycine</w:t>
            </w:r>
          </w:p>
        </w:tc>
        <w:tc>
          <w:tcPr>
            <w:tcW w:w="2115" w:type="dxa"/>
          </w:tcPr>
          <w:p w14:paraId="48D5A083" w14:textId="5E7991BA" w:rsidR="005A109F"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1</w:t>
            </w:r>
            <w:r w:rsidR="005A109F" w:rsidRPr="001B170D">
              <w:rPr>
                <w:rFonts w:ascii="Times New Roman" w:hAnsi="Times New Roman" w:cs="Times New Roman"/>
                <w:sz w:val="28"/>
                <w:szCs w:val="28"/>
              </w:rPr>
              <w:t xml:space="preserve">gx </w:t>
            </w:r>
            <w:r w:rsidRPr="001B170D">
              <w:rPr>
                <w:rFonts w:ascii="Times New Roman" w:hAnsi="Times New Roman" w:cs="Times New Roman"/>
                <w:sz w:val="28"/>
                <w:szCs w:val="28"/>
              </w:rPr>
              <w:t>3</w:t>
            </w:r>
            <w:r w:rsidR="005A109F" w:rsidRPr="001B170D">
              <w:rPr>
                <w:rFonts w:ascii="Times New Roman" w:hAnsi="Times New Roman" w:cs="Times New Roman"/>
                <w:sz w:val="28"/>
                <w:szCs w:val="28"/>
              </w:rPr>
              <w:t xml:space="preserve">/jour Pendant </w:t>
            </w:r>
            <w:r w:rsidRPr="001B170D">
              <w:rPr>
                <w:rFonts w:ascii="Times New Roman" w:hAnsi="Times New Roman" w:cs="Times New Roman"/>
                <w:sz w:val="28"/>
                <w:szCs w:val="28"/>
              </w:rPr>
              <w:t>7jours</w:t>
            </w:r>
          </w:p>
        </w:tc>
        <w:tc>
          <w:tcPr>
            <w:tcW w:w="2287" w:type="dxa"/>
          </w:tcPr>
          <w:p w14:paraId="6066D58D" w14:textId="74D9811E" w:rsidR="005A109F"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Troubles digestifs</w:t>
            </w:r>
          </w:p>
        </w:tc>
      </w:tr>
      <w:tr w:rsidR="005A109F" w:rsidRPr="001B170D" w14:paraId="3CBC4864" w14:textId="77777777" w:rsidTr="00CC35F3">
        <w:trPr>
          <w:trHeight w:val="1397"/>
        </w:trPr>
        <w:tc>
          <w:tcPr>
            <w:tcW w:w="2192" w:type="dxa"/>
          </w:tcPr>
          <w:p w14:paraId="11E87EF7"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Fluoroquinolones</w:t>
            </w:r>
          </w:p>
          <w:p w14:paraId="1F5B9423"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174EC45B"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Lincosamides </w:t>
            </w:r>
          </w:p>
        </w:tc>
        <w:tc>
          <w:tcPr>
            <w:tcW w:w="2332" w:type="dxa"/>
          </w:tcPr>
          <w:p w14:paraId="43CF8F08" w14:textId="253438AC" w:rsidR="005A109F" w:rsidRPr="001B170D" w:rsidRDefault="00B317A4" w:rsidP="001B170D">
            <w:pPr>
              <w:spacing w:line="360" w:lineRule="auto"/>
              <w:jc w:val="both"/>
              <w:rPr>
                <w:rFonts w:ascii="Times New Roman" w:hAnsi="Times New Roman" w:cs="Times New Roman"/>
                <w:sz w:val="28"/>
                <w:szCs w:val="28"/>
                <w:lang w:val="en-US"/>
              </w:rPr>
            </w:pPr>
            <w:r w:rsidRPr="001B170D">
              <w:rPr>
                <w:rFonts w:ascii="Times New Roman" w:hAnsi="Times New Roman" w:cs="Times New Roman"/>
                <w:sz w:val="28"/>
                <w:szCs w:val="28"/>
              </w:rPr>
              <w:t>Levo</w:t>
            </w:r>
            <w:r w:rsidR="005A109F" w:rsidRPr="001B170D">
              <w:rPr>
                <w:rFonts w:ascii="Times New Roman" w:hAnsi="Times New Roman" w:cs="Times New Roman"/>
                <w:sz w:val="28"/>
                <w:szCs w:val="28"/>
              </w:rPr>
              <w:t>floxacine</w:t>
            </w:r>
            <w:r w:rsidR="005A109F" w:rsidRPr="001B170D">
              <w:rPr>
                <w:rFonts w:ascii="Times New Roman" w:hAnsi="Times New Roman" w:cs="Times New Roman"/>
                <w:sz w:val="28"/>
                <w:szCs w:val="28"/>
                <w:lang w:val="en-US"/>
              </w:rPr>
              <w:t>P.O.</w:t>
            </w:r>
          </w:p>
          <w:p w14:paraId="0CAEF3AF" w14:textId="77777777" w:rsidR="005A109F" w:rsidRPr="001B170D" w:rsidRDefault="005A109F" w:rsidP="001B170D">
            <w:pPr>
              <w:spacing w:line="360" w:lineRule="auto"/>
              <w:jc w:val="both"/>
              <w:rPr>
                <w:rFonts w:ascii="Times New Roman" w:hAnsi="Times New Roman" w:cs="Times New Roman"/>
                <w:sz w:val="28"/>
                <w:szCs w:val="28"/>
                <w:lang w:val="en-US"/>
              </w:rPr>
            </w:pPr>
            <w:r w:rsidRPr="001B170D">
              <w:rPr>
                <w:rFonts w:ascii="Times New Roman" w:hAnsi="Times New Roman" w:cs="Times New Roman"/>
                <w:sz w:val="28"/>
                <w:szCs w:val="28"/>
                <w:lang w:val="en-US"/>
              </w:rPr>
              <w:t>+</w:t>
            </w:r>
          </w:p>
          <w:p w14:paraId="2EC748E2" w14:textId="77777777" w:rsidR="005A109F" w:rsidRPr="001B170D" w:rsidRDefault="005A109F" w:rsidP="001B170D">
            <w:pPr>
              <w:spacing w:line="360" w:lineRule="auto"/>
              <w:jc w:val="both"/>
              <w:rPr>
                <w:rFonts w:ascii="Times New Roman" w:hAnsi="Times New Roman" w:cs="Times New Roman"/>
                <w:sz w:val="28"/>
                <w:szCs w:val="28"/>
                <w:lang w:val="en-US"/>
              </w:rPr>
            </w:pPr>
            <w:r w:rsidRPr="001B170D">
              <w:rPr>
                <w:rFonts w:ascii="Times New Roman" w:hAnsi="Times New Roman" w:cs="Times New Roman"/>
                <w:sz w:val="28"/>
                <w:szCs w:val="28"/>
                <w:lang w:val="en-US"/>
              </w:rPr>
              <w:t>Clindamycine P.O.</w:t>
            </w:r>
          </w:p>
        </w:tc>
        <w:tc>
          <w:tcPr>
            <w:tcW w:w="2115" w:type="dxa"/>
          </w:tcPr>
          <w:p w14:paraId="56C160E9" w14:textId="5F6EDB1A" w:rsidR="000D6B89" w:rsidRPr="001B170D" w:rsidRDefault="000D6B89"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5</w:t>
            </w:r>
            <w:r w:rsidR="005A109F" w:rsidRPr="001B170D">
              <w:rPr>
                <w:rFonts w:ascii="Times New Roman" w:hAnsi="Times New Roman" w:cs="Times New Roman"/>
                <w:sz w:val="28"/>
                <w:szCs w:val="28"/>
              </w:rPr>
              <w:t>00 mg</w:t>
            </w:r>
            <w:r w:rsidRPr="001B170D">
              <w:rPr>
                <w:rFonts w:ascii="Times New Roman" w:hAnsi="Times New Roman" w:cs="Times New Roman"/>
                <w:sz w:val="28"/>
                <w:szCs w:val="28"/>
              </w:rPr>
              <w:t xml:space="preserve"> 1-2x</w:t>
            </w:r>
            <w:r w:rsidR="005A109F" w:rsidRPr="001B170D">
              <w:rPr>
                <w:rFonts w:ascii="Times New Roman" w:hAnsi="Times New Roman" w:cs="Times New Roman"/>
                <w:sz w:val="28"/>
                <w:szCs w:val="28"/>
              </w:rPr>
              <w:t>/jour</w:t>
            </w:r>
          </w:p>
          <w:p w14:paraId="78D401AF" w14:textId="363628A0"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6740407E"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600mg</w:t>
            </w:r>
            <w:r w:rsidR="00B317A4" w:rsidRPr="001B170D">
              <w:rPr>
                <w:rFonts w:ascii="Times New Roman" w:hAnsi="Times New Roman" w:cs="Times New Roman"/>
                <w:sz w:val="28"/>
                <w:szCs w:val="28"/>
              </w:rPr>
              <w:t>x3/</w:t>
            </w:r>
            <w:r w:rsidRPr="001B170D">
              <w:rPr>
                <w:rFonts w:ascii="Times New Roman" w:hAnsi="Times New Roman" w:cs="Times New Roman"/>
                <w:sz w:val="28"/>
                <w:szCs w:val="28"/>
              </w:rPr>
              <w:t xml:space="preserve"> jour</w:t>
            </w:r>
          </w:p>
          <w:p w14:paraId="78518038" w14:textId="26F71AA3" w:rsidR="00CC35F3" w:rsidRPr="001B170D" w:rsidRDefault="00CC35F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15-21 jours</w:t>
            </w:r>
          </w:p>
        </w:tc>
        <w:tc>
          <w:tcPr>
            <w:tcW w:w="2287" w:type="dxa"/>
          </w:tcPr>
          <w:p w14:paraId="69B0E90A"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Tendinite</w:t>
            </w:r>
          </w:p>
          <w:p w14:paraId="42E918D9"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Diarrhée</w:t>
            </w:r>
          </w:p>
        </w:tc>
      </w:tr>
      <w:tr w:rsidR="005A109F" w:rsidRPr="001B170D" w14:paraId="4DB95B54" w14:textId="77777777" w:rsidTr="00CC35F3">
        <w:trPr>
          <w:trHeight w:val="1397"/>
        </w:trPr>
        <w:tc>
          <w:tcPr>
            <w:tcW w:w="2192" w:type="dxa"/>
          </w:tcPr>
          <w:p w14:paraId="1E320357" w14:textId="0704C21C" w:rsidR="005A109F" w:rsidRPr="001B170D" w:rsidRDefault="00CC35F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Imidazolés </w:t>
            </w:r>
          </w:p>
        </w:tc>
        <w:tc>
          <w:tcPr>
            <w:tcW w:w="2332" w:type="dxa"/>
          </w:tcPr>
          <w:p w14:paraId="2884BAB4" w14:textId="77777777" w:rsidR="00CC35F3" w:rsidRPr="001B170D" w:rsidRDefault="00CC35F3" w:rsidP="001B170D">
            <w:pPr>
              <w:spacing w:line="360" w:lineRule="auto"/>
              <w:jc w:val="both"/>
              <w:rPr>
                <w:rFonts w:ascii="Times New Roman" w:hAnsi="Times New Roman" w:cs="Times New Roman"/>
                <w:sz w:val="28"/>
                <w:szCs w:val="28"/>
                <w:lang w:val="en-US"/>
              </w:rPr>
            </w:pPr>
            <w:r w:rsidRPr="001B170D">
              <w:rPr>
                <w:rFonts w:ascii="Times New Roman" w:hAnsi="Times New Roman" w:cs="Times New Roman"/>
                <w:sz w:val="28"/>
                <w:szCs w:val="28"/>
              </w:rPr>
              <w:t xml:space="preserve">Métronidazole </w:t>
            </w:r>
            <w:r w:rsidRPr="001B170D">
              <w:rPr>
                <w:rFonts w:ascii="Times New Roman" w:hAnsi="Times New Roman" w:cs="Times New Roman"/>
                <w:sz w:val="28"/>
                <w:szCs w:val="28"/>
                <w:lang w:val="en-US"/>
              </w:rPr>
              <w:t>P.O.</w:t>
            </w:r>
          </w:p>
          <w:p w14:paraId="25CA6618" w14:textId="06FB5F50" w:rsidR="005A109F" w:rsidRPr="001B170D" w:rsidRDefault="005A109F" w:rsidP="001B170D">
            <w:pPr>
              <w:spacing w:line="360" w:lineRule="auto"/>
              <w:jc w:val="both"/>
              <w:rPr>
                <w:rFonts w:ascii="Times New Roman" w:hAnsi="Times New Roman" w:cs="Times New Roman"/>
                <w:sz w:val="28"/>
                <w:szCs w:val="28"/>
              </w:rPr>
            </w:pPr>
          </w:p>
        </w:tc>
        <w:tc>
          <w:tcPr>
            <w:tcW w:w="2115" w:type="dxa"/>
          </w:tcPr>
          <w:p w14:paraId="60BB6894" w14:textId="43782F36" w:rsidR="005A109F" w:rsidRPr="001B170D" w:rsidRDefault="00CC35F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5</w:t>
            </w:r>
            <w:r w:rsidR="005A109F" w:rsidRPr="001B170D">
              <w:rPr>
                <w:rFonts w:ascii="Times New Roman" w:hAnsi="Times New Roman" w:cs="Times New Roman"/>
                <w:sz w:val="28"/>
                <w:szCs w:val="28"/>
              </w:rPr>
              <w:t>00 mg</w:t>
            </w:r>
            <w:r w:rsidRPr="001B170D">
              <w:rPr>
                <w:rFonts w:ascii="Times New Roman" w:hAnsi="Times New Roman" w:cs="Times New Roman"/>
                <w:sz w:val="28"/>
                <w:szCs w:val="28"/>
              </w:rPr>
              <w:t>x3</w:t>
            </w:r>
            <w:r w:rsidR="005A109F" w:rsidRPr="001B170D">
              <w:rPr>
                <w:rFonts w:ascii="Times New Roman" w:hAnsi="Times New Roman" w:cs="Times New Roman"/>
                <w:sz w:val="28"/>
                <w:szCs w:val="28"/>
              </w:rPr>
              <w:t>/jour</w:t>
            </w:r>
          </w:p>
          <w:p w14:paraId="14A2B324" w14:textId="4ACEF97A" w:rsidR="005A109F" w:rsidRPr="001B170D" w:rsidRDefault="00CC35F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15-21 jours</w:t>
            </w:r>
          </w:p>
        </w:tc>
        <w:tc>
          <w:tcPr>
            <w:tcW w:w="2287" w:type="dxa"/>
          </w:tcPr>
          <w:p w14:paraId="22DDE0BD" w14:textId="77777777" w:rsidR="0089527E" w:rsidRPr="001B170D" w:rsidRDefault="00CC35F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Neuropathies,</w:t>
            </w:r>
          </w:p>
          <w:p w14:paraId="40BF3582" w14:textId="62ED0AC9" w:rsidR="005A109F" w:rsidRPr="001B170D" w:rsidRDefault="0089527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Effet</w:t>
            </w:r>
            <w:r w:rsidR="00CC35F3" w:rsidRPr="001B170D">
              <w:rPr>
                <w:rFonts w:ascii="Times New Roman" w:hAnsi="Times New Roman" w:cs="Times New Roman"/>
                <w:sz w:val="28"/>
                <w:szCs w:val="28"/>
              </w:rPr>
              <w:t xml:space="preserve"> antabuse, digestif, vertige,</w:t>
            </w:r>
          </w:p>
        </w:tc>
      </w:tr>
      <w:tr w:rsidR="005A109F" w:rsidRPr="001B170D" w14:paraId="1F8AB7E7" w14:textId="77777777" w:rsidTr="00CC35F3">
        <w:trPr>
          <w:trHeight w:val="963"/>
        </w:trPr>
        <w:tc>
          <w:tcPr>
            <w:tcW w:w="2192" w:type="dxa"/>
          </w:tcPr>
          <w:p w14:paraId="0F7482EA" w14:textId="77777777"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Bêta lactamines </w:t>
            </w:r>
          </w:p>
        </w:tc>
        <w:tc>
          <w:tcPr>
            <w:tcW w:w="2332" w:type="dxa"/>
          </w:tcPr>
          <w:p w14:paraId="4AB9FF4C" w14:textId="77777777" w:rsidR="005A109F"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-Amoxicilline + acide clavulanique PO</w:t>
            </w:r>
          </w:p>
          <w:p w14:paraId="03CF00CF" w14:textId="274BEA30" w:rsidR="00245E20"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005109A5" w:rsidRPr="001B170D">
              <w:rPr>
                <w:rFonts w:ascii="Times New Roman" w:hAnsi="Times New Roman" w:cs="Times New Roman"/>
                <w:sz w:val="28"/>
                <w:szCs w:val="28"/>
              </w:rPr>
              <w:t>Ceftriaxone IV</w:t>
            </w:r>
          </w:p>
        </w:tc>
        <w:tc>
          <w:tcPr>
            <w:tcW w:w="2115" w:type="dxa"/>
          </w:tcPr>
          <w:p w14:paraId="375EC8B6" w14:textId="601CAD34" w:rsidR="005A109F" w:rsidRPr="001B170D" w:rsidRDefault="005109A5"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005A109F" w:rsidRPr="001B170D">
              <w:rPr>
                <w:rFonts w:ascii="Times New Roman" w:hAnsi="Times New Roman" w:cs="Times New Roman"/>
                <w:sz w:val="28"/>
                <w:szCs w:val="28"/>
              </w:rPr>
              <w:t>1g</w:t>
            </w:r>
            <w:r w:rsidR="00245E20" w:rsidRPr="001B170D">
              <w:rPr>
                <w:rFonts w:ascii="Times New Roman" w:hAnsi="Times New Roman" w:cs="Times New Roman"/>
                <w:sz w:val="28"/>
                <w:szCs w:val="28"/>
              </w:rPr>
              <w:t>x3-4</w:t>
            </w:r>
            <w:r w:rsidR="005A109F" w:rsidRPr="001B170D">
              <w:rPr>
                <w:rFonts w:ascii="Times New Roman" w:hAnsi="Times New Roman" w:cs="Times New Roman"/>
                <w:sz w:val="28"/>
                <w:szCs w:val="28"/>
              </w:rPr>
              <w:t xml:space="preserve">/jour </w:t>
            </w:r>
          </w:p>
          <w:p w14:paraId="38B5CFAA" w14:textId="3E0C3963" w:rsidR="005A109F" w:rsidRPr="001B170D" w:rsidRDefault="005A10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Pendant </w:t>
            </w:r>
            <w:r w:rsidR="00245E20" w:rsidRPr="001B170D">
              <w:rPr>
                <w:rFonts w:ascii="Times New Roman" w:hAnsi="Times New Roman" w:cs="Times New Roman"/>
                <w:sz w:val="28"/>
                <w:szCs w:val="28"/>
              </w:rPr>
              <w:t>7jour</w:t>
            </w:r>
          </w:p>
          <w:p w14:paraId="273CEBDF" w14:textId="77777777" w:rsidR="005109A5" w:rsidRPr="001B170D" w:rsidRDefault="005109A5" w:rsidP="001B170D">
            <w:pPr>
              <w:spacing w:line="360" w:lineRule="auto"/>
              <w:jc w:val="both"/>
              <w:rPr>
                <w:rFonts w:ascii="Times New Roman" w:hAnsi="Times New Roman" w:cs="Times New Roman"/>
                <w:sz w:val="28"/>
                <w:szCs w:val="28"/>
              </w:rPr>
            </w:pPr>
          </w:p>
          <w:p w14:paraId="3C7D48B5" w14:textId="77777777" w:rsidR="005109A5" w:rsidRPr="001B170D" w:rsidRDefault="005109A5"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-1</w:t>
            </w:r>
            <w:r w:rsidR="00CC35F3" w:rsidRPr="001B170D">
              <w:rPr>
                <w:rFonts w:ascii="Times New Roman" w:hAnsi="Times New Roman" w:cs="Times New Roman"/>
                <w:sz w:val="28"/>
                <w:szCs w:val="28"/>
              </w:rPr>
              <w:t>à</w:t>
            </w:r>
            <w:r w:rsidRPr="001B170D">
              <w:rPr>
                <w:rFonts w:ascii="Times New Roman" w:hAnsi="Times New Roman" w:cs="Times New Roman"/>
                <w:sz w:val="28"/>
                <w:szCs w:val="28"/>
              </w:rPr>
              <w:t>2g/jour</w:t>
            </w:r>
          </w:p>
          <w:p w14:paraId="4A46BAD8" w14:textId="6427CD47" w:rsidR="00CC35F3" w:rsidRPr="001B170D" w:rsidRDefault="00CC35F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15-21 jours</w:t>
            </w:r>
          </w:p>
        </w:tc>
        <w:tc>
          <w:tcPr>
            <w:tcW w:w="2287" w:type="dxa"/>
          </w:tcPr>
          <w:p w14:paraId="6CEC0652" w14:textId="77777777" w:rsidR="00245E20"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Digestifs </w:t>
            </w:r>
          </w:p>
          <w:p w14:paraId="5754DF5A" w14:textId="77777777" w:rsidR="00361767"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Allergie aux </w:t>
            </w:r>
          </w:p>
          <w:p w14:paraId="167ACA50" w14:textId="39F07FC4" w:rsidR="005A109F" w:rsidRPr="001B170D" w:rsidRDefault="00245E2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Beta </w:t>
            </w:r>
            <w:r w:rsidR="003B770D" w:rsidRPr="001B170D">
              <w:rPr>
                <w:rFonts w:ascii="Times New Roman" w:hAnsi="Times New Roman" w:cs="Times New Roman"/>
                <w:sz w:val="28"/>
                <w:szCs w:val="28"/>
              </w:rPr>
              <w:t>lactamines</w:t>
            </w:r>
          </w:p>
        </w:tc>
      </w:tr>
    </w:tbl>
    <w:p w14:paraId="0AE05665" w14:textId="77777777" w:rsidR="00C34C74" w:rsidRPr="001B170D" w:rsidRDefault="00C34C74" w:rsidP="001B170D">
      <w:pPr>
        <w:spacing w:after="0" w:line="360" w:lineRule="auto"/>
        <w:jc w:val="both"/>
        <w:rPr>
          <w:rFonts w:ascii="Times New Roman" w:hAnsi="Times New Roman" w:cs="Times New Roman"/>
          <w:sz w:val="28"/>
          <w:szCs w:val="28"/>
        </w:rPr>
      </w:pPr>
    </w:p>
    <w:p w14:paraId="68B55161" w14:textId="487DCDCC" w:rsidR="00C34C74" w:rsidRPr="007A7DDF" w:rsidRDefault="00D65F3F" w:rsidP="001B170D">
      <w:pPr>
        <w:pStyle w:val="Paragraphedeliste"/>
        <w:numPr>
          <w:ilvl w:val="0"/>
          <w:numId w:val="30"/>
        </w:numPr>
        <w:spacing w:after="0" w:line="360" w:lineRule="auto"/>
        <w:jc w:val="both"/>
        <w:rPr>
          <w:rFonts w:ascii="Times New Roman" w:hAnsi="Times New Roman"/>
          <w:b/>
          <w:bCs/>
          <w:sz w:val="28"/>
          <w:szCs w:val="28"/>
        </w:rPr>
      </w:pPr>
      <w:r w:rsidRPr="007A7DDF">
        <w:rPr>
          <w:rFonts w:ascii="Times New Roman" w:hAnsi="Times New Roman"/>
          <w:b/>
          <w:bCs/>
          <w:sz w:val="28"/>
          <w:szCs w:val="28"/>
        </w:rPr>
        <w:t xml:space="preserve">Antalgiques </w:t>
      </w:r>
    </w:p>
    <w:p w14:paraId="796AA4D6" w14:textId="2FAB489A" w:rsidR="00C662BA" w:rsidRPr="001B170D" w:rsidRDefault="00D65F3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Il</w:t>
      </w:r>
      <w:r w:rsidR="00B85B4E" w:rsidRPr="001B170D">
        <w:rPr>
          <w:rFonts w:ascii="Times New Roman" w:hAnsi="Times New Roman" w:cs="Times New Roman"/>
          <w:sz w:val="28"/>
          <w:szCs w:val="28"/>
        </w:rPr>
        <w:t xml:space="preserve"> s’agit d’un aspect crucial de la gestion de la maladie et de l’amélioration des conditions de vie des patients. En effet, lors des poussées la douleur peut être très prononcée et nécessiter la prise d’antalgique. Dans le cas des douleurs légères à modérées, une prise de paracétamol est souvent suffisante. Pour des douleurs plus importantes, il est possible de prendre des antalgiques de palier 2 tel que le tramadol ou encore de la codéine. Si la douleur est résistante au palier 2, il peut être intéressant d’orienter le patient vers un centre de la douleur afin de permettre une meilleure prise en charge et d’éviter tout risque d’accoutumance et mésusage. </w:t>
      </w:r>
      <w:r w:rsidR="00B85B4E" w:rsidRPr="001B170D">
        <w:rPr>
          <w:rFonts w:ascii="Times New Roman" w:hAnsi="Times New Roman" w:cs="Times New Roman"/>
          <w:sz w:val="28"/>
          <w:szCs w:val="28"/>
        </w:rPr>
        <w:lastRenderedPageBreak/>
        <w:t>La prise d’antiinflammatoires stéroïdiens est quant à elle déconseillée dans la majorité des cas par l’AFRH (Association Française pour la recherche sur l'Hidrosadénite) en raison du potentiel risque de surinfection</w:t>
      </w:r>
      <w:r w:rsidR="0011531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W8JSeYUn","properties":{"formattedCitation":"[52,58,66]","plainCitation":"[52,58,66]","noteIndex":0},"citationItems":[{"id":1014,"uris":["http://zotero.org/users/local/EhEbXidg/items/BP7RY9I2"],"itemData":{"id":1014,"type":"article-journal","container-title":"International Journal of Women's Dermatology","DOI":"10.1097/JW9.0000000000000086","ISSN":"2352-6475","issue":"2","journalAbbreviation":"Int J Womens Dermatol","note":"PMID: 37152610\nPMCID: PMC10155899","page":"e086","source":"PubMed Central","title":"Pain management and emergency care in adolescent patients with hidradenitis suppurativa: a cross-sectional hospital-based study","title-short":"Pain management and emergency care in adolescent patients with hidradenitis suppurativa","volume":"9","author":[{"family":"Park","given":"Helen H."},{"family":"Vuong","given":"Carrie L."},{"family":"Phan","given":"Katy"},{"family":"Nyun","given":"Kumudra"},{"family":"Kleinman","given":"Elana"},{"family":"Ignacio","given":"Romeo C."},{"family":"Hightower","given":"George K."}],"issued":{"date-parts":[["2023",5,3]]}}},{"id":843,"uris":["http://zotero.org/users/local/EhEbXidg/items/DLGP9ECQ"],"itemData":{"id":843,"type":"article-journal","container-title":"Journal der Deutschen Dermatologischen Gesellschaft = Journal of the German Society of Dermatology: JDDG","DOI":"10.1111/j.1610-0387.2012.08006.x","ISSN":"1610-0387","journalAbbreviation":"J Dtsch Dermatol Ges","language":"ger","note":"PMID: 22925400","page":"S1-31","source":"PubMed","title":"[S1 guideline for the treatment of hidradenitis suppurativa / acne inversa * (number ICD-10 L73.2)]","volume":"10 Suppl 5","author":[{"family":"Zouboulis","given":"Christos C."},{"family":"Bechara","given":"Falk G."},{"family":"Fritz","given":"Klaus"},{"family":"Kurzen","given":"Hjalmar"},{"family":"Liakou","given":"Aikaterini I."},{"family":"Marsch","given":"Wolfgang C."},{"family":"Milling","given":"Annett"},{"family":"Nast","given":"Alexander"},{"family":"Podda","given":"Maurizio"},{"family":"Taube","given":"Klaus M."},{"family":"Wienert","given":"Volker"},{"family":"Winkler","given":"Thomas"},{"literal":"Deutsche Dermatologische Gesellschaft"},{"literal":"Berufsverband Deutscher Dermatologen"},{"literal":"Deutsche Gesellschaft fur Koloproktologie"},{"literal":"Deutsche Gesellschaft fur Dermatochirugie"},{"literal":"Hidradenitis Suppurativa Foundation"},{"literal":"Deutsche Interessegemeinschaft Akne inversa"},{"literal":"Deutsche Gesellschaft fur Psychosomatische Medizin"},{"literal":"European Society of Dermatology and Psychiatry"},{"literal":"European Society of Laser Dermatology"}],"issued":{"date-parts":[["2012",10]]}}},{"id":1012,"uris":["http://zotero.org/users/local/EhEbXidg/items/IMNWBKWK"],"itemData":{"id":1012,"type":"webpage","abstract":"Pain management in patients with hidradenitis suppurativa - Search Results - PMC","container-title":"PubMed Central (PMC)","language":"en","title":"Pain management in patients with hidradenitis suppurativa - Search Results - PMC","URL":"https://pmc.ncbi.nlm.nih.gov/search/search/?term=Pain+management+in+patients+with+hidradenitis++suppurativa","accessed":{"date-parts":[["2025",10,16]]}}}],"schema":"https://github.com/citation-style-language/schema/raw/master/csl-citation.json"} </w:instrText>
      </w:r>
      <w:r w:rsidR="00115315"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[52,58,66]</w:t>
      </w:r>
      <w:r w:rsidR="00115315" w:rsidRPr="001B170D">
        <w:rPr>
          <w:rFonts w:ascii="Times New Roman" w:hAnsi="Times New Roman" w:cs="Times New Roman"/>
          <w:sz w:val="28"/>
          <w:szCs w:val="28"/>
        </w:rPr>
        <w:fldChar w:fldCharType="end"/>
      </w:r>
      <w:r w:rsidR="00B85B4E" w:rsidRPr="001B170D">
        <w:rPr>
          <w:rFonts w:ascii="Times New Roman" w:hAnsi="Times New Roman" w:cs="Times New Roman"/>
          <w:sz w:val="28"/>
          <w:szCs w:val="28"/>
        </w:rPr>
        <w:t>.</w:t>
      </w:r>
    </w:p>
    <w:p w14:paraId="6654423F" w14:textId="77777777" w:rsidR="00785AD1" w:rsidRPr="001B170D" w:rsidRDefault="00785AD1" w:rsidP="001B170D">
      <w:pPr>
        <w:spacing w:after="0" w:line="360" w:lineRule="auto"/>
        <w:jc w:val="both"/>
        <w:rPr>
          <w:rFonts w:ascii="Times New Roman" w:hAnsi="Times New Roman" w:cs="Times New Roman"/>
          <w:sz w:val="28"/>
          <w:szCs w:val="28"/>
        </w:rPr>
      </w:pPr>
    </w:p>
    <w:p w14:paraId="2C00D485" w14:textId="44A66F36" w:rsidR="009C344B" w:rsidRPr="001B170D" w:rsidRDefault="003938E7" w:rsidP="001B170D">
      <w:pPr>
        <w:pStyle w:val="Paragraphedeliste"/>
        <w:numPr>
          <w:ilvl w:val="4"/>
          <w:numId w:val="41"/>
        </w:numPr>
        <w:spacing w:after="0" w:line="360" w:lineRule="auto"/>
        <w:jc w:val="both"/>
        <w:rPr>
          <w:rFonts w:ascii="Times New Roman" w:hAnsi="Times New Roman"/>
          <w:b/>
          <w:bCs/>
          <w:sz w:val="28"/>
          <w:szCs w:val="28"/>
        </w:rPr>
      </w:pPr>
      <w:r w:rsidRPr="001B170D">
        <w:rPr>
          <w:rFonts w:ascii="Times New Roman" w:hAnsi="Times New Roman"/>
          <w:b/>
          <w:bCs/>
          <w:sz w:val="28"/>
          <w:szCs w:val="28"/>
        </w:rPr>
        <w:t>Traitement de fond</w:t>
      </w:r>
    </w:p>
    <w:p w14:paraId="3F50B238" w14:textId="36524EA7" w:rsidR="00C72959" w:rsidRPr="001B170D" w:rsidRDefault="00C72959"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traitements de fond </w:t>
      </w:r>
      <w:r w:rsidR="004F6EC2" w:rsidRPr="001B170D">
        <w:rPr>
          <w:rFonts w:ascii="Times New Roman" w:hAnsi="Times New Roman" w:cs="Times New Roman"/>
          <w:sz w:val="28"/>
          <w:szCs w:val="28"/>
        </w:rPr>
        <w:t xml:space="preserve">ou traitements d’entretien </w:t>
      </w:r>
      <w:r w:rsidRPr="001B170D">
        <w:rPr>
          <w:rFonts w:ascii="Times New Roman" w:hAnsi="Times New Roman" w:cs="Times New Roman"/>
          <w:sz w:val="28"/>
          <w:szCs w:val="28"/>
        </w:rPr>
        <w:t>dans le cadre de la maladie de Verneuil ont pour objectif principal de maintenir une gestion continue de la maladie, en réduisant la fréquence des poussées, en atténuant les symptômes et en améliorant la qualité de vie du patient sur le long terme. Ces traitements sont généralement administrés de manière régulière pour assurer la stabilité et prévenir l'aggravation de la maladie.</w:t>
      </w:r>
    </w:p>
    <w:p w14:paraId="4E0133D6" w14:textId="4801107A" w:rsidR="00AF2191" w:rsidRPr="007A7DDF" w:rsidRDefault="00AF2191" w:rsidP="001B170D">
      <w:pPr>
        <w:pStyle w:val="Paragraphedeliste"/>
        <w:numPr>
          <w:ilvl w:val="0"/>
          <w:numId w:val="30"/>
        </w:numPr>
        <w:spacing w:after="0" w:line="360" w:lineRule="auto"/>
        <w:jc w:val="both"/>
        <w:rPr>
          <w:rFonts w:ascii="Times New Roman" w:hAnsi="Times New Roman"/>
          <w:b/>
          <w:bCs/>
          <w:sz w:val="28"/>
          <w:szCs w:val="28"/>
        </w:rPr>
      </w:pPr>
      <w:r w:rsidRPr="007A7DDF">
        <w:rPr>
          <w:rFonts w:ascii="Times New Roman" w:hAnsi="Times New Roman"/>
          <w:b/>
          <w:bCs/>
          <w:sz w:val="28"/>
          <w:szCs w:val="28"/>
        </w:rPr>
        <w:t>Antibiotiques</w:t>
      </w:r>
    </w:p>
    <w:p w14:paraId="5826DAE1" w14:textId="77777777" w:rsidR="0032045A" w:rsidRPr="001B170D" w:rsidRDefault="003029B5"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Il</w:t>
      </w:r>
      <w:r w:rsidR="00AF2191" w:rsidRPr="001B170D">
        <w:rPr>
          <w:rFonts w:ascii="Times New Roman" w:hAnsi="Times New Roman" w:cs="Times New Roman"/>
          <w:sz w:val="28"/>
          <w:szCs w:val="28"/>
        </w:rPr>
        <w:t xml:space="preserve"> s’agit des traitements de première intention au long court dans les cas de stades modérés à sévères (stade 2 et 3 de Hurley). Bien que de façon générale, la prise au long court d’antibiotique soit déconseillée au vu des risques de sélection de souches résistantes, d’effets secondaires importants ou encore de déséquilibre des flores et en particulier de la flore digestive, dans le cas de la maladie de Verneuil cette prise prolongée est nécessaire afin de lutter contre la surinfection des abcès et de permettre une meilleure qualité de vie aux patients.</w:t>
      </w:r>
    </w:p>
    <w:p w14:paraId="4AD61AEB" w14:textId="605A4274" w:rsidR="00AF2191" w:rsidRPr="001B170D" w:rsidRDefault="00AF219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 tableau</w:t>
      </w:r>
      <w:r w:rsidR="00BC1B81">
        <w:rPr>
          <w:rFonts w:ascii="Times New Roman" w:hAnsi="Times New Roman" w:cs="Times New Roman"/>
          <w:sz w:val="28"/>
          <w:szCs w:val="28"/>
        </w:rPr>
        <w:t xml:space="preserve"> VII</w:t>
      </w:r>
      <w:r w:rsidRPr="001B170D">
        <w:rPr>
          <w:rFonts w:ascii="Times New Roman" w:hAnsi="Times New Roman" w:cs="Times New Roman"/>
          <w:sz w:val="28"/>
          <w:szCs w:val="28"/>
        </w:rPr>
        <w:t xml:space="preserve"> </w:t>
      </w:r>
      <w:r w:rsidR="0032045A" w:rsidRPr="001B170D">
        <w:rPr>
          <w:rFonts w:ascii="Times New Roman" w:hAnsi="Times New Roman" w:cs="Times New Roman"/>
          <w:sz w:val="28"/>
          <w:szCs w:val="28"/>
        </w:rPr>
        <w:t>suivant regroupe</w:t>
      </w:r>
      <w:r w:rsidRPr="001B170D">
        <w:rPr>
          <w:rFonts w:ascii="Times New Roman" w:hAnsi="Times New Roman" w:cs="Times New Roman"/>
          <w:sz w:val="28"/>
          <w:szCs w:val="28"/>
        </w:rPr>
        <w:t xml:space="preserve"> différents antibiotiques ou associations d’antibiotiques qui peuvent être prescrits au long court</w:t>
      </w:r>
      <w:r w:rsidR="009D135C" w:rsidRPr="001B170D">
        <w:rPr>
          <w:rFonts w:ascii="Times New Roman" w:hAnsi="Times New Roman" w:cs="Times New Roman"/>
          <w:sz w:val="28"/>
          <w:szCs w:val="28"/>
        </w:rPr>
        <w:t>.</w:t>
      </w:r>
    </w:p>
    <w:p w14:paraId="56C28B05" w14:textId="77777777" w:rsidR="00F66F2E" w:rsidRPr="001B170D" w:rsidRDefault="00F66F2E" w:rsidP="001B170D">
      <w:pPr>
        <w:spacing w:after="0" w:line="360" w:lineRule="auto"/>
        <w:jc w:val="both"/>
        <w:rPr>
          <w:rFonts w:ascii="Times New Roman" w:hAnsi="Times New Roman" w:cs="Times New Roman"/>
          <w:sz w:val="28"/>
          <w:szCs w:val="28"/>
        </w:rPr>
      </w:pPr>
    </w:p>
    <w:p w14:paraId="366075CF" w14:textId="77777777" w:rsidR="002B6593" w:rsidRPr="001B170D" w:rsidRDefault="002B6593" w:rsidP="001B170D">
      <w:pPr>
        <w:spacing w:after="0" w:line="360" w:lineRule="auto"/>
        <w:jc w:val="both"/>
        <w:rPr>
          <w:rFonts w:ascii="Times New Roman" w:hAnsi="Times New Roman" w:cs="Times New Roman"/>
          <w:sz w:val="28"/>
          <w:szCs w:val="28"/>
        </w:rPr>
      </w:pPr>
    </w:p>
    <w:p w14:paraId="4FDD5B41" w14:textId="77777777" w:rsidR="009E7F06" w:rsidRDefault="009E7F06" w:rsidP="001B170D">
      <w:pPr>
        <w:spacing w:after="0" w:line="360" w:lineRule="auto"/>
        <w:jc w:val="both"/>
        <w:rPr>
          <w:rFonts w:ascii="Times New Roman" w:hAnsi="Times New Roman" w:cs="Times New Roman"/>
          <w:sz w:val="28"/>
          <w:szCs w:val="28"/>
        </w:rPr>
      </w:pPr>
    </w:p>
    <w:p w14:paraId="7AF86F78" w14:textId="77777777" w:rsidR="007A7DDF" w:rsidRDefault="007A7DDF" w:rsidP="001B170D">
      <w:pPr>
        <w:spacing w:after="0" w:line="360" w:lineRule="auto"/>
        <w:jc w:val="both"/>
        <w:rPr>
          <w:rFonts w:ascii="Times New Roman" w:hAnsi="Times New Roman" w:cs="Times New Roman"/>
          <w:sz w:val="28"/>
          <w:szCs w:val="28"/>
        </w:rPr>
      </w:pPr>
    </w:p>
    <w:p w14:paraId="57BEEDB3" w14:textId="77777777" w:rsidR="007A7DDF" w:rsidRPr="001B170D" w:rsidRDefault="007A7DDF" w:rsidP="001B170D">
      <w:pPr>
        <w:spacing w:after="0" w:line="360" w:lineRule="auto"/>
        <w:jc w:val="both"/>
        <w:rPr>
          <w:rFonts w:ascii="Times New Roman" w:hAnsi="Times New Roman" w:cs="Times New Roman"/>
          <w:sz w:val="28"/>
          <w:szCs w:val="28"/>
        </w:rPr>
      </w:pPr>
    </w:p>
    <w:p w14:paraId="513A3303" w14:textId="77777777" w:rsidR="009E7F06" w:rsidRPr="001B170D" w:rsidRDefault="009E7F06" w:rsidP="001B170D">
      <w:pPr>
        <w:spacing w:after="0" w:line="360" w:lineRule="auto"/>
        <w:jc w:val="both"/>
        <w:rPr>
          <w:rFonts w:ascii="Times New Roman" w:hAnsi="Times New Roman" w:cs="Times New Roman"/>
          <w:sz w:val="28"/>
          <w:szCs w:val="28"/>
        </w:rPr>
      </w:pPr>
    </w:p>
    <w:p w14:paraId="317442F3" w14:textId="2B67B86B" w:rsidR="002B6593" w:rsidRPr="007A7DDF" w:rsidRDefault="002B6593" w:rsidP="001B170D">
      <w:pPr>
        <w:pStyle w:val="Lgende"/>
        <w:spacing w:line="360" w:lineRule="auto"/>
        <w:jc w:val="both"/>
        <w:rPr>
          <w:rFonts w:ascii="Times New Roman" w:hAnsi="Times New Roman" w:cs="Times New Roman"/>
          <w:color w:val="auto"/>
          <w:sz w:val="28"/>
          <w:szCs w:val="28"/>
        </w:rPr>
      </w:pPr>
      <w:bookmarkStart w:id="161" w:name="_Toc212464495"/>
      <w:r w:rsidRPr="007A7DDF">
        <w:rPr>
          <w:rFonts w:ascii="Times New Roman" w:hAnsi="Times New Roman" w:cs="Times New Roman"/>
          <w:color w:val="auto"/>
          <w:sz w:val="28"/>
          <w:szCs w:val="28"/>
        </w:rPr>
        <w:t xml:space="preserve">Tableau </w:t>
      </w:r>
      <w:r w:rsidRPr="007A7DDF">
        <w:rPr>
          <w:rFonts w:ascii="Times New Roman" w:hAnsi="Times New Roman" w:cs="Times New Roman"/>
          <w:color w:val="auto"/>
          <w:sz w:val="28"/>
          <w:szCs w:val="28"/>
        </w:rPr>
        <w:fldChar w:fldCharType="begin"/>
      </w:r>
      <w:r w:rsidRPr="007A7DDF">
        <w:rPr>
          <w:rFonts w:ascii="Times New Roman" w:hAnsi="Times New Roman" w:cs="Times New Roman"/>
          <w:color w:val="auto"/>
          <w:sz w:val="28"/>
          <w:szCs w:val="28"/>
        </w:rPr>
        <w:instrText xml:space="preserve"> SEQ Tableau \* ROMAN </w:instrText>
      </w:r>
      <w:r w:rsidRPr="007A7DDF">
        <w:rPr>
          <w:rFonts w:ascii="Times New Roman" w:hAnsi="Times New Roman" w:cs="Times New Roman"/>
          <w:color w:val="auto"/>
          <w:sz w:val="28"/>
          <w:szCs w:val="28"/>
        </w:rPr>
        <w:fldChar w:fldCharType="separate"/>
      </w:r>
      <w:r w:rsidR="001350D8" w:rsidRPr="007A7DDF">
        <w:rPr>
          <w:rFonts w:ascii="Times New Roman" w:hAnsi="Times New Roman" w:cs="Times New Roman"/>
          <w:noProof/>
          <w:color w:val="auto"/>
          <w:sz w:val="28"/>
          <w:szCs w:val="28"/>
        </w:rPr>
        <w:t>VI</w:t>
      </w:r>
      <w:r w:rsidRPr="007A7DDF">
        <w:rPr>
          <w:rFonts w:ascii="Times New Roman" w:hAnsi="Times New Roman" w:cs="Times New Roman"/>
          <w:color w:val="auto"/>
          <w:sz w:val="28"/>
          <w:szCs w:val="28"/>
        </w:rPr>
        <w:fldChar w:fldCharType="end"/>
      </w:r>
      <w:r w:rsidRPr="007A7DDF">
        <w:rPr>
          <w:rFonts w:ascii="Times New Roman" w:hAnsi="Times New Roman" w:cs="Times New Roman"/>
          <w:color w:val="auto"/>
          <w:sz w:val="28"/>
          <w:szCs w:val="28"/>
        </w:rPr>
        <w:t> : antibiotiques utilisés dans le traitement de fond</w:t>
      </w:r>
      <w:bookmarkEnd w:id="161"/>
    </w:p>
    <w:tbl>
      <w:tblPr>
        <w:tblStyle w:val="Grilledutableau"/>
        <w:tblW w:w="10060" w:type="dxa"/>
        <w:tblLook w:val="04A0" w:firstRow="1" w:lastRow="0" w:firstColumn="1" w:lastColumn="0" w:noHBand="0" w:noVBand="1"/>
      </w:tblPr>
      <w:tblGrid>
        <w:gridCol w:w="2192"/>
        <w:gridCol w:w="2198"/>
        <w:gridCol w:w="2203"/>
        <w:gridCol w:w="2333"/>
        <w:gridCol w:w="1134"/>
      </w:tblGrid>
      <w:tr w:rsidR="001C7B56" w:rsidRPr="001B170D" w14:paraId="23C48B3D" w14:textId="708D703C" w:rsidTr="002D3142">
        <w:trPr>
          <w:trHeight w:val="993"/>
        </w:trPr>
        <w:tc>
          <w:tcPr>
            <w:tcW w:w="2192" w:type="dxa"/>
          </w:tcPr>
          <w:p w14:paraId="519C72A7" w14:textId="79A19D72"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Classe </w:t>
            </w:r>
          </w:p>
        </w:tc>
        <w:tc>
          <w:tcPr>
            <w:tcW w:w="2198" w:type="dxa"/>
          </w:tcPr>
          <w:p w14:paraId="79E74EB3" w14:textId="7352048D"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Molécules/voie d’administration</w:t>
            </w:r>
          </w:p>
        </w:tc>
        <w:tc>
          <w:tcPr>
            <w:tcW w:w="2203" w:type="dxa"/>
          </w:tcPr>
          <w:p w14:paraId="39C327A8" w14:textId="4A8E1AD0"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Posologie</w:t>
            </w:r>
          </w:p>
        </w:tc>
        <w:tc>
          <w:tcPr>
            <w:tcW w:w="2333" w:type="dxa"/>
          </w:tcPr>
          <w:p w14:paraId="1FF5A785" w14:textId="69A88036" w:rsidR="00534B1E" w:rsidRPr="001B170D" w:rsidRDefault="0065063A"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Effets secondaires</w:t>
            </w:r>
          </w:p>
        </w:tc>
        <w:tc>
          <w:tcPr>
            <w:tcW w:w="1134" w:type="dxa"/>
          </w:tcPr>
          <w:p w14:paraId="7D17A561" w14:textId="00E6591F"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Etudes</w:t>
            </w:r>
          </w:p>
        </w:tc>
      </w:tr>
      <w:tr w:rsidR="001C7B56" w:rsidRPr="001B170D" w14:paraId="2F0C152C" w14:textId="0F30768C" w:rsidTr="002D3142">
        <w:trPr>
          <w:trHeight w:val="1942"/>
        </w:trPr>
        <w:tc>
          <w:tcPr>
            <w:tcW w:w="2192" w:type="dxa"/>
          </w:tcPr>
          <w:p w14:paraId="4C321B96"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Lincosamides </w:t>
            </w:r>
          </w:p>
          <w:p w14:paraId="4511A2E4"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461E6147" w14:textId="2B57096F"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Rifamycines</w:t>
            </w:r>
          </w:p>
        </w:tc>
        <w:tc>
          <w:tcPr>
            <w:tcW w:w="2198" w:type="dxa"/>
          </w:tcPr>
          <w:p w14:paraId="15981D07" w14:textId="1EEBC0AF"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Clindamycine P.O.</w:t>
            </w:r>
          </w:p>
          <w:p w14:paraId="5CF706E9"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1686AA86" w14:textId="532F1DE9"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Rifampicine P.O.</w:t>
            </w:r>
          </w:p>
        </w:tc>
        <w:tc>
          <w:tcPr>
            <w:tcW w:w="2203" w:type="dxa"/>
          </w:tcPr>
          <w:p w14:paraId="1C644E04" w14:textId="75D45B05"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300mgx 2/jour + </w:t>
            </w:r>
          </w:p>
          <w:p w14:paraId="6321AF62"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600 mg /jour</w:t>
            </w:r>
          </w:p>
          <w:p w14:paraId="4748A654" w14:textId="1FCD28B1"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10 semaines</w:t>
            </w:r>
          </w:p>
        </w:tc>
        <w:tc>
          <w:tcPr>
            <w:tcW w:w="2333" w:type="dxa"/>
          </w:tcPr>
          <w:p w14:paraId="32DA7D5A" w14:textId="4AE6082C" w:rsidR="0065063A" w:rsidRPr="001B170D" w:rsidRDefault="002D314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Diarrhée</w:t>
            </w:r>
            <w:r w:rsidR="0065063A" w:rsidRPr="001B170D">
              <w:rPr>
                <w:rFonts w:ascii="Times New Roman" w:hAnsi="Times New Roman" w:cs="Times New Roman"/>
                <w:sz w:val="28"/>
                <w:szCs w:val="28"/>
              </w:rPr>
              <w:t xml:space="preserve">, </w:t>
            </w:r>
          </w:p>
          <w:p w14:paraId="5A4BE7F3" w14:textId="5724D4E6" w:rsidR="0065063A" w:rsidRPr="001B170D" w:rsidRDefault="002D314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Nausée</w:t>
            </w:r>
            <w:r w:rsidR="0065063A" w:rsidRPr="001B170D">
              <w:rPr>
                <w:rFonts w:ascii="Times New Roman" w:hAnsi="Times New Roman" w:cs="Times New Roman"/>
                <w:sz w:val="28"/>
                <w:szCs w:val="28"/>
              </w:rPr>
              <w:t xml:space="preserve">, </w:t>
            </w:r>
          </w:p>
          <w:p w14:paraId="5F2D35D8" w14:textId="17E49689" w:rsidR="00534B1E" w:rsidRPr="001B170D" w:rsidRDefault="002D314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Douleur</w:t>
            </w:r>
            <w:r w:rsidR="0065063A" w:rsidRPr="001B170D">
              <w:rPr>
                <w:rFonts w:ascii="Times New Roman" w:hAnsi="Times New Roman" w:cs="Times New Roman"/>
                <w:sz w:val="28"/>
                <w:szCs w:val="28"/>
              </w:rPr>
              <w:t xml:space="preserve"> abdominale</w:t>
            </w:r>
          </w:p>
        </w:tc>
        <w:tc>
          <w:tcPr>
            <w:tcW w:w="1134" w:type="dxa"/>
          </w:tcPr>
          <w:p w14:paraId="51409986" w14:textId="118A9B77" w:rsidR="00534B1E" w:rsidRPr="001B170D" w:rsidRDefault="001C7B5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{"citationID":"f2skne80","properties":{"formattedCitation":"[67,68]","plainCitation":"[67,68]","noteIndex":0},"citationItems":[{"id":1096,"uris":["http://zotero.org/users/local/EhEbXidg/items/L79ZDU9A"],"itemData":{"id":1096,"type":"article-journal","abstract":"BACKGROUND: Antibiotics are recognized as first-line treatments for hidradenitis suppurativa (HS), but the data on their efficacy are limited.\nOBJECTIVE: Evaluate the efficacy of oral clindamycin versus that of clindamycin plus rifampicin in patients with HS.\nMETHODS: A total of 60 patients with mild-to-moderate-severe HS who were classified according to their International Hidradenitis Suppurativa Severity Score System (IHS4) and Hurley scores, were subdivided into 2 groups of 30 patients each (group A, the members of which received clindamycin plus rifampicin, and group B, the members of which were treated with clindamycin alone) and retrospectively studied. The main objective was to evaluate and compare the clinical and ultrasound responses between the groups after 8 weeks of treatment according to the Hidradenitis Suppurativa Clinical Response measure.\nRESULTS: After the treatment, 17 of 30 patients in group A and 19 of 30 in group B met the primary outcome. Both groups showed a similar improvement of IHS4 score, whereas the Dermatology Life Quality Index and pain Visual Analogue Scale scores improved more in group B. In particular, the reductions in nodule and abscess counts were similar between the 2 groups, whereas the number of draining tunnels decreased more in group B. The factors significantly associated with Hidradenitis Suppurativa Clinical Response score were age, body mass index, IHS4 score, and absence of axillary involvement. Disease-free survival was similar between the 2 groups.\nLIMITATIONS: The study was not randomized or placebo-controlled.\nCONCLUSION: Clindamycin may be a useful treatment alternative to antibiotic combination regardless of HS clinical stage.","container-title":"Journal of the American Academy of Dermatology","DOI":"10.1016/j.jaad.2018.11.035","ISSN":"1097-6787","issue":"5","journalAbbreviation":"J Am Acad Dermatol","language":"eng","note":"PMID: 30502416","page":"1314-1321","source":"PubMed","title":"Clindamycin versus clindamycin plus rifampicin in hidradenitis suppurativa treatment: Clinical and ultrasound observations","title-short":"Clindamycin versus clindamycin plus rifampicin in hidradenitis suppurativa treatment","volume":"80","author":[{"family":"Caposiena Caro","given":"Raffaele Dante"},{"family":"Cannizzaro","given":"Maria Vittoria"},{"family":"Botti","given":"Elisabetta"},{"family":"Di Raimondo","given":"Cosimo"},{"family":"Di Matteo","given":"Eleonora"},{"family":"Gaziano","given":"Roberta"},{"family":"Bianchi","given":"Luca"}],"issued":{"date-parts":[["2019",5]]}}},{"id":1042,"uris":["http://zotero.org/users/local/EhEbXidg/items/C3AVLRA2"],"itemData":{"id":1042,"type":"article-journal","abstract":"BACKGROUND: A previous limited study showed promising results of combined oral treatment with rifampicin 600 mg and clindamycin 600 mg for 10 weeks.\nOBJECTIVE: To expand and to validate the basis for this therapy, we reviewed the response to different treatment durations.\nMETHOD: A retrospective study in 34 patients.\nRESULTS: Twenty-eight of 34 patients (82%) experienced at least partial improvement, and 16 (47%) showed a total remission. The maximum effect of treatment appeared within 10 weeks. Following total remission, 8 of 13 (61.5%) patients treated as mentioned above experienced a relapse after a mean period of 5.0 months. Nonresponders were predominantly patients with severe disease.\nCONCLUSION: Combination treatment with oral rifampicin and clindamycin is a promising treatment option for hidradenitis suppurativa, despite the frequent occurrence of diarrhea as a side effect. The length and the dosage of treatment are not yet firmly established.","container-title":"Dermatology (Basel, Switzerland)","DOI":"10.1159/000228337","ISSN":"1421-9832","issue":"2","journalAbbreviation":"Dermatology","language":"eng","note":"PMID: 19590174","page":"143-147","source":"PubMed","title":"The effect of combined treatment with oral clindamycin and oral rifampicin in patients with hidradenitis suppurativa","volume":"219","author":[{"family":"Zee","given":"Hessel H.","non-dropping-particle":"van der"},{"family":"Boer","given":"Jurr"},{"family":"Prens","given":"Errol P."},{"family":"Jemec","given":"Gregor B. E."}],"issued":{"date-parts":[["2009"]]}}}],"schema":"https://github.com/citation-style-language/schema/raw/master/csl-citation.json"}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[67,68]</w:t>
            </w:r>
            <w:r w:rsidRPr="001B170D">
              <w:rPr>
                <w:rFonts w:ascii="Times New Roman" w:hAnsi="Times New Roman" w:cs="Times New Roman"/>
                <w:sz w:val="28"/>
                <w:szCs w:val="28"/>
              </w:rPr>
              <w:fldChar w:fldCharType="end"/>
            </w:r>
          </w:p>
        </w:tc>
      </w:tr>
      <w:tr w:rsidR="001C7B56" w:rsidRPr="001B170D" w14:paraId="2E15F34F" w14:textId="77777777" w:rsidTr="002D3142">
        <w:trPr>
          <w:trHeight w:val="1397"/>
        </w:trPr>
        <w:tc>
          <w:tcPr>
            <w:tcW w:w="2192" w:type="dxa"/>
          </w:tcPr>
          <w:p w14:paraId="5EB2B8ED" w14:textId="0FF2DAEA"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Fluoroquinolones</w:t>
            </w:r>
          </w:p>
          <w:p w14:paraId="31E2B5BC"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095301C6" w14:textId="3364C758"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Lincosamides </w:t>
            </w:r>
          </w:p>
        </w:tc>
        <w:tc>
          <w:tcPr>
            <w:tcW w:w="2198" w:type="dxa"/>
          </w:tcPr>
          <w:p w14:paraId="1534496F" w14:textId="4DAD589A"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Ofloxacine P.O.</w:t>
            </w:r>
          </w:p>
          <w:p w14:paraId="07946E71"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5077AE3E" w14:textId="47A9B8A4"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Clindamycine P.O.</w:t>
            </w:r>
          </w:p>
        </w:tc>
        <w:tc>
          <w:tcPr>
            <w:tcW w:w="2203" w:type="dxa"/>
          </w:tcPr>
          <w:p w14:paraId="4EEE3A7F"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400 mg/jour</w:t>
            </w:r>
          </w:p>
          <w:p w14:paraId="13060F91"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1A646BE6" w14:textId="381B8690"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600mg par jour</w:t>
            </w:r>
          </w:p>
        </w:tc>
        <w:tc>
          <w:tcPr>
            <w:tcW w:w="2333" w:type="dxa"/>
          </w:tcPr>
          <w:p w14:paraId="5210A139" w14:textId="5F4CE1E5" w:rsidR="00FE66AB" w:rsidRPr="001B170D" w:rsidRDefault="00FE66A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Tendinite</w:t>
            </w:r>
          </w:p>
          <w:p w14:paraId="5800DBA0" w14:textId="5E7F3B3E" w:rsidR="00534B1E" w:rsidRPr="001B170D" w:rsidRDefault="00551F0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Diarrhée</w:t>
            </w:r>
          </w:p>
        </w:tc>
        <w:tc>
          <w:tcPr>
            <w:tcW w:w="1134" w:type="dxa"/>
          </w:tcPr>
          <w:p w14:paraId="198C1533" w14:textId="108D605F" w:rsidR="00534B1E" w:rsidRPr="001B170D" w:rsidRDefault="0019405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{"citationID":"u3moJh3c","properties":{"formattedCitation":"[69]","plainCitation":"[69]","noteIndex":0},"citationItems":[{"id":1121,"uris":["http://zotero.org/users/local/EhEbXidg/items/FB3CFKJH"],"itemData":{"id":1121,"type":"webpage","title":"Oral ofloxacin and clindamycin as an alternative to the classic rifampicin-clindamycin in hidradenitis suppurativa: retrospective analysis of 65 patients - PubMed","URL":"https://pubmed.ncbi.nlm.nih.gov/28626900/","accessed":{"date-parts":[["2025",10,20]]}}}],"schema":"https://github.com/citation-style-language/schema/raw/master/csl-citation.json"}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[69]</w:t>
            </w:r>
            <w:r w:rsidRPr="001B170D">
              <w:rPr>
                <w:rFonts w:ascii="Times New Roman" w:hAnsi="Times New Roman" w:cs="Times New Roman"/>
                <w:sz w:val="28"/>
                <w:szCs w:val="28"/>
              </w:rPr>
              <w:fldChar w:fldCharType="end"/>
            </w:r>
          </w:p>
        </w:tc>
      </w:tr>
      <w:tr w:rsidR="001C7B56" w:rsidRPr="001B170D" w14:paraId="46B6BB90" w14:textId="77777777" w:rsidTr="002D3142">
        <w:trPr>
          <w:trHeight w:val="1397"/>
        </w:trPr>
        <w:tc>
          <w:tcPr>
            <w:tcW w:w="2192" w:type="dxa"/>
          </w:tcPr>
          <w:p w14:paraId="493D5D85" w14:textId="2B43794D"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Tétracyclines </w:t>
            </w:r>
          </w:p>
        </w:tc>
        <w:tc>
          <w:tcPr>
            <w:tcW w:w="2198" w:type="dxa"/>
          </w:tcPr>
          <w:p w14:paraId="54E350AC" w14:textId="69201818" w:rsidR="007A6EC0" w:rsidRPr="001B170D" w:rsidRDefault="007A6EC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r w:rsidR="00534B1E" w:rsidRPr="001B170D">
              <w:rPr>
                <w:rFonts w:ascii="Times New Roman" w:hAnsi="Times New Roman" w:cs="Times New Roman"/>
                <w:sz w:val="28"/>
                <w:szCs w:val="28"/>
              </w:rPr>
              <w:t>Doxycycline P.O.</w:t>
            </w:r>
          </w:p>
          <w:p w14:paraId="52398DEF" w14:textId="0E6EDD98" w:rsidR="007A6EC0" w:rsidRPr="001B170D" w:rsidRDefault="007A6EC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-Limecycline</w:t>
            </w:r>
          </w:p>
        </w:tc>
        <w:tc>
          <w:tcPr>
            <w:tcW w:w="2203" w:type="dxa"/>
          </w:tcPr>
          <w:p w14:paraId="039E1EE2" w14:textId="78F4F9CD"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100 mg/jour</w:t>
            </w:r>
          </w:p>
          <w:p w14:paraId="07AFE212" w14:textId="77777777" w:rsidR="007A6EC0" w:rsidRPr="001B170D" w:rsidRDefault="007A6EC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300mg/jour</w:t>
            </w:r>
          </w:p>
          <w:p w14:paraId="0506E2C5" w14:textId="2B3397C9" w:rsidR="007A6EC0" w:rsidRPr="001B170D" w:rsidRDefault="007A6EC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12</w:t>
            </w:r>
            <w:r w:rsidR="002D3142" w:rsidRPr="001B170D">
              <w:rPr>
                <w:rFonts w:ascii="Times New Roman" w:hAnsi="Times New Roman" w:cs="Times New Roman"/>
                <w:sz w:val="28"/>
                <w:szCs w:val="28"/>
              </w:rPr>
              <w:t>-24</w:t>
            </w:r>
            <w:r w:rsidRPr="001B170D">
              <w:rPr>
                <w:rFonts w:ascii="Times New Roman" w:hAnsi="Times New Roman" w:cs="Times New Roman"/>
                <w:sz w:val="28"/>
                <w:szCs w:val="28"/>
              </w:rPr>
              <w:t xml:space="preserve"> semaines</w:t>
            </w:r>
          </w:p>
        </w:tc>
        <w:tc>
          <w:tcPr>
            <w:tcW w:w="2333" w:type="dxa"/>
          </w:tcPr>
          <w:p w14:paraId="10059AF9" w14:textId="3350EB22" w:rsidR="00534B1E" w:rsidRPr="001B170D" w:rsidRDefault="00812FA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Photosensibilité</w:t>
            </w:r>
          </w:p>
        </w:tc>
        <w:tc>
          <w:tcPr>
            <w:tcW w:w="1134" w:type="dxa"/>
          </w:tcPr>
          <w:p w14:paraId="60DAD8A9" w14:textId="37040F78" w:rsidR="00534B1E" w:rsidRPr="001B170D" w:rsidRDefault="001C7B5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{"citationID":"9JsqzVmR","properties":{"formattedCitation":"[70]","plainCitation":"[70]","noteIndex":0},"citationItems":[{"id":1111,"uris":["http://zotero.org/users/local/EhEbXidg/items/AGNL54N3"],"itemData":{"id":1111,"type":"article-journal","abstract":"AIM: To evaluate the clinical efficacy of tetracycline, doxycycline, and lymecycline in patients with hidradenitis suppurativa (HS).\nMETHODS: A prospective study of three different treatment regimens in patients with HS; oral tetracycline 500 mg twice daily, oral doxycycline 100 mg twice daily, and oral lymecycline 300 mg twice daily were administered in patients with HS. Outcomes were change in Hidradenitis Suppurativa Score (HSS), Dermatology Life Quality Life index (DLQI), overall disease-related distress, boil-related pain, number of boils in the preceding month, fraction of patients with no boils in the preceding month, and Physician's Global Assessment (PGA) score at follow-up.\nRESULTS: In total, 108 patients, 73 (67.6%) women and 35 (32.4%) men, were included. Mean duration of treatment was 4.3 months. The mean HSS at baseline was 26.10 (SD 20.18) points, improving to 17.97 (SD 17.88) at follow-up, difference is 8.13 (95% CI 5.21-10.93), P &lt; 0.0001. Highest improvement in HSS was observed in the tetracycline group. After multivariate adjustment, higher reduction in HSS was significantly associated with lower BMI, Hurley stage III, higher HSS at baseline, and higher number of boils in the preceding month at baseline.\nCONCLUSION: Oral treatment with tetracycline, doxycycline, and lymecycline appears effective and safe in HS patients. Tetracycline provided the greatest clinical improvement measured by HSS.","container-title":"International Journal of Dermatology","DOI":"10.1111/ijd.15459","ISSN":"1365-4632","issue":"7","journalAbbreviation":"Int J Dermatol","language":"eng","note":"PMID: 33660281","page":"785-791","source":"PubMed","title":"Treatment of hidradenitis suppurativa with tetracycline, doxycycline, or lymecycline: a prospective study","title-short":"Treatment of hidradenitis suppurativa with tetracycline, doxycycline, or lymecycline","volume":"60","author":[{"family":"Jørgensen","given":"Astrid-Helene Ravn"},{"family":"Yao","given":"Yiqiu"},{"family":"Thomsen","given":"Simon Francis"},{"family":"Ring","given":"Hans Christian"}],"issued":{"date-parts":[["2021",7]]}}}],"schema":"https://github.com/citation-style-language/schema/raw/master/csl-citation.json"}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[70]</w:t>
            </w:r>
            <w:r w:rsidRPr="001B170D">
              <w:rPr>
                <w:rFonts w:ascii="Times New Roman" w:hAnsi="Times New Roman" w:cs="Times New Roman"/>
                <w:sz w:val="28"/>
                <w:szCs w:val="28"/>
              </w:rPr>
              <w:fldChar w:fldCharType="end"/>
            </w:r>
          </w:p>
        </w:tc>
      </w:tr>
      <w:tr w:rsidR="001C7B56" w:rsidRPr="001B170D" w14:paraId="689AC453" w14:textId="77777777" w:rsidTr="002D3142">
        <w:trPr>
          <w:trHeight w:val="3387"/>
        </w:trPr>
        <w:tc>
          <w:tcPr>
            <w:tcW w:w="2192" w:type="dxa"/>
          </w:tcPr>
          <w:p w14:paraId="7D4B4CCD"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Rifamycines </w:t>
            </w:r>
          </w:p>
          <w:p w14:paraId="45F7A3F9"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568D7A21"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Quinolones </w:t>
            </w:r>
          </w:p>
          <w:p w14:paraId="60B9948B" w14:textId="4A84751B"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0E8F56AB" w14:textId="4D9B7A8F"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Nitro-5 imidazolés </w:t>
            </w:r>
          </w:p>
        </w:tc>
        <w:tc>
          <w:tcPr>
            <w:tcW w:w="2198" w:type="dxa"/>
          </w:tcPr>
          <w:p w14:paraId="03003EC9" w14:textId="5CFF8D5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Rifampicine P.O.</w:t>
            </w:r>
          </w:p>
          <w:p w14:paraId="212CA22A"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p w14:paraId="23CC8EEA" w14:textId="12789C4C"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Moxifloxacine P.O.</w:t>
            </w:r>
          </w:p>
          <w:p w14:paraId="2827F482"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w:t>
            </w:r>
          </w:p>
          <w:p w14:paraId="2BFC9CEA" w14:textId="76EACB38"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Métronidazole P.O.</w:t>
            </w:r>
          </w:p>
        </w:tc>
        <w:tc>
          <w:tcPr>
            <w:tcW w:w="2203" w:type="dxa"/>
          </w:tcPr>
          <w:p w14:paraId="4ACF19FB"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10 mg/Kg/jour + </w:t>
            </w:r>
          </w:p>
          <w:p w14:paraId="55201250"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400 mg/jour </w:t>
            </w:r>
          </w:p>
          <w:p w14:paraId="1784EC28"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p w14:paraId="680D6FAB" w14:textId="70F08399"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500 mgx3/jour</w:t>
            </w:r>
          </w:p>
          <w:p w14:paraId="151C78BB" w14:textId="7DC33F80"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12 semaines</w:t>
            </w:r>
          </w:p>
        </w:tc>
        <w:tc>
          <w:tcPr>
            <w:tcW w:w="2333" w:type="dxa"/>
          </w:tcPr>
          <w:p w14:paraId="1CB4F900" w14:textId="2D3ED507" w:rsidR="00551F02" w:rsidRPr="001B170D" w:rsidRDefault="00FE66A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Effets</w:t>
            </w:r>
            <w:r w:rsidR="00551F02" w:rsidRPr="001B170D">
              <w:rPr>
                <w:rFonts w:ascii="Times New Roman" w:hAnsi="Times New Roman" w:cs="Times New Roman"/>
                <w:sz w:val="28"/>
                <w:szCs w:val="28"/>
              </w:rPr>
              <w:t xml:space="preserve"> gastrointestinaux, douleurs tendineuses,</w:t>
            </w:r>
          </w:p>
          <w:p w14:paraId="05FCA277" w14:textId="6116DEA1" w:rsidR="00534B1E" w:rsidRPr="001B170D" w:rsidRDefault="00812FA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Élévation des</w:t>
            </w:r>
            <w:r w:rsidR="00551F02" w:rsidRPr="001B170D">
              <w:rPr>
                <w:rFonts w:ascii="Times New Roman" w:hAnsi="Times New Roman" w:cs="Times New Roman"/>
                <w:sz w:val="28"/>
                <w:szCs w:val="28"/>
              </w:rPr>
              <w:t xml:space="preserve"> transaminases</w:t>
            </w:r>
          </w:p>
        </w:tc>
        <w:tc>
          <w:tcPr>
            <w:tcW w:w="1134" w:type="dxa"/>
          </w:tcPr>
          <w:p w14:paraId="22F9EA35" w14:textId="48B9320F" w:rsidR="00534B1E" w:rsidRPr="001B170D" w:rsidRDefault="001C7B5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{"citationID":"77EBDzAy","properties":{"formattedCitation":"[71,72]","plainCitation":"[71,72]","noteIndex":0},"citationItems":[{"id":1102,"uris":["http://zotero.org/users/local/EhEbXidg/items/WJVHT2MJ"],"itemData":{"id":1102,"type":"article-journal","abstract":"BACKGROUND: Antibiotics have been shown to improve hidradenitis suppurativa (HS) patients but complete remission is rare using these treatments.\nOBJECTIVE: To assess the efficacy and safety of a combination of oral rifampin, moxifloxacin and metronidazole in long-lasting refractory HS.\nMETHODS: We retrospectively studied 28 consecutive HS patients including 6, 10 and 12 Hurley stage 1, 2 and 3 patients, respectively. Complete remission, defined as a clearance of all inflammatory lesions including hypertrophic scars, was the main outcome criterion of the study.\nRESULTS: Complete remission was obtained in 16 patients, including 6/6, 8/10 and 2/12 patients with Hurley stage 1, 2 and 3, respectively (p=0.0004). The median duration of treatment to obtain complete remission was 2.4 (range 0.9-6.5) and 3.8 months (range 1.6-7.4) in stage 1 and 2 patients, respectively, and 6.2 and 12 months in the 2 stage 3 patients. Main adverse events of the treatments were gastrointestinal disorders (64% of patients) and vaginal candidiasis (35% of females). Reversible tendinopathy and hepatitis occurred in 4 and 1 patient, respectively.\nCONCLUSIONS: Complete remission of refractory HS can be obtained using broad-spectrum antibiotics and Hurley staging is a prognostic factor of response to the treatment.","container-title":"Dermatology (Basel, Switzerland)","DOI":"10.1159/000321716","ISSN":"1421-9832","issue":"1","journalAbbreviation":"Dermatology","language":"eng","note":"PMID: 21109728","page":"49-58","source":"PubMed","title":"Efficacy of rifampin-moxifloxacin-metronidazole combination therapy in hidradenitis suppurativa","volume":"222","author":[{"family":"Join-Lambert","given":"Olivier"},{"family":"Coignard","given":"Hélène"},{"family":"Jais","given":"Jean-Philippe"},{"family":"Guet-Revillet","given":"Hélène"},{"family":"Poirée","given":"Sylvain"},{"family":"Fraitag","given":"Sylvie"},{"family":"Jullien","given":"Vincent"},{"family":"Ribadeau-Dumas","given":"Florence"},{"family":"Thèze","given":"Jacques"},{"family":"Le Guern","given":"Anne-Sophie"},{"family":"Behillil","given":"Sylvie"},{"family":"Leflèche","given":"Anne"},{"family":"Berche","given":"Patrick"},{"family":"Consigny","given":"Paul Henri"},{"family":"Lortholary","given":"Olivier"},{"family":"Nassif","given":"Xavier"},{"family":"Nassif","given":"Aude"}],"issued":{"date-parts":[["2011",2]]}}},{"id":1100,"uris":["http://zotero.org/users/local/EhEbXidg/items/AVT3IT4C"],"itemData":{"id":1100,"type":"article-journal","abstract":"Complete and prolonged remission can be obtained in severe HS1 by using targeted antimicrobial treatments.","container-title":"Journal of the American Academy of Dermatology","DOI":"10.1016/j.jaad.2020.01.007","ISSN":"1097-6787","issue":"1","language":"en","note":"publisher: J Am Acad Dermatol\nPMID: 31931082","source":"pubmed.ncbi.nlm.nih.gov","title":"Rifampin-moxifloxacin-metronidazole combination therapy for severe Hurley stage 1 hidradenitis suppurativa: prospective short-term trial and 1-year follow-up in 28 consecutive patients","title-short":"Rifampin-moxifloxacin-metronidazole combination therapy for severe Hurley stage 1 hidradenitis suppurativa","URL":"https://pubmed.ncbi.nlm.nih.gov/31931082/","volume":"88","author":[{"family":"M","given":"Delage"},{"family":"Jp","given":"Jais"},{"family":"T","given":"Lam"},{"family":"H","given":"Guet-Revillet"},{"family":"Mn","given":"Ungeheuer"},{"family":"Ph","given":"Consigny"},{"family":"A","given":"Nassif"},{"family":"O","given":"Join-Lambert"}],"accessed":{"date-parts":[["2025",10,20]]},"issued":{"date-parts":[["2023",1]]}}}],"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[71,72]</w:t>
            </w:r>
            <w:r w:rsidRPr="001B170D">
              <w:rPr>
                <w:rFonts w:ascii="Times New Roman" w:hAnsi="Times New Roman" w:cs="Times New Roman"/>
                <w:sz w:val="28"/>
                <w:szCs w:val="28"/>
              </w:rPr>
              <w:fldChar w:fldCharType="end"/>
            </w:r>
          </w:p>
        </w:tc>
      </w:tr>
      <w:tr w:rsidR="001C7B56" w:rsidRPr="001B170D" w14:paraId="18EDCA2A" w14:textId="7BEF0827" w:rsidTr="002D3142">
        <w:trPr>
          <w:trHeight w:val="963"/>
        </w:trPr>
        <w:tc>
          <w:tcPr>
            <w:tcW w:w="2192" w:type="dxa"/>
          </w:tcPr>
          <w:p w14:paraId="4CE82819" w14:textId="2905A161"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Bêta lactamines </w:t>
            </w:r>
          </w:p>
        </w:tc>
        <w:tc>
          <w:tcPr>
            <w:tcW w:w="2198" w:type="dxa"/>
          </w:tcPr>
          <w:p w14:paraId="01573801" w14:textId="3228478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Ertapenem IV</w:t>
            </w:r>
          </w:p>
        </w:tc>
        <w:tc>
          <w:tcPr>
            <w:tcW w:w="2203" w:type="dxa"/>
          </w:tcPr>
          <w:p w14:paraId="7D333D2B" w14:textId="77777777"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1g/jour </w:t>
            </w:r>
          </w:p>
          <w:p w14:paraId="0A0C2794" w14:textId="0DCE1DE4" w:rsidR="00534B1E" w:rsidRPr="001B170D" w:rsidRDefault="00534B1E"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6 semaines</w:t>
            </w:r>
          </w:p>
        </w:tc>
        <w:tc>
          <w:tcPr>
            <w:tcW w:w="2333" w:type="dxa"/>
          </w:tcPr>
          <w:p w14:paraId="132242E5" w14:textId="338447EE" w:rsidR="00534B1E" w:rsidRPr="001B170D" w:rsidRDefault="00812FA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Effets</w:t>
            </w:r>
            <w:r w:rsidR="00FE66AB" w:rsidRPr="001B170D">
              <w:rPr>
                <w:rFonts w:ascii="Times New Roman" w:hAnsi="Times New Roman" w:cs="Times New Roman"/>
                <w:sz w:val="28"/>
                <w:szCs w:val="28"/>
              </w:rPr>
              <w:t xml:space="preserve"> gastro-intestinaux, </w:t>
            </w:r>
          </w:p>
        </w:tc>
        <w:tc>
          <w:tcPr>
            <w:tcW w:w="1134" w:type="dxa"/>
          </w:tcPr>
          <w:p w14:paraId="1C18B7D5" w14:textId="3ED17819" w:rsidR="00534B1E" w:rsidRPr="001B170D" w:rsidRDefault="001C7B5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{"citationID":"18r7ioYo","properties":{"formattedCitation":"[73,74]","plainCitation":"[73,74]","noteIndex":0},"citationItems":[{"id":1105,"uris":["http://zotero.org/users/local/EhEbXidg/items/IT79HMMV"],"itemData":{"id":1105,"type":"webpage","title":"Efficacy of ertapenem in severe hidradenitis suppurativa: a pilot study in a cohort of 30 consecutive patients - PubMed","URL":"https://pubmed.ncbi.nlm.nih.gov/26565016/","accessed":{"date-parts":[["2025",10,20]]}}},{"id":1118,"uris":["http://zotero.org/users/local/EhEbXidg/items/3EALHVGV"],"itemData":{"id":1118,"type":"article-journal","abstract":"In this retrospective review of medical records and telephone survey, treating HS with intravenous ertapenem, administered for a mean of 13 weeks, was associated with improvement in clinical and inflammatory markers, as well as heightened patient satisfaction. Nonetheless, this approach should be mo …","container-title":"JAMA dermatology","DOI":"10.1001/jamadermatol.2023.6201","ISSN":"2168-6084","issue":"3","language":"en","note":"publisher: JAMA Dermatol\nPMID: 38353987","source":"pubmed.ncbi.nlm.nih.gov","title":"Efficacy and Durability of Intravenous Ertapenem Therapy for Recalcitrant Hidradenitis Suppurativa","URL":"https://pubmed.ncbi.nlm.nih.gov/38353987/","volume":"160","author":[{"family":"A","given":"Nosrati"},{"family":"Py","given":"Ch'en"},{"family":"Me","given":"Torpey"},{"family":"N","given":"Shokrian"},{"family":"G","given":"Ball"},{"family":"G","given":"Benesh"},{"family":"Tm","given":"Andriano"},{"family":"Tr","given":"Zhu"},{"family":"Hd","given":"Heibel"},{"family":"Hd","given":"Hosgood"},{"family":"Kl","given":"Campton"},{"family":"Sr","given":"Cohen"}],"accessed":{"date-parts":[["2025",10,20]]},"issued":{"date-parts":[["2024",1,3]]}}}],"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[73,74]</w:t>
            </w:r>
            <w:r w:rsidRPr="001B170D">
              <w:rPr>
                <w:rFonts w:ascii="Times New Roman" w:hAnsi="Times New Roman" w:cs="Times New Roman"/>
                <w:sz w:val="28"/>
                <w:szCs w:val="28"/>
              </w:rPr>
              <w:fldChar w:fldCharType="end"/>
            </w:r>
          </w:p>
        </w:tc>
      </w:tr>
      <w:tr w:rsidR="00C22599" w:rsidRPr="001B170D" w14:paraId="4A0A82E6" w14:textId="77777777" w:rsidTr="002D3142">
        <w:trPr>
          <w:trHeight w:val="963"/>
        </w:trPr>
        <w:tc>
          <w:tcPr>
            <w:tcW w:w="2192" w:type="dxa"/>
          </w:tcPr>
          <w:p w14:paraId="2D35C949" w14:textId="1849E418" w:rsidR="00C22599" w:rsidRPr="001B170D" w:rsidRDefault="00C22599"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Sulfamides</w:t>
            </w:r>
          </w:p>
        </w:tc>
        <w:tc>
          <w:tcPr>
            <w:tcW w:w="2198" w:type="dxa"/>
          </w:tcPr>
          <w:p w14:paraId="0377B224" w14:textId="66125B1E" w:rsidR="00C22599" w:rsidRPr="001B170D" w:rsidRDefault="00B1016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Cotrimoxazole P.O. </w:t>
            </w:r>
          </w:p>
        </w:tc>
        <w:tc>
          <w:tcPr>
            <w:tcW w:w="2203" w:type="dxa"/>
          </w:tcPr>
          <w:p w14:paraId="47043F57" w14:textId="77777777" w:rsidR="00C22599" w:rsidRPr="001B170D" w:rsidRDefault="00B1016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400-800mg/j</w:t>
            </w:r>
          </w:p>
          <w:p w14:paraId="21F9C088" w14:textId="08FEB48B" w:rsidR="002D3142" w:rsidRPr="001B170D" w:rsidRDefault="002D314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Pendant 12-24 semaines</w:t>
            </w:r>
          </w:p>
        </w:tc>
        <w:tc>
          <w:tcPr>
            <w:tcW w:w="2333" w:type="dxa"/>
          </w:tcPr>
          <w:p w14:paraId="055BF6C1" w14:textId="42499DA6" w:rsidR="00C22599" w:rsidRPr="001B170D" w:rsidRDefault="00812FA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Toxidermies</w:t>
            </w:r>
          </w:p>
        </w:tc>
        <w:tc>
          <w:tcPr>
            <w:tcW w:w="1134" w:type="dxa"/>
          </w:tcPr>
          <w:p w14:paraId="3415F952" w14:textId="25206027" w:rsidR="00C22599" w:rsidRPr="001B170D" w:rsidRDefault="001C7B5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{"citationID":"fulY8Dii","properties":{"formattedCitation":"[75]","plainCitation":"[75]","noteIndex":0},"citationItems":[{"id":1116,"uris":["http://zotero.org/users/local/EhEbXidg/items/LMCF69MK"],"itemData":{"id":1116,"type":"article-journal","container-title":"Journal of Cutaneous Medicine and Surgery","DOI":"10.1177/12034754241247520","ISSN":"1615-7109","issue":"4","journalAbbreviation":"J Cutan Med Surg","language":"eng","note":"PMID: 38591774","page":"401-402","source":"PubMed","title":"Trimethoprim-Sulfamethoxazole as a Mono-Antibiotic Therapy for Hidradenitis Suppurativa","volume":"28","author":[{"family":"Park","given":"Megan"},{"family":"Vu","given":"Don"},{"family":"Alhusayen","given":"Raed"}],"issued":{"date-parts":[["2024"]]}}}],"schema":"https://github.com/citation-style-language/schema/raw/master/csl-citation.json"}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[75]</w:t>
            </w:r>
            <w:r w:rsidRPr="001B170D">
              <w:rPr>
                <w:rFonts w:ascii="Times New Roman" w:hAnsi="Times New Roman" w:cs="Times New Roman"/>
                <w:sz w:val="28"/>
                <w:szCs w:val="28"/>
              </w:rPr>
              <w:fldChar w:fldCharType="end"/>
            </w:r>
          </w:p>
        </w:tc>
      </w:tr>
    </w:tbl>
    <w:p w14:paraId="7A346BD5" w14:textId="77777777" w:rsidR="00C72959" w:rsidRPr="001B170D" w:rsidRDefault="00C72959" w:rsidP="001B170D">
      <w:pPr>
        <w:spacing w:after="0" w:line="360" w:lineRule="auto"/>
        <w:jc w:val="both"/>
        <w:rPr>
          <w:rFonts w:ascii="Times New Roman" w:hAnsi="Times New Roman" w:cs="Times New Roman"/>
          <w:sz w:val="28"/>
          <w:szCs w:val="28"/>
        </w:rPr>
      </w:pPr>
    </w:p>
    <w:p w14:paraId="45F0EC68" w14:textId="28FA70C9" w:rsidR="00296710" w:rsidRPr="007A7DDF" w:rsidRDefault="00296710" w:rsidP="001B170D">
      <w:pPr>
        <w:pStyle w:val="Paragraphedeliste"/>
        <w:numPr>
          <w:ilvl w:val="0"/>
          <w:numId w:val="30"/>
        </w:numPr>
        <w:spacing w:after="0" w:line="360" w:lineRule="auto"/>
        <w:jc w:val="both"/>
        <w:rPr>
          <w:rFonts w:ascii="Times New Roman" w:hAnsi="Times New Roman"/>
          <w:b/>
          <w:bCs/>
          <w:sz w:val="28"/>
          <w:szCs w:val="28"/>
        </w:rPr>
      </w:pPr>
      <w:r w:rsidRPr="007A7DDF">
        <w:rPr>
          <w:rFonts w:ascii="Times New Roman" w:hAnsi="Times New Roman"/>
          <w:b/>
          <w:bCs/>
          <w:sz w:val="28"/>
          <w:szCs w:val="28"/>
        </w:rPr>
        <w:t xml:space="preserve">Les </w:t>
      </w:r>
      <w:r w:rsidR="00D4589A" w:rsidRPr="007A7DDF">
        <w:rPr>
          <w:rFonts w:ascii="Times New Roman" w:hAnsi="Times New Roman"/>
          <w:b/>
          <w:bCs/>
          <w:sz w:val="28"/>
          <w:szCs w:val="28"/>
        </w:rPr>
        <w:t>rétinoïdes</w:t>
      </w:r>
    </w:p>
    <w:p w14:paraId="3558A1DA" w14:textId="77777777" w:rsidR="00D4589A" w:rsidRPr="001B170D" w:rsidRDefault="00D4589A" w:rsidP="001B170D">
      <w:pPr>
        <w:pStyle w:val="Paragraphedeliste"/>
        <w:spacing w:after="0" w:line="360" w:lineRule="auto"/>
        <w:jc w:val="both"/>
        <w:rPr>
          <w:rFonts w:ascii="Times New Roman" w:hAnsi="Times New Roman"/>
          <w:sz w:val="28"/>
          <w:szCs w:val="28"/>
        </w:rPr>
      </w:pPr>
    </w:p>
    <w:p w14:paraId="6B36CA85" w14:textId="77777777" w:rsidR="00951C75" w:rsidRPr="001B170D" w:rsidRDefault="00D4589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Dans le c</w:t>
      </w:r>
      <w:r w:rsidR="00C735F1" w:rsidRPr="001B170D">
        <w:rPr>
          <w:rFonts w:ascii="Times New Roman" w:hAnsi="Times New Roman" w:cs="Times New Roman"/>
          <w:sz w:val="28"/>
          <w:szCs w:val="28"/>
        </w:rPr>
        <w:t>adre de cette affection, des</w:t>
      </w:r>
      <w:r w:rsidRPr="001B170D">
        <w:rPr>
          <w:rFonts w:ascii="Times New Roman" w:hAnsi="Times New Roman" w:cs="Times New Roman"/>
          <w:sz w:val="28"/>
          <w:szCs w:val="28"/>
        </w:rPr>
        <w:t xml:space="preserve"> études ont été menées sur les trois molécules prescrites : l’isotrétinoine, l’acitrétine et l’alitrétinoine. </w:t>
      </w:r>
    </w:p>
    <w:p w14:paraId="6B87F5FC" w14:textId="1193D75A" w:rsidR="002739D7" w:rsidRPr="001B170D" w:rsidRDefault="00951C75"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L’isotrétinoïne, dont l’efficacité est établie dans les acnés sévères n’a pas fait l’objet d’essais cliniques de bon niveau de preuve au cours de l’HS. Seuls des observations cliniques isolées ou des séries de cas ont été rapportés</w:t>
      </w:r>
      <w:r w:rsidR="00D4589A" w:rsidRPr="001B170D">
        <w:rPr>
          <w:rFonts w:ascii="Times New Roman" w:hAnsi="Times New Roman" w:cs="Times New Roman"/>
          <w:sz w:val="28"/>
          <w:szCs w:val="28"/>
        </w:rPr>
        <w:t>.</w:t>
      </w:r>
      <w:r w:rsidRPr="001B170D">
        <w:rPr>
          <w:rFonts w:ascii="Times New Roman" w:hAnsi="Times New Roman" w:cs="Times New Roman"/>
          <w:sz w:val="28"/>
          <w:szCs w:val="28"/>
        </w:rPr>
        <w:t xml:space="preserve"> Des études rapportent </w:t>
      </w:r>
      <w:r w:rsidR="002739D7" w:rsidRPr="001B170D">
        <w:rPr>
          <w:rFonts w:ascii="Times New Roman" w:hAnsi="Times New Roman" w:cs="Times New Roman"/>
          <w:sz w:val="28"/>
          <w:szCs w:val="28"/>
        </w:rPr>
        <w:t>même</w:t>
      </w:r>
      <w:r w:rsidRPr="001B170D">
        <w:rPr>
          <w:rFonts w:ascii="Times New Roman" w:hAnsi="Times New Roman" w:cs="Times New Roman"/>
          <w:sz w:val="28"/>
          <w:szCs w:val="28"/>
        </w:rPr>
        <w:t xml:space="preserve"> plutôt la survenue des effets secondaires chez ces patients sous isotrétinoine</w:t>
      </w:r>
      <w:r w:rsidR="002739D7"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{"citationID":"m3aKxpOB","properties":{"formattedCitation":"[76,77]","plainCitation":"[76,77]","noteIndex":0},"citationItems":[{"id":1046,"uris":["http://zotero.org/users/local/EhEbXidg/items/EYICN2ID"],"itemData":{"id":1046,"type":"article-journal","abstract":"BACKGROUND: In analogy to acne, oral isotretinoin has been considered in the treatment of hidradenitis suppurativa (HS).\nOBJECTIVES: To assess the efficacy of oral isotretinoin according to patients.\nMETHODS: From 1999 to 2006, 358 consecutive HS patients were interviewed and examined. A standardized record of the data was performed for each patient during the first consultation. Patients were questioned regarding the effect of previous treatment with oral isotretinoin: patients had to grade the effect as either 'improved', 'no effect' or 'worse'.\nRESULTS: Fourteen patients (16.1%) declared an improvement, 67 patients (77%) no effect and 6 patients (6.9%) worsening of HS.\nCONCLUSION: According to our patients, oral isotretinoin is not effective in the treatment of HS.","container-title":"Dermatology (Basel, Switzerland)","DOI":"10.1159/000182261","ISSN":"1421-9832","issue":"2","journalAbbreviation":"Dermatology","language":"eng","note":"PMID: 19060466","page":"134-135","source":"PubMed","title":"Absence of efficacy of oral isotretinoin in hidradenitis suppurativa: a retrospective study based on patients' outcome assessment","title-short":"Absence of efficacy of oral isotretinoin in hidradenitis suppurativa","volume":"218","author":[{"family":"Soria","given":"A."},{"family":"Canoui-Poitrine","given":"F."},{"family":"Wolkenstein","given":"P."},{"family":"Poli","given":"F."},{"family":"Gabison","given":"G."},{"family":"Pouget","given":"F."},{"family":"Viallette","given":"C."},{"family":"Revuz","given":"J."}],"issued":{"date-parts":[["2009"]]}}},{"id":1048,"uris":["http://zotero.org/users/local/EhEbXidg/items/8HG5X37T"],"itemData":{"id":1048,"type":"article-journal","abstract":"Hidradenitis suppurativa (HS) is a chronic, suppurative skin disease characterized by painful nodules, particularly in the axillae and groin. Isotretinoin can be used in the treatment of HS; however, it may paradoxically lead to skin lesions or worsen the existing lesions. Isotretinoin, which is commonly used in the treatment of severe acne, is associated with several side effects, including rheumatic side effects and rarely sacroiliitis. In this study, we discussed two cases who presented with low back pain after isotretinoin was used for the treatment of acne vulgaris. The patients did not have low back pain before isotretinoin use and did not have enthesitis, dactylitis, uveitis, psoriasis, recent infection, trauma, and family history spondylitis. HLA-B27 was negative. Bone-marrow edema was detected at the sacroiliac joint on magnetic resonance imaging. Because of these findings, sacroiliitis related to the drug was considered in our patients and isotretinoin treatments were discontinued. Because the patients' low back pain continued when they administered non-steroidal anti-inflammatory drugs, biological drug treatments were started. Both cases presented had a simultaneous HS lesion. After the treatment, both low back pain and HS lesions regressed. Patients with isotretinoin therapy should be alerted for inflammatory low back pain and HS lesions that may develop. We should note that biologic agents should be considered in the treatment of resistant cases.","container-title":"Rheumatology International","DOI":"10.1007/s00296-019-04434-1","ISSN":"1437-160X","issue":"12","journalAbbreviation":"Rheumatol Int","language":"eng","note":"PMID: 31455984","page":"2159-2165","source":"PubMed","title":"Isotretinoin-induced sacroiliitis in patients with hidradenitis suppurativa: a case-based review","title-short":"Isotretinoin-induced sacroiliitis in patients with hidradenitis suppurativa","volume":"39","author":[{"family":"Coskun","given":"Belkıs Nihan"},{"family":"Yagiz","given":"Burcu"},{"family":"Pehlivan","given":"Yavuz"},{"family":"Dalkilic","given":"Ediz"}],"issued":{"date-parts":[["2019",12]]}}}],"schema":"https://github.com/citation-style-language/schema/raw/master/csl-citation.json"} </w:instrText>
      </w:r>
      <w:r w:rsidR="002739D7"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[76,77]</w:t>
      </w:r>
      <w:r w:rsidR="002739D7"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p>
    <w:p w14:paraId="7492063C" w14:textId="44F2AFEC" w:rsidR="00EF4E95" w:rsidRPr="001B170D" w:rsidRDefault="00D4589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L’acitrétine a elle aussi fait l’objet de plusieurs études, dont une portant sur 12 patients atteints de maladie de Verneuil réfractaire. Ces patients ont été traité par acitrétine pendant 9 à 12 mois. Ces 12 patients ont tous présentés une rémission avec une baisse de la douleur selon l’échelle EVA</w:t>
      </w:r>
      <w:r w:rsidR="003967E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{"citationID":"9ivM2Psg","properties":{"formattedCitation":"[78]","plainCitation":"[78]","noteIndex":0},"citationItems":[{"id":1079,"uris":["http://zotero.org/users/local/EhEbXidg/items/XJ9ZH5XY"],"itemData":{"id":1079,"type":"article-journal","abstract":"BACKGROUND: Hidradenitis suppurativa (HS) is a distressing chronic inflammatory skin disorder which affects predominantly the groins and axillae. In analogy to acne, oral isotretinoin has been considered in the treatment of HS, although there are strong indications that this drug has only a very limited therapeutic effect. During the past 25 years scattered case reports have described promising results of treatment with acitretin.\nOBJECTIVES: To evaluate the long-term efficacy of acitretin monotherapy.\nMETHODS: A retrospective study in 12 patients with severe, recalcitrant HS who were treated with acitretin for 9-12 months at one Dermatology Centre in the Netherlands between 2005 and 2007 and were followed up to 4 years. The patients were men and infertile women. The efficacy of the treatment was rated by the patients on global maximum pain of nodules and abscesses on a visual analogue scale (VAS) as well as by physician global assessment.\nRESULTS: All 12 patients achieved remission and experienced a significant decrease in pain as assessed by VAS. In nine patients long-lasting improvement was observed, with no recurrence of lesions after 6 months (n = 1), 1 year (n = 3), &gt;2 years (n = 2), &gt;3 years (n = 2) and &gt;4 years (n = 1).\nCONCLUSIONS: Acitretin appears to be an effective treatment for refractory HS, leading to reduction of pain from painful nodules and reducing the extent of the disease for a prolonged period.","container-title":"The British Journal of Dermatology","DOI":"10.1111/j.1365-2133.2010.10071.x","ISSN":"1365-2133","issue":"1","journalAbbreviation":"Br J Dermatol","language":"eng","note":"PMID: 20874789","page":"170-175","source":"PubMed","title":"Long-term results of acitretin therapy for hidradenitis suppurativa. Is acne inversa also a misnomer?","volume":"164","author":[{"family":"Boer","given":"J."},{"family":"Nazary","given":"M."}],"issued":{"date-parts":[["2011",1]]}}}],"schema":"https://github.com/citation-style-language/schema/raw/master/csl-citation.json"} </w:instrText>
      </w:r>
      <w:r w:rsidR="003967E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[78]</w:t>
      </w:r>
      <w:r w:rsidR="003967EA"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Une autre étude sur 17 patients traités pendant 9 mois a conduit à des résultats similaires </w:t>
      </w:r>
      <w:r w:rsidR="00E72094"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{"citationID":"bW2On4aR","properties":{"formattedCitation":"[25]","plainCitation":"[25]","noteIndex":0},"citationItems":[{"id":851,"uris":["http://zotero.org/users/local/EhEbXidg/items/57LH86JZ"],"itemData":{"id":851,"type":"article-journal","abstract":"Background.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00E72094"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w:t>
      </w:r>
      <w:r w:rsidR="00E72094"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w:t>
      </w:r>
      <w:r w:rsidR="00EF4E95" w:rsidRPr="001B170D">
        <w:rPr>
          <w:rFonts w:ascii="Times New Roman" w:hAnsi="Times New Roman" w:cs="Times New Roman"/>
          <w:sz w:val="28"/>
          <w:szCs w:val="28"/>
        </w:rPr>
        <w:t xml:space="preserve">Le niveau de preuve est insuffisant pour recommander l’emploi de l’acitretine dans l’HS de topographie axillaire, sous-mammaire et/ou inguinale. </w:t>
      </w:r>
    </w:p>
    <w:p w14:paraId="21F33711" w14:textId="4CFB1099" w:rsidR="00C72959" w:rsidRPr="001B170D" w:rsidRDefault="00D4589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Enfin, l’alitrétinoine a également montré son efficacité chez 14 patients prenant 10 mg par jour pendant 24 semaines au cours d’une étude</w:t>
      </w:r>
      <w:r w:rsidR="003967E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{"citationID":"qZ9BSiJk","properties":{"formattedCitation":"[79]","plainCitation":"[79]","noteIndex":0},"citationItems":[{"id":1073,"uris":["http://zotero.org/users/local/EhEbXidg/items/IE57ALGM"],"itemData":{"id":1073,"type":"article-journal","abstract":"AIM: Despite a better insight into its pathogenesis, hidradenitis suppurativa (HS) remains very frustrating to treat. Acitretin has been described as one of the agents with the highest effective profile. Acitretin however, due to its teratogenicity and prolonged half-life (up to three years) is not an option in young women of fertile age who, unfortunately, are the target of this disease. Alitretinoin has a similar pharmacology action to acitretin, but much shorter half-life (only four weeks), making it a far much more attractive option compared to acitretin for women of child-bearing age. The aim of this paper was to evaluate the use of alitretinoin in treating recalcitrant cases of HS, which have not been responsive to standard treatments.\nMETHODS: Fourteen patients (all female, of child-bearing age), who persistently failed traditional treatments, were treated with alitretinoin 10 mg/day for 24 weeks. The disease trend was evaluated by using both Sartorius and Dermatology Life Quality Index scores at time 0, at week 12 and at week 24.\nRESULTS: A significant improvement was recorded in 78.5% of the cases.\nCONCLUSION: Although more studies are necessary, this preliminary study shows that alitretinoin may have a role in the treatment of HS specifically in women of fertile age.","container-title":"Giornale Italiano Di Dermatologia E Venereologia: Organo Ufficiale, Societa Italiana Di Dermatologia E Sifilografia","ISSN":"0392-0488","issue":"2","journalAbbreviation":"G Ital Dermatol Venereol","language":"eng","note":"PMID: 24927170","page":"155-162","source":"PubMed","title":"Alitretinoin: a useful agent in the treatment of hidradenitis suppurativa, especially in women of child-bearing age","title-short":"Alitretinoin","volume":"150","author":[{"family":"Verdolini","given":"R."},{"family":"Simonacci","given":"F."},{"family":"Menon","given":"S."},{"family":"Pavlou","given":"P."},{"family":"Mannello","given":"B."}],"issued":{"date-parts":[["2015",4]]}}}],"schema":"https://github.com/citation-style-language/schema/raw/master/csl-citation.json"} </w:instrText>
      </w:r>
      <w:r w:rsidR="003967E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[79]</w:t>
      </w:r>
      <w:r w:rsidR="003967EA"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74C8BCC2" w14:textId="77777777" w:rsidR="00C72959" w:rsidRPr="001B170D" w:rsidRDefault="00C72959" w:rsidP="001B170D">
      <w:pPr>
        <w:spacing w:after="0" w:line="360" w:lineRule="auto"/>
        <w:jc w:val="both"/>
        <w:rPr>
          <w:rFonts w:ascii="Times New Roman" w:hAnsi="Times New Roman" w:cs="Times New Roman"/>
          <w:sz w:val="28"/>
          <w:szCs w:val="28"/>
        </w:rPr>
      </w:pPr>
    </w:p>
    <w:p w14:paraId="317B8E6F" w14:textId="77777777" w:rsidR="008E32C6" w:rsidRPr="007A7DDF" w:rsidRDefault="008E32C6" w:rsidP="001B170D">
      <w:pPr>
        <w:pStyle w:val="Paragraphedeliste"/>
        <w:numPr>
          <w:ilvl w:val="0"/>
          <w:numId w:val="30"/>
        </w:numPr>
        <w:spacing w:after="0" w:line="360" w:lineRule="auto"/>
        <w:jc w:val="both"/>
        <w:rPr>
          <w:rFonts w:ascii="Times New Roman" w:hAnsi="Times New Roman"/>
          <w:b/>
          <w:bCs/>
          <w:sz w:val="28"/>
          <w:szCs w:val="28"/>
        </w:rPr>
      </w:pPr>
      <w:r w:rsidRPr="007A7DDF">
        <w:rPr>
          <w:rFonts w:ascii="Times New Roman" w:hAnsi="Times New Roman"/>
          <w:b/>
          <w:bCs/>
          <w:sz w:val="28"/>
          <w:szCs w:val="28"/>
        </w:rPr>
        <w:t xml:space="preserve">Traitements immunosuppresseurs </w:t>
      </w:r>
    </w:p>
    <w:p w14:paraId="11822E62" w14:textId="75B1CE84" w:rsidR="008E32C6" w:rsidRPr="001B170D" w:rsidRDefault="008E32C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La probabilité d’une origine immunitaire de la maladie permet l’utilisation d’agents immunosuppresseurs chez certains patients. Parmi eux, l’utilisation de la ciclosporine A,</w:t>
      </w:r>
      <w:r w:rsidR="003B7C44" w:rsidRPr="001B170D">
        <w:rPr>
          <w:rFonts w:ascii="Times New Roman" w:hAnsi="Times New Roman" w:cs="Times New Roman"/>
          <w:sz w:val="28"/>
          <w:szCs w:val="28"/>
        </w:rPr>
        <w:t xml:space="preserve"> chez des patients avec une maladie récalcitrante, une amélioration significative a été observé</w:t>
      </w:r>
      <w:r w:rsidRPr="001B170D">
        <w:rPr>
          <w:rFonts w:ascii="Times New Roman" w:hAnsi="Times New Roman" w:cs="Times New Roman"/>
          <w:sz w:val="28"/>
          <w:szCs w:val="28"/>
        </w:rPr>
        <w:t xml:space="preserve"> inhibitrice de la calcineurine, a été rapportée</w:t>
      </w:r>
      <w:r w:rsidR="003B7C44"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{"citationID":"UTXn2UCw","properties":{"formattedCitation":"[80]","plainCitation":"[80]","noteIndex":0},"citationItems":[{"id":1066,"uris":["http://zotero.org/users/local/EhEbXidg/items/T2HZYNH4"],"itemData":{"id":1066,"type":"article-journal","abstract":"Treatment of recalcitrant hidradenitis suppurativa with oral ciclosporin","container-title":"Clinical and experimental dermatology","DOI":"10.1111/j.1365-2230.2005.01983.x","ISSN":"0307-6938","issue":"1","language":"en","note":"publisher: Clin Exp Dermatol\nPMID: 16309527","source":"pubmed.ncbi.nlm.nih.gov","title":"Treatment of recalcitrant hidradenitis suppurativa with oral ciclosporin","URL":"https://pubmed.ncbi.nlm.nih.gov/16309527/","volume":"31","author":[{"family":"Rf","given":"Rose"},{"family":"Mj","given":"Goodfield"},{"family":"Sm","given":"Clark"}],"accessed":{"date-parts":[["2025",10,20]]},"issued":{"date-parts":[["2006",1]]}}}],"schema":"https://github.com/citation-style-language/schema/raw/master/csl-citation.json"} </w:instrText>
      </w:r>
      <w:r w:rsidR="003B7C44"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[80]</w:t>
      </w:r>
      <w:r w:rsidR="003B7C44" w:rsidRPr="001B170D">
        <w:rPr>
          <w:rFonts w:ascii="Times New Roman" w:hAnsi="Times New Roman" w:cs="Times New Roman"/>
          <w:sz w:val="28"/>
          <w:szCs w:val="28"/>
        </w:rPr>
        <w:fldChar w:fldCharType="end"/>
      </w:r>
      <w:r w:rsidRPr="001B170D">
        <w:rPr>
          <w:rFonts w:ascii="Times New Roman" w:hAnsi="Times New Roman" w:cs="Times New Roman"/>
          <w:sz w:val="28"/>
          <w:szCs w:val="28"/>
        </w:rPr>
        <w:t>. Néanmoins, s’agissant de simples observations, le niveau de preuve n’est pas suffisant pour inclure cette molécule dans les recommandations de la SFD (Société Française de Dermatologie) pour traiter la maladie. Il en est de même pour d’autres molécules, dont les effets ont été observés chez un faible nombre de patients dans des études rétrospectives, telles que la dapsone ou encore le tacrolimus</w:t>
      </w:r>
      <w:r w:rsidR="00307BF8"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{"citationID":"dxWJB59e","properties":{"formattedCitation":"[25,81]","plainCitation":"[25,81]","noteIndex":0},"citationItems":[{"id":851,"uris":["http://zotero.org/users/local/EhEbXidg/items/57LH86JZ"],"itemData":{"id":851,"type":"article-journal","abstract":"Background.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id":1064,"uris":["http://zotero.org/users/local/EhEbXidg/items/ER89FY84"],"itemData":{"id":1064,"type":"article-journal","abstract":"BACKGROUND: Hidradenitis suppurativa (HS) is an inflammatory skin disease with a chronic intermittent course. HS is difficult to treat, and the evidence for the effect of most treatments consists of smaller open studies. The use of dapsone in the treatment of HS is based on a few published cases successfully treated.\nOBJECTIVE: To evaluate the potential of dapsone treatment for HS in an open case series.\nMETHODS: An exploratory and retrospective review of case notes from HS patients treated with dapsone was performed. Patients were included irrespective of treatment outcome. Prior to the treatment the level of glucose-6-phosphate dehydrogenase in the blood was tested for all patients.\nRESULTS: A total of 24 HS patients were included and treated with dapsone. Improvement was seen in 9 out of 24 (38%) treated patients, whereas 15 out of 24 (62%) did not experience any improvement. None of the 4 cases with severe disease experienced improvement. Side effects leading to discontinuation of the treatment occurred in 2 of 24 patients (8%). Recurrence of disease at the cessation of treatment was described as rapid.\nLIMITATIONS: The study is limited by lacking a control group.\nCONCLUSION: Therapy with dapsone for patients with HS is possible, particularly in milder cases. The effect may be due to either antibacterial or anti-inflammatory effects of the drug, or both. Rapid recurrence after stopping treatment however suggests that anti-inflammatory effects may predominate. The effect appears to be smaller than that reported with combination therapy using clindamycin and rifampicin. To clarify the true effect of dapsone future randomized controlled trials are necessary.","container-title":"Dermatology (Basel, Switzerland)","DOI":"10.1159/000329023","ISSN":"1421-9832","issue":"4","journalAbbreviation":"Dermatology","language":"eng","note":"PMID: 21757878","page":"342-346","source":"PubMed","title":"Dapsone therapy for hidradenitis suppurativa: a series of 24 patients","title-short":"Dapsone therapy for hidradenitis suppurativa","volume":"222","author":[{"family":"Yazdanyar","given":"Shiva"},{"family":"Boer","given":"Jurr"},{"family":"Ingvarsson","given":"Gisli"},{"family":"Szepietowski","given":"Jacek C."},{"family":"Jemec","given":"Gregor B. E."}],"issued":{"date-parts":[["2011"]]}}}],"schema":"https://github.com/citation-style-language/schema/raw/master/csl-citation.json"} </w:instrText>
      </w:r>
      <w:r w:rsidR="00307BF8"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[25,81]</w:t>
      </w:r>
      <w:r w:rsidR="00307BF8"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14900239" w14:textId="77777777" w:rsidR="00CA20BE" w:rsidRPr="001B170D" w:rsidRDefault="00CA20BE" w:rsidP="001B170D">
      <w:pPr>
        <w:spacing w:after="0" w:line="360" w:lineRule="auto"/>
        <w:jc w:val="both"/>
        <w:rPr>
          <w:rFonts w:ascii="Times New Roman" w:hAnsi="Times New Roman" w:cs="Times New Roman"/>
          <w:sz w:val="28"/>
          <w:szCs w:val="28"/>
        </w:rPr>
      </w:pPr>
    </w:p>
    <w:p w14:paraId="0E850980" w14:textId="77777777" w:rsidR="00CA20BE" w:rsidRPr="007A7DDF" w:rsidRDefault="00CA20BE" w:rsidP="001B170D">
      <w:pPr>
        <w:pStyle w:val="Paragraphedeliste"/>
        <w:numPr>
          <w:ilvl w:val="0"/>
          <w:numId w:val="30"/>
        </w:numPr>
        <w:spacing w:after="0" w:line="360" w:lineRule="auto"/>
        <w:jc w:val="both"/>
        <w:rPr>
          <w:rFonts w:ascii="Times New Roman" w:hAnsi="Times New Roman"/>
          <w:b/>
          <w:bCs/>
          <w:sz w:val="28"/>
          <w:szCs w:val="28"/>
        </w:rPr>
      </w:pPr>
      <w:r w:rsidRPr="007A7DDF">
        <w:rPr>
          <w:rFonts w:ascii="Times New Roman" w:hAnsi="Times New Roman"/>
          <w:b/>
          <w:bCs/>
          <w:sz w:val="28"/>
          <w:szCs w:val="28"/>
        </w:rPr>
        <w:t>Hormonothérapie</w:t>
      </w:r>
    </w:p>
    <w:p w14:paraId="430B1BD4" w14:textId="77777777" w:rsidR="00CA20BE" w:rsidRPr="001B170D" w:rsidRDefault="00CA20BE" w:rsidP="001B170D">
      <w:pPr>
        <w:pStyle w:val="Paragraphedeliste"/>
        <w:spacing w:after="0" w:line="360" w:lineRule="auto"/>
        <w:jc w:val="both"/>
        <w:rPr>
          <w:rFonts w:ascii="Times New Roman" w:hAnsi="Times New Roman"/>
          <w:sz w:val="28"/>
          <w:szCs w:val="28"/>
        </w:rPr>
      </w:pPr>
    </w:p>
    <w:p w14:paraId="53570012" w14:textId="77777777" w:rsidR="009D41D8" w:rsidRPr="001B170D" w:rsidRDefault="00CA20B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L'utilisation de l'hormonothérapie dans la maladie de Verneuil est basée sur le fait que les hormones, en particulier les androgènes, peuvent jouer un rôle dans son développement du fait de la stimulation de la production de sébum et la croissance des follicules pileux. </w:t>
      </w:r>
    </w:p>
    <w:p w14:paraId="387D57F0" w14:textId="2E69C2D2" w:rsidR="00F93C86" w:rsidRPr="001B170D" w:rsidRDefault="00CA20B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L’efficacité de la spironolactone réside dans le blocage des effets des androgènes sur les glandes sudoripares réduisant ainsi l’inflammation et les symptômes associés de la maladie. Une étude de Lee et Fisher, </w:t>
      </w:r>
      <w:r w:rsidR="000B7D81" w:rsidRPr="001B170D">
        <w:rPr>
          <w:rFonts w:ascii="Times New Roman" w:hAnsi="Times New Roman" w:cs="Times New Roman"/>
          <w:sz w:val="28"/>
          <w:szCs w:val="28"/>
        </w:rPr>
        <w:t xml:space="preserve">de 2015, a montré que sur 20 femmes atteintes de maladie de Verneuil et traitées par 100 à 150 mg de Spironolactone, 85% soit 17 patientes ont montré une amélioration de leur maladie avec des symptômes moins importants. De plus, parmi elles, 55% 46 soit 11 patientes ont manifesté une suppression totale de la maladie. Pour les trois patientes restantes, il s’agissait d’un stade III de Hurley, pour qui une légère baisse de la gravité a tout de même été observée </w:t>
      </w:r>
      <w:r w:rsidR="000B7D8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{"citationID":"06oLyvm5","properties":{"formattedCitation":"[82]","plainCitation":"[82]","noteIndex":0},"citationItems":[{"id":1054,"uris":["http://zotero.org/users/local/EhEbXidg/items/X2CT5LGJ"],"itemData":{"id":1054,"type":"article-journal","abstract":"Hidradenitis suppurativa (HS) is an uncommon chronic skin condition that can range in severity from a single nodule to extensive disease and can have a profound effect on quality of life. Anti-androgen medication has been suggested as a possible management strategy in female patients with HS and is …","container-title":"The Australasian journal of dermatology","DOI":"10.1111/ajd.12362","ISSN":"1440-0960","issue":"3","language":"en","note":"publisher: Australas J Dermatol\nPMID: 26080895","source":"pubmed.ncbi.nlm.nih.gov","title":"A case series of 20 women with hidradenitis suppurativa treated with spironolactone","URL":"https://pubmed.ncbi.nlm.nih.gov/26080895/","volume":"56","author":[{"family":"A","given":"Lee"},{"family":"G","given":"Fischer"}],"accessed":{"date-parts":[["2025",10,20]]},"issued":{"date-parts":[["2015",8]]}}}],"schema":"https://github.com/citation-style-language/schema/raw/master/csl-citation.json"} </w:instrText>
      </w:r>
      <w:r w:rsidR="000B7D8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[82]</w:t>
      </w:r>
      <w:r w:rsidR="000B7D81" w:rsidRPr="001B170D">
        <w:rPr>
          <w:rFonts w:ascii="Times New Roman" w:hAnsi="Times New Roman" w:cs="Times New Roman"/>
          <w:sz w:val="28"/>
          <w:szCs w:val="28"/>
        </w:rPr>
        <w:fldChar w:fldCharType="end"/>
      </w:r>
      <w:r w:rsidR="000B7D81" w:rsidRPr="001B170D">
        <w:rPr>
          <w:rFonts w:ascii="Times New Roman" w:hAnsi="Times New Roman" w:cs="Times New Roman"/>
          <w:sz w:val="28"/>
          <w:szCs w:val="28"/>
        </w:rPr>
        <w:t>.</w:t>
      </w:r>
    </w:p>
    <w:p w14:paraId="5ED6BE4D" w14:textId="578E02A8" w:rsidR="00C72959" w:rsidRPr="001B170D" w:rsidRDefault="00CA20B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Le finastéride </w:t>
      </w:r>
      <w:r w:rsidR="00F33B72" w:rsidRPr="001B170D">
        <w:rPr>
          <w:rFonts w:ascii="Times New Roman" w:hAnsi="Times New Roman" w:cs="Times New Roman"/>
          <w:sz w:val="28"/>
          <w:szCs w:val="28"/>
        </w:rPr>
        <w:t>entraine</w:t>
      </w:r>
      <w:r w:rsidRPr="001B170D">
        <w:rPr>
          <w:rFonts w:ascii="Times New Roman" w:hAnsi="Times New Roman" w:cs="Times New Roman"/>
          <w:sz w:val="28"/>
          <w:szCs w:val="28"/>
        </w:rPr>
        <w:t xml:space="preserve"> la réduction des concentrations locales de dihydrotestostérone au niveau des follicules pileux. Des études ont montré son efficacité en monothérapie avec une dose de 5 mg par jour, chez les deux sexes </w:t>
      </w:r>
      <w:r w:rsidR="00C5045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{"citationID":"25puiTcD","properties":{"formattedCitation":"[83,84]","plainCitation":"[83,84]","noteIndex":0},"citationItems":[{"id":1052,"uris":["http://zotero.org/users/local/EhEbXidg/items/FXGQKGK2"],"itemData":{"id":1052,"type":"article-journal","abstract":"IMPORTANCE: Hidradenitis suppurativa (HS) is a chronic debilitating cutaneous disease for which there is no universally effective treatment. Patients typically present at puberty with tender subcutaneous nodules that can progress to dermal abscess formation. Antiandrogens have been used in the treatment of HS, and studies have primarily focused on adult patients.\nOBSERVATIONS: We present a case series of 3 pediatric patients with HS who were successfully treated with oral finasteride, resulting in decreased frequency and severity of disease flares with no significant adverse effects.\nCONCLUSIONS AND RELEVANCE: Finasteride is a therapeutic option that provides benefit for pediatric patients with HS. Further prospective data and randomized controlled studies will provide helpful information in the management of this disease.","container-title":"JAMA dermatology","DOI":"10.1001/jamadermatol.2013.2874","ISSN":"2168-6084","issue":"6","journalAbbreviation":"JAMA Dermatol","language":"eng","note":"PMID: 23552442","page":"732-735","source":"PubMed","title":"Finasteride for the treatment of hidradenitis suppurativa in children and adolescents","volume":"149","author":[{"family":"Randhawa","given":"Harkamal Kaur"},{"family":"Hamilton","given":"Jill"},{"family":"Pope","given":"Elena"}],"issued":{"date-parts":[["2013",6]]}}},{"id":959,"uris":["http://zotero.org/users/local/EhEbXidg/items/2ND6MRXY"],"itemData":{"id":959,"type":"article-journal","abstract":"Hidradenitis suppurativa (HS) is a painful, inflammatory, debilitating skin disease with a chronic intermittent course. The central pathogenetic event seems to be the occlusion of the hair follicle. HS has a 1-year prevalence of about 1%. It typically presents after puberty with painful, deep-seated, inflamed lesions in the apocrine gland-bearing areas of the body: most commonly the axillae, inguinal, and anogenital regions. HS has a high negative impact on patients' quality of life even in patients with only limited disease burden, and the diagnosis of HS is often made with a long diagnostic delay. In this practical short version we present diagnostic and therapeutic recommendations which are based on a systematic literature search as well as an informal expert consensus of Swiss dermatologists and dermatosurgeons.","container-title":"Dermatology (Basel, Switzerland)","DOI":"10.1159/000477459","ISSN":"1421-9832","issue":"2-3","journalAbbreviation":"Dermatology","language":"eng","note":"PMID: 28683447","page":"113-119","source":"PubMed","title":"Swiss Practice Recommendations for the Management of Hidradenitis Suppurativa/Acne Inversa","volume":"233","author":[{"family":"Hunger","given":"Robert E."},{"family":"Laffitte","given":"Emanuel"},{"family":"Läuchli","given":"Severin"},{"family":"Mainetti","given":"Carlo"},{"family":"Mühlstädt","given":"Michael"},{"family":"Schiller","given":"Peter"},{"family":"Lapointe","given":"Anne-Karine"},{"family":"Meschberger","given":"Pascale"},{"family":"Navarini","given":"Alexander A."}],"issued":{"date-parts":[["2017"]]}}}],"schema":"https://github.com/citation-style-language/schema/raw/master/csl-citation.json"} </w:instrText>
      </w:r>
      <w:r w:rsidR="00C5045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[83,84]</w:t>
      </w:r>
      <w:r w:rsidR="00C5045A" w:rsidRPr="001B170D">
        <w:rPr>
          <w:rFonts w:ascii="Times New Roman" w:hAnsi="Times New Roman" w:cs="Times New Roman"/>
          <w:sz w:val="28"/>
          <w:szCs w:val="28"/>
        </w:rPr>
        <w:fldChar w:fldCharType="end"/>
      </w:r>
      <w:r w:rsidR="00C5045A" w:rsidRPr="001B170D">
        <w:rPr>
          <w:rFonts w:ascii="Times New Roman" w:hAnsi="Times New Roman" w:cs="Times New Roman"/>
          <w:sz w:val="28"/>
          <w:szCs w:val="28"/>
        </w:rPr>
        <w:t>.</w:t>
      </w:r>
    </w:p>
    <w:p w14:paraId="1B526D50" w14:textId="77777777" w:rsidR="005D1238" w:rsidRPr="001B170D" w:rsidRDefault="005D1238" w:rsidP="001B170D">
      <w:pPr>
        <w:spacing w:after="0" w:line="360" w:lineRule="auto"/>
        <w:jc w:val="both"/>
        <w:rPr>
          <w:rFonts w:ascii="Times New Roman" w:hAnsi="Times New Roman" w:cs="Times New Roman"/>
          <w:sz w:val="28"/>
          <w:szCs w:val="28"/>
        </w:rPr>
      </w:pPr>
    </w:p>
    <w:p w14:paraId="5DAA1950" w14:textId="77777777" w:rsidR="005D1238" w:rsidRPr="007A7DDF" w:rsidRDefault="005D1238" w:rsidP="001B170D">
      <w:pPr>
        <w:pStyle w:val="Paragraphedeliste"/>
        <w:numPr>
          <w:ilvl w:val="0"/>
          <w:numId w:val="30"/>
        </w:numPr>
        <w:spacing w:after="0" w:line="360" w:lineRule="auto"/>
        <w:jc w:val="both"/>
        <w:rPr>
          <w:rFonts w:ascii="Times New Roman" w:hAnsi="Times New Roman"/>
          <w:b/>
          <w:bCs/>
          <w:sz w:val="28"/>
          <w:szCs w:val="28"/>
        </w:rPr>
      </w:pPr>
      <w:r w:rsidRPr="007A7DDF">
        <w:rPr>
          <w:rFonts w:ascii="Times New Roman" w:hAnsi="Times New Roman"/>
          <w:b/>
          <w:bCs/>
          <w:sz w:val="28"/>
          <w:szCs w:val="28"/>
        </w:rPr>
        <w:t xml:space="preserve">Les biothérapies </w:t>
      </w:r>
    </w:p>
    <w:p w14:paraId="767F2325" w14:textId="3067ECEE" w:rsidR="00987988" w:rsidRPr="001B170D" w:rsidRDefault="005D1238"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biothérapies sont des médicaments biologiques qui ciblent des molécules spécifiques impliquées dans les processus inflammatoires du système immunitaire. Ces agents thérapeutiques ont la capacité de moduler la réponse immunitaire et de réduire l'inflammation de manière ciblée.</w:t>
      </w:r>
      <w:r w:rsidR="00B91FCA" w:rsidRPr="001B170D">
        <w:rPr>
          <w:rFonts w:ascii="Times New Roman" w:hAnsi="Times New Roman" w:cs="Times New Roman"/>
          <w:sz w:val="28"/>
          <w:szCs w:val="28"/>
        </w:rPr>
        <w:t xml:space="preserve"> </w:t>
      </w:r>
      <w:r w:rsidRPr="001B170D">
        <w:rPr>
          <w:rFonts w:ascii="Times New Roman" w:hAnsi="Times New Roman" w:cs="Times New Roman"/>
          <w:sz w:val="28"/>
          <w:szCs w:val="28"/>
        </w:rPr>
        <w:t>Parmi eux on trouve des traitements ciblant le TNF-alpha, les interleukines 1, 12, 17 et 23</w:t>
      </w:r>
      <w:r w:rsidR="00B91FC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{"citationID":"leFFWSU6","properties":{"formattedCitation":"[1,84,85]","plainCitation":"[1,84,85]","noteIndex":0},"citationItems":[{"id":792,"uris":["http://zotero.org/users/local/EhEbXidg/items/QI7ZH5Z2"],"itemData":{"id":792,"type":"article-journal","abstract":"Abstract\n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Zee","given":"H.H."},{"family":"Jemec","given":"G.B.E."}],"issued":{"date-parts":[["2015",4]]}}},{"id":959,"uris":["http://zotero.org/users/local/EhEbXidg/items/2ND6MRXY"],"itemData":{"id":959,"type":"article-journal","abstract":"Hidradenitis suppurativa (HS) is a painful, inflammatory, debilitating skin disease with a chronic intermittent course. The central pathogenetic event seems to be the occlusion of the hair follicle. HS has a 1-year prevalence of about 1%. It typically presents after puberty with painful, deep-seated, inflamed lesions in the apocrine gland-bearing areas of the body: most commonly the axillae, inguinal, and anogenital regions. HS has a high negative impact on patients' quality of life even in patients with only limited disease burden, and the diagnosis of HS is often made with a long diagnostic delay. In this practical short version we present diagnostic and therapeutic recommendations which are based on a systematic literature search as well as an informal expert consensus of Swiss dermatologists and dermatosurgeons.","container-title":"Dermatology (Basel, Switzerland)","DOI":"10.1159/000477459","ISSN":"1421-9832","issue":"2-3","journalAbbreviation":"Dermatology","language":"eng","note":"PMID: 28683447","page":"113-119","source":"PubMed","title":"Swiss Practice Recommendations for the Management of Hidradenitis Suppurativa/Acne Inversa","volume":"233","author":[{"family":"Hunger","given":"Robert E."},{"family":"Laffitte","given":"Emanuel"},{"family":"Läuchli","given":"Severin"},{"family":"Mainetti","given":"Carlo"},{"family":"Mühlstädt","given":"Michael"},{"family":"Schiller","given":"Peter"},{"family":"Lapointe","given":"Anne-Karine"},{"family":"Meschberger","given":"Pascale"},{"family":"Navarini","given":"Alexander A."}],"issued":{"date-parts":[["2017"]]}}},{"id":1060,"uris":["http://zotero.org/users/local/EhEbXidg/items/SREWDWCG"],"itemData":{"id":1060,"type":"article-journal","abstract":"BACKGROUND: The treatment guidelines for hidradenitis suppurativa (HS) vary among different countries, and several biologics and small molecule inhibitors have been tested for treating moderate-to-severe HS over the past few years. However, treatment guidelines for HS vary among different countries.\nMETHODS: A systematic review and meta-analysis was performed to exam the efficacy and serious adverse events (SAEs) of biologics and small-molecule inhibitors in treating moderate-to-severe HS. Binary outcomes were presented as risk ratio (RR) with 95% confidence interval (CI).\nRESULTS: We included 16 RCTs with a total of 2076 participants on nine biologics and three small-molecule inhibitors for treating moderate-to-severe HS, including adalimumab, anakinra, apremilast, avacopan, bimekizumab, CJM112, etanercept, guselkumab, IFX-1, INCB054707, infliximab, and MABp1. The meta-analysis revealed only adalimumab (RR 1.77, 95% CI, 1.44-2.17) and bimekizumab (RR 2.25, 95% CI, 1.03-4.92) achieved significant improvement on hidradenitis suppurativa clinical response (HiSCR), and adalimumab was superior to placebo in achieving dermatology life quality index (DLQI) 0/1 (RR 3.97; 95% CI, 1.70-9.28). No increase in SAEs was found for all included active treatments when compared with placebo.\nCONCLUSIONS: Adalimumab and bimekizumab are the only two biologics effective in achieving HiSCR with acceptable safety profile, whereas adalimumab is the only biologic effective in achieving DLQI 0/1.","container-title":"Biomedicines","DOI":"10.3390/biomedicines10061303","ISSN":"2227-9059","issue":"6","journalAbbreviation":"Biomedicines","language":"eng","note":"PMID: 35740325\nPMCID: PMC9220298","page":"1303","source":"PubMed","title":"Biologics and Small Molecule Inhibitors for Treating Hidradenitis Suppurativa: A Systematic Review and Meta-Analysis","title-short":"Biologics and Small Molecule Inhibitors for Treating Hidradenitis Suppurativa","volume":"10","author":[{"family":"Huang","given":"Chun-Hsien"},{"family":"Huang","given":"I.-Hsin"},{"family":"Tai","given":"Cheng-Chen"},{"family":"Chi","given":"Ching-Chi"}],"issued":{"date-parts":[["2022",6,2]]}}}],"schema":"https://github.com/citation-style-language/schema/raw/master/csl-citation.json"} </w:instrText>
      </w:r>
      <w:r w:rsidR="00B91FC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[1,84,85]</w:t>
      </w:r>
      <w:r w:rsidR="00B91FCA" w:rsidRPr="001B170D">
        <w:rPr>
          <w:rFonts w:ascii="Times New Roman" w:hAnsi="Times New Roman" w:cs="Times New Roman"/>
          <w:sz w:val="28"/>
          <w:szCs w:val="28"/>
        </w:rPr>
        <w:fldChar w:fldCharType="end"/>
      </w:r>
      <w:r w:rsidR="00B91FCA" w:rsidRPr="001B170D">
        <w:rPr>
          <w:rFonts w:ascii="Times New Roman" w:hAnsi="Times New Roman" w:cs="Times New Roman"/>
          <w:sz w:val="28"/>
          <w:szCs w:val="28"/>
        </w:rPr>
        <w:t>.</w:t>
      </w:r>
      <w:r w:rsidRPr="001B170D">
        <w:rPr>
          <w:rFonts w:ascii="Times New Roman" w:hAnsi="Times New Roman" w:cs="Times New Roman"/>
          <w:sz w:val="28"/>
          <w:szCs w:val="28"/>
        </w:rPr>
        <w:t xml:space="preserve"> </w:t>
      </w:r>
    </w:p>
    <w:p w14:paraId="0A74C8BC" w14:textId="4B2C1DC6" w:rsidR="00987988" w:rsidRPr="007A7DDF" w:rsidRDefault="00987988" w:rsidP="001B170D">
      <w:pPr>
        <w:pStyle w:val="Paragraphedeliste"/>
        <w:numPr>
          <w:ilvl w:val="0"/>
          <w:numId w:val="31"/>
        </w:numPr>
        <w:spacing w:after="0" w:line="360" w:lineRule="auto"/>
        <w:jc w:val="both"/>
        <w:rPr>
          <w:rFonts w:ascii="Times New Roman" w:hAnsi="Times New Roman"/>
          <w:b/>
          <w:bCs/>
          <w:sz w:val="28"/>
          <w:szCs w:val="28"/>
        </w:rPr>
      </w:pPr>
      <w:r w:rsidRPr="007A7DDF">
        <w:rPr>
          <w:rFonts w:ascii="Times New Roman" w:hAnsi="Times New Roman"/>
          <w:b/>
          <w:bCs/>
          <w:sz w:val="28"/>
          <w:szCs w:val="28"/>
        </w:rPr>
        <w:t xml:space="preserve">Les </w:t>
      </w:r>
      <w:r w:rsidR="005D1238" w:rsidRPr="007A7DDF">
        <w:rPr>
          <w:rFonts w:ascii="Times New Roman" w:hAnsi="Times New Roman"/>
          <w:b/>
          <w:bCs/>
          <w:sz w:val="28"/>
          <w:szCs w:val="28"/>
        </w:rPr>
        <w:t>Anti-TNFα</w:t>
      </w:r>
    </w:p>
    <w:p w14:paraId="3FC0156A" w14:textId="2BA50201" w:rsidR="005D1238" w:rsidRPr="001B170D" w:rsidRDefault="005D1238"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Le TNF-α est une cytokine qui joue un rôle clé dans l'inflammation et la régulation immunitaire. Son action principale est de déclencher une réponse inflammatoire en recrutant d'autres cellules immunitaires, en favorisant la libération de médiateurs de l'inflammation, et en stimulant la production de molécules adhésives et de facteurs de croissance. Dans le cas de la maladie de Verneuil, des études ont montré que les taux de TNF-α sont élevés dans les lésions cutanées. De plus les anti-TNF-α</w:t>
      </w:r>
      <w:r w:rsidR="006F43D9" w:rsidRPr="001B170D">
        <w:rPr>
          <w:rFonts w:ascii="Times New Roman" w:hAnsi="Times New Roman" w:cs="Times New Roman"/>
          <w:sz w:val="28"/>
          <w:szCs w:val="28"/>
        </w:rPr>
        <w:t xml:space="preserve"> parmi lesquels notamment l’adalimumab</w:t>
      </w:r>
      <w:r w:rsidR="00AF6E39" w:rsidRPr="001B170D">
        <w:rPr>
          <w:rFonts w:ascii="Times New Roman" w:hAnsi="Times New Roman" w:cs="Times New Roman"/>
          <w:sz w:val="28"/>
          <w:szCs w:val="28"/>
        </w:rPr>
        <w:t xml:space="preserve"> (SC)</w:t>
      </w:r>
      <w:r w:rsidR="00AB04A1" w:rsidRPr="001B170D">
        <w:rPr>
          <w:rFonts w:ascii="Times New Roman" w:hAnsi="Times New Roman" w:cs="Times New Roman"/>
          <w:sz w:val="28"/>
          <w:szCs w:val="28"/>
        </w:rPr>
        <w:t>, l’infliximab</w:t>
      </w:r>
      <w:r w:rsidR="00AF6E39" w:rsidRPr="001B170D">
        <w:rPr>
          <w:rFonts w:ascii="Times New Roman" w:hAnsi="Times New Roman" w:cs="Times New Roman"/>
          <w:sz w:val="28"/>
          <w:szCs w:val="28"/>
        </w:rPr>
        <w:t xml:space="preserve"> (IV),</w:t>
      </w:r>
      <w:r w:rsidR="00AB04A1" w:rsidRPr="001B170D">
        <w:rPr>
          <w:rFonts w:ascii="Times New Roman" w:hAnsi="Times New Roman" w:cs="Times New Roman"/>
          <w:sz w:val="28"/>
          <w:szCs w:val="28"/>
        </w:rPr>
        <w:t xml:space="preserve"> le Golimumab</w:t>
      </w:r>
      <w:r w:rsidR="00AF6E39" w:rsidRPr="001B170D">
        <w:rPr>
          <w:rFonts w:ascii="Times New Roman" w:hAnsi="Times New Roman" w:cs="Times New Roman"/>
          <w:sz w:val="28"/>
          <w:szCs w:val="28"/>
        </w:rPr>
        <w:t xml:space="preserve"> (SC)</w:t>
      </w:r>
      <w:r w:rsidR="009D2716" w:rsidRPr="001B170D">
        <w:rPr>
          <w:rFonts w:ascii="Times New Roman" w:hAnsi="Times New Roman" w:cs="Times New Roman"/>
          <w:sz w:val="28"/>
          <w:szCs w:val="28"/>
        </w:rPr>
        <w:t xml:space="preserve"> , l’etanercept etc. </w:t>
      </w:r>
      <w:r w:rsidRPr="001B170D">
        <w:rPr>
          <w:rFonts w:ascii="Times New Roman" w:hAnsi="Times New Roman" w:cs="Times New Roman"/>
          <w:sz w:val="28"/>
          <w:szCs w:val="28"/>
        </w:rPr>
        <w:t xml:space="preserve">ont montré des effets bénéfiques chez certains patients en réduisant l'inflammation et les symptômes associés </w:t>
      </w:r>
      <w:r w:rsidR="00AB4D78"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{"citationID":"kiwJIpgK","properties":{"formattedCitation":"[50,86]","plainCitation":"[50,86]","noteIndex":0},"citationItems":[{"id":1000,"uris":["http://zotero.org/users/local/EhEbXidg/items/YUUCAGFH"],"itemData":{"id":1000,"type":"article-journal","abstract":"BACKGROUND: Hidradenitis suppurativa (HS) is a chronic, painful skin disease characterized by abscesses, nodules, and draining fistulas in the axilla and groin of young adults.\nOBJECTIVE: To evaluate the efficacy and safety of adalimumab, an anti-tumor necrosis factor-α antibody, in patients with moderate to severe HS.\nDESIGN: Phase 2, parallel, randomized, placebo-controlled trial consisting of a blinded 16-week period (period 1) and an open-label 36-week period (period 2). All study personnel, investigators, and patients remained blinded to treatment group throughout the study. (ClinicalTrials.gov: NCT00918255)\nSETTING: 26 academic and private practice medical centers in the United States and Europe.\nPATIENTS: 154 adult patients with moderate to severe HS who were unresponsive or intolerant to oral antibiotics.\nINTERVENTION: Patients were assigned in a 1:1:1 ratio to adalimumab, 40 mg/wk; adalimumab, 40 mg every other week (EOW); or placebo. All patients received adalimumab, 40 mg EOW, at the beginning of period 2 but switched to weekly dosing if the response was suboptimal (HS Physician's Global Assessment [PGA] score of moderate or worse) at weeks 28 or 31.\nMEASUREMENTS: The primary outcome measure (clinical response) was the proportion of patients achieving an HS-PGA score of clear, minimal, or mild with at least a 2-grade improvement relative to baseline at week 16.\nRESULTS: At week 16, 3.9% of placebo patients (2 of 51), 9.6% of EOW patients (5 of 52), and 17.6% of weekly patients (9 of 51) achieved clinical response (EOW vs. placebo strata-adjusted difference, 5.6% [95% CI, -4.0% to 15.3%]; P = 0.25; weekly vs. placebo strata-adjusted difference, 13.7% [CI, 1.7% to 25.7%]; P = 0.025). Serious adverse event rates were 3.9%, 5.8%, and 7.8% for placebo, EOW, and weekly patients, respectively (EOW vs. placebo difference, 1.8% [CI, -6.4% to 10.1%]; weekly vs. placebo difference, 3.9% [CI, -5.2% to 13.0%]). Significantly greater improvements in patient-reported outcomes and pain were seen in the weekly dosing group than in the placebo group. A decrease in response was seen after the switch from weekly to EOW dosing in period 2.\nLIMITATIONS: Weeks 16 to 52 of the study were open-label. The study was not powered to assess the risk for known serious adverse effects of adalimumab, such as tuberculosis, other serious infections, and demyelinating disorders.\nCONCLUSION: Adalimumab dosed once per week alleviates moderate to severe HS.\nPRIMARY FUNDING SOURCE: Abbott Laboratories.","container-title":"Annals of Internal Medicine","DOI":"10.7326/0003-4819-157-12-201212180-00004","ISSN":"1539-3704","issue":"12","journalAbbreviation":"Ann Intern Med","language":"eng","note":"PMID: 23247938","page":"846-855","source":"PubMed","title":"Adalimumab for the treatment of moderate to severe Hidradenitis suppurativa: a parallel randomized trial","title-short":"Adalimumab for the treatment of moderate to severe Hidradenitis suppurativa","volume":"157","author":[{"family":"Kimball","given":"Alexa B."},{"family":"Kerdel","given":"Francisco"},{"family":"Adams","given":"David"},{"family":"Mrowietz","given":"Ulrich"},{"family":"Gelfand","given":"Joel M."},{"family":"Gniadecki","given":"Robert"},{"family":"Prens","given":"Errol P."},{"family":"Schlessinger","given":"Joel"},{"family":"Zouboulis","given":"Christos C."},{"family":"Zee","given":"Hessel H.","non-dropping-particle":"van der"},{"family":"Rosenfeld","given":"Marie"},{"family":"Mulani","given":"Parvez"},{"family":"Gu","given":"Yihua"},{"family":"Paulson","given":"Susan"},{"family":"Okun","given":"Martin"},{"family":"Jemec","given":"Gregor B. E."}],"issued":{"date-parts":[["2012",12,18]]}}},{"id":1085,"uris":["http://zotero.org/users/local/EhEbXidg/items/FVG4D77M"],"itemData":{"id":1085,"type":"webpage","title":"Efficacy and safety of adalimumab in hidradenitis suppurativa: A systematic review and meta-analysis of randomized controlled trials - PubMed","URL":"https://pubmed.ncbi.nlm.nih.gov/34087885/","accessed":{"date-parts":[["2025",10,20]]}}}],"schema":"https://github.com/citation-style-language/schema/raw/master/csl-citation.json"} </w:instrText>
      </w:r>
      <w:r w:rsidR="00AB4D78"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[50,86]</w:t>
      </w:r>
      <w:r w:rsidR="00AB4D78" w:rsidRPr="001B170D">
        <w:rPr>
          <w:rFonts w:ascii="Times New Roman" w:hAnsi="Times New Roman" w:cs="Times New Roman"/>
          <w:sz w:val="28"/>
          <w:szCs w:val="28"/>
        </w:rPr>
        <w:fldChar w:fldCharType="end"/>
      </w:r>
      <w:r w:rsidR="001C07DF" w:rsidRPr="001B170D">
        <w:rPr>
          <w:rFonts w:ascii="Times New Roman" w:hAnsi="Times New Roman" w:cs="Times New Roman"/>
          <w:sz w:val="28"/>
          <w:szCs w:val="28"/>
        </w:rPr>
        <w:t>.</w:t>
      </w:r>
      <w:r w:rsidR="008E7F67" w:rsidRPr="001B170D">
        <w:rPr>
          <w:rFonts w:ascii="Times New Roman" w:hAnsi="Times New Roman" w:cs="Times New Roman"/>
          <w:sz w:val="28"/>
          <w:szCs w:val="28"/>
        </w:rPr>
        <w:t xml:space="preserve"> </w:t>
      </w:r>
      <w:r w:rsidR="00EF4F70" w:rsidRPr="001B170D">
        <w:rPr>
          <w:rFonts w:ascii="Times New Roman" w:hAnsi="Times New Roman" w:cs="Times New Roman"/>
          <w:sz w:val="28"/>
          <w:szCs w:val="28"/>
        </w:rPr>
        <w:t>L</w:t>
      </w:r>
      <w:r w:rsidR="008E7F67" w:rsidRPr="001B170D">
        <w:rPr>
          <w:rFonts w:ascii="Times New Roman" w:hAnsi="Times New Roman" w:cs="Times New Roman"/>
          <w:sz w:val="28"/>
          <w:szCs w:val="28"/>
        </w:rPr>
        <w:t>’</w:t>
      </w:r>
      <w:r w:rsidR="008E7F67" w:rsidRPr="001B170D">
        <w:rPr>
          <w:rFonts w:ascii="Times New Roman" w:hAnsi="Times New Roman" w:cs="Times New Roman"/>
          <w:b/>
          <w:bCs/>
          <w:sz w:val="28"/>
          <w:szCs w:val="28"/>
        </w:rPr>
        <w:t>adalimumab</w:t>
      </w:r>
      <w:r w:rsidR="008E7F67" w:rsidRPr="001B170D">
        <w:rPr>
          <w:rFonts w:ascii="Times New Roman" w:hAnsi="Times New Roman" w:cs="Times New Roman"/>
          <w:sz w:val="28"/>
          <w:szCs w:val="28"/>
        </w:rPr>
        <w:t xml:space="preserve">, </w:t>
      </w:r>
      <w:r w:rsidR="00EF4F70" w:rsidRPr="001B170D">
        <w:rPr>
          <w:rFonts w:ascii="Times New Roman" w:hAnsi="Times New Roman" w:cs="Times New Roman"/>
          <w:sz w:val="28"/>
          <w:szCs w:val="28"/>
        </w:rPr>
        <w:t xml:space="preserve">qui est le seul à avoir obtenu pour le moment l’autorisation de mise sur le marché en 2016 (dose de 40 mg par semaine ou 80 mg tous les 14 jours) </w:t>
      </w:r>
      <w:r w:rsidR="008E7F67" w:rsidRPr="001B170D">
        <w:rPr>
          <w:rFonts w:ascii="Times New Roman" w:hAnsi="Times New Roman" w:cs="Times New Roman"/>
          <w:sz w:val="28"/>
          <w:szCs w:val="28"/>
        </w:rPr>
        <w:t>ne semble pas pouvoir s’envisager comme un traitement au long cours chez les patients HS (perte d’efficacité), il faudra discuter avec le patient des possibilités thérapeutiques lors de l’introduction du biomédicament</w:t>
      </w:r>
      <w:r w:rsidR="001133E9"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HOGmUPAr","properties":{"formattedCitation":"[1,25,87,88]","plainCitation":"[1,25,87,88]","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id":1087,"uris":["http://zotero.org/users/local/EhEbXidg/items/FUYCXDWM"],"itemData":{"id":1087,"type":"article-journal","abstract":"BACKGROUND: Weekly adalimumab (Humira® ) is approved for the treatment of hidradenitis suppurativa (HS) based on the 12-week placebo-controlled periods of the two phase III PIONEER trials.\nOBJECTIVES: Using PIONEER integrated trial results, we aimed to evaluate the optimal medium-term adalimumab maintenance dosing strategy for moderate-to-severe HS.\nMETHODS: Each trial had two double-blind periods; 12-week Period A and 24-week Period B. Patients randomized to adalimumab 40 mg every week (ADAew) (Period A), were rerandomized in Period B to ADAew (ADAew/ew), ADA every other week (ADAew/eow), or placebo (ADAew/pbo). Placebo-randomized patients were reassigned in Period B to ADAew (PIONEER I) or placebo (PIONEER II). The primary outcome was HS Clinical Response (HiSCR). Patients who lost response during Period B were discontinued from the study and offered an option to enter the open-label extension (OLE) to receive ADAew. Results are reported across the two study periods, and data were combined from the two study periods and the OLE.\nRESULTS: For week-12 HiSCR achievers, the HiSCR week-36 rate was 48·1% (ADAew/ew) vs. 46·2% (ADAew/eow) and 32·1% (ADAew/pbo). Combining (post hoc) these patients with week-12 partial responders further differentiated outcomes in Period B (ADAew/ew 55·7% vs. ADAew/eow 40·0% and ADAew/pbo 30·1%). Period-B adverse-event rates were ADAew/ew 59·6% vs. ADAew/eow 57·4% and ADAew/pbo 65·0%. One patient (ADAew/ew) reported a serious infection.\nCONCLUSIONS: Weekly adalimumab treatment, effective throughout 36 weeks, was the optimal maintenance medium-term dosing regimen for this population. At least partial response after 12 weeks with continued weekly dosing had better outcomes than dose reduction or interruption. Patients who do not show at least a partial response to weekly adalimumab by week 12 are unlikely to benefit from continued therapy. No new safety risks were identified. What's already known about this topic? Hidradenitis suppurativa (HS) is a chronic inflammatory disease, commonly misinterpreted as an infection and treated with long-term antibiotic regimens or surgical incisions. Based on the chronicity of HS and the lack of evidence for efficacious and safe long-term HS treatments, it is important to evaluate medium- to long-term therapies for HS. Weekly adalimumab (Humira® ) is approved for the treatment of moderate-to-severe HS based on the two phase III PIONEER trials. What does this study add? This study pooled data from the two PIONEER trials, providing a more robust assessment of outcomes. After at least partial treatment success with weekly adalimumab short-term therapy (12 weeks), continuing weekly dosing during the subsequent 24 weeks had better outcomes than dose reduction or treatment interruption. Patients who do not show at least a partial response to weekly adalimumab by week 12 are unlikely to benefit from continued therapy.","container-title":"The British Journal of Dermatology","DOI":"10.1111/bjd.17919","ISSN":"1365-2133","issue":"5","journalAbbreviation":"Br J Dermatol","language":"eng","note":"PMID: 30916379\nPMCID: PMC6899827","page":"967-975","source":"PubMed","title":"Adalimumab medium-term dosing strategy in moderate-to-severe hidradenitis suppurativa: integrated results from the phase III randomized placebo-controlled PIONEER trials","title-short":"Adalimumab medium-term dosing strategy in moderate-to-severe hidradenitis suppurativa","volume":"181","author":[{"family":"Jemec","given":"G. B. E."},{"family":"Okun","given":"M. M."},{"family":"Forman","given":"S. B."},{"family":"Gulliver","given":"W. P. F."},{"family":"Prens","given":"E. P."},{"family":"Mrowietz","given":"U."},{"family":"Armstrong","given":"A. W."},{"family":"Geng","given":"Z."},{"family":"Gu","given":"Y."},{"family":"Williams","given":"D. A."},{"family":"Teixeira","given":"H. D."},{"family":"Kimball","given":"A. B."}],"issued":{"date-parts":[["2019",11]]}}},{"id":1083,"uris":["http://zotero.org/users/local/EhEbXidg/items/CWHDR4XF"],"itemData":{"id":1083,"type":"webpage","title":"A prospective open-label clinical trial of adalimumab for the treatment of hidradenitis suppurativa - PubMed","URL":"https://pubmed.ncbi.nlm.nih.gov/21128923/","accessed":{"date-parts":[["2025",10,20]]}}}],"schema":"https://github.com/citation-style-language/schema/raw/master/csl-citation.json"} </w:instrText>
      </w:r>
      <w:r w:rsidR="001133E9"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[1,25,87,88]</w:t>
      </w:r>
      <w:r w:rsidR="001133E9" w:rsidRPr="001B170D">
        <w:rPr>
          <w:rFonts w:ascii="Times New Roman" w:hAnsi="Times New Roman" w:cs="Times New Roman"/>
          <w:sz w:val="28"/>
          <w:szCs w:val="28"/>
        </w:rPr>
        <w:fldChar w:fldCharType="end"/>
      </w:r>
      <w:r w:rsidR="008E7F67" w:rsidRPr="001B170D">
        <w:rPr>
          <w:rFonts w:ascii="Times New Roman" w:hAnsi="Times New Roman" w:cs="Times New Roman"/>
          <w:sz w:val="28"/>
          <w:szCs w:val="28"/>
        </w:rPr>
        <w:t>.</w:t>
      </w:r>
    </w:p>
    <w:p w14:paraId="179FB70A" w14:textId="77777777" w:rsidR="00BF7A0D" w:rsidRPr="001B170D" w:rsidRDefault="00BF7A0D" w:rsidP="001B170D">
      <w:pPr>
        <w:spacing w:after="0" w:line="360" w:lineRule="auto"/>
        <w:jc w:val="both"/>
        <w:rPr>
          <w:rFonts w:ascii="Times New Roman" w:hAnsi="Times New Roman" w:cs="Times New Roman"/>
          <w:sz w:val="28"/>
          <w:szCs w:val="28"/>
        </w:rPr>
      </w:pPr>
    </w:p>
    <w:p w14:paraId="2A141FDB" w14:textId="77777777" w:rsidR="007966B3" w:rsidRPr="007A7DDF" w:rsidRDefault="00A314B7" w:rsidP="001B170D">
      <w:pPr>
        <w:pStyle w:val="Paragraphedeliste"/>
        <w:numPr>
          <w:ilvl w:val="0"/>
          <w:numId w:val="31"/>
        </w:numPr>
        <w:spacing w:after="0" w:line="360" w:lineRule="auto"/>
        <w:jc w:val="both"/>
        <w:rPr>
          <w:rFonts w:ascii="Times New Roman" w:hAnsi="Times New Roman"/>
          <w:b/>
          <w:bCs/>
          <w:sz w:val="28"/>
          <w:szCs w:val="28"/>
        </w:rPr>
      </w:pPr>
      <w:r w:rsidRPr="007A7DDF">
        <w:rPr>
          <w:rFonts w:ascii="Times New Roman" w:hAnsi="Times New Roman"/>
          <w:b/>
          <w:bCs/>
          <w:sz w:val="28"/>
          <w:szCs w:val="28"/>
        </w:rPr>
        <w:t xml:space="preserve">Autres biologiques </w:t>
      </w:r>
    </w:p>
    <w:p w14:paraId="1077E904" w14:textId="43E6FBD2" w:rsidR="00A27D17" w:rsidRPr="001B170D" w:rsidRDefault="00A314B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Dans l’état actuel des connaissances, les anti-IL1</w:t>
      </w:r>
      <w:r w:rsidR="007966B3" w:rsidRPr="001B170D">
        <w:rPr>
          <w:rFonts w:ascii="Times New Roman" w:hAnsi="Times New Roman" w:cs="Times New Roman"/>
          <w:sz w:val="28"/>
          <w:szCs w:val="28"/>
        </w:rPr>
        <w:t xml:space="preserve">, les anti-phosphodiestérase de type 4 (PDE4) , les anti-IL12/23 </w:t>
      </w:r>
      <w:r w:rsidRPr="001B170D">
        <w:rPr>
          <w:rFonts w:ascii="Times New Roman" w:hAnsi="Times New Roman" w:cs="Times New Roman"/>
          <w:sz w:val="28"/>
          <w:szCs w:val="28"/>
        </w:rPr>
        <w:t>ne présentent pas d’indication dans l’HS</w:t>
      </w:r>
      <w:r w:rsidR="00BD3E2A" w:rsidRPr="001B170D">
        <w:rPr>
          <w:rFonts w:ascii="Times New Roman" w:hAnsi="Times New Roman" w:cs="Times New Roman"/>
          <w:sz w:val="28"/>
          <w:szCs w:val="28"/>
        </w:rPr>
        <w:t> ; mais sont utilisés de façon sporadique dans certaines études</w:t>
      </w:r>
      <w:r w:rsidR="00BD3E2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{"citationID":"gQJNwoux","properties":{"formattedCitation":"[25,89,90]","plainCitation":"[25,89,90]","noteIndex":0},"citationItems":[{"id":851,"uris":["http://zotero.org/users/local/EhEbXidg/items/57LH86JZ"],"itemData":{"id":851,"type":"article-journal","abstract":"Background.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id":1090,"uris":["http://zotero.org/users/local/EhEbXidg/items/D3FVLUKS"],"itemData":{"id":1090,"type":"webpage","title":"Long-Term Efficacy of Guselkumab in an Adolescent Hidradenitis Suppurativa Patients: A Case Report - PubMed","URL":"https://pubmed.ncbi.nlm.nih.gov/38476343/","accessed":{"date-parts":[["2025",10,20]]}}},{"id":1092,"uris":["http://zotero.org/users/local/EhEbXidg/items/TIHB524U"],"itemData":{"id":1092,"type":"webpage","title":"Guselkumab, Risankizumab, and Tildrakizumab in the Management of Hidradenitis Suppurativa: A Review of Existing Trials and Real-Life Data - PubMed","URL":"https://pubmed.ncbi.nlm.nih.gov/37745273/","accessed":{"date-parts":[["2025",10,20]]}}}],"schema":"https://github.com/citation-style-language/schema/raw/master/csl-citation.json"} </w:instrText>
      </w:r>
      <w:r w:rsidR="00BD3E2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[25,89,90]</w:t>
      </w:r>
      <w:r w:rsidR="00BD3E2A" w:rsidRPr="001B170D">
        <w:rPr>
          <w:rFonts w:ascii="Times New Roman" w:hAnsi="Times New Roman" w:cs="Times New Roman"/>
          <w:sz w:val="28"/>
          <w:szCs w:val="28"/>
        </w:rPr>
        <w:fldChar w:fldCharType="end"/>
      </w:r>
      <w:r w:rsidR="00BD3E2A" w:rsidRPr="001B170D">
        <w:rPr>
          <w:rFonts w:ascii="Times New Roman" w:hAnsi="Times New Roman" w:cs="Times New Roman"/>
          <w:sz w:val="28"/>
          <w:szCs w:val="28"/>
        </w:rPr>
        <w:t xml:space="preserve">. </w:t>
      </w:r>
    </w:p>
    <w:p w14:paraId="366952C3" w14:textId="77777777" w:rsidR="00A27D17" w:rsidRPr="001B170D" w:rsidRDefault="00A27D17" w:rsidP="001B170D">
      <w:pPr>
        <w:spacing w:after="0" w:line="360" w:lineRule="auto"/>
        <w:jc w:val="both"/>
        <w:rPr>
          <w:rFonts w:ascii="Times New Roman" w:hAnsi="Times New Roman" w:cs="Times New Roman"/>
          <w:sz w:val="28"/>
          <w:szCs w:val="28"/>
        </w:rPr>
      </w:pPr>
    </w:p>
    <w:p w14:paraId="3B5BCEA6" w14:textId="387AF87F" w:rsidR="00C72959" w:rsidRPr="001B170D" w:rsidRDefault="002E2BDB" w:rsidP="001B170D">
      <w:pPr>
        <w:pStyle w:val="Paragraphedeliste"/>
        <w:numPr>
          <w:ilvl w:val="3"/>
          <w:numId w:val="41"/>
        </w:numPr>
        <w:spacing w:after="0" w:line="360" w:lineRule="auto"/>
        <w:jc w:val="both"/>
        <w:rPr>
          <w:rFonts w:ascii="Times New Roman" w:hAnsi="Times New Roman"/>
          <w:b/>
          <w:bCs/>
          <w:sz w:val="28"/>
          <w:szCs w:val="28"/>
        </w:rPr>
      </w:pPr>
      <w:r w:rsidRPr="001B170D">
        <w:rPr>
          <w:rFonts w:ascii="Times New Roman" w:hAnsi="Times New Roman"/>
          <w:b/>
          <w:bCs/>
          <w:sz w:val="28"/>
          <w:szCs w:val="28"/>
        </w:rPr>
        <w:t>Moyens chirurgicaux</w:t>
      </w:r>
    </w:p>
    <w:p w14:paraId="3EFA16B2" w14:textId="77777777" w:rsidR="00BF191A" w:rsidRPr="001B170D" w:rsidRDefault="00BF191A" w:rsidP="001B170D">
      <w:pPr>
        <w:spacing w:after="0" w:line="360" w:lineRule="auto"/>
        <w:jc w:val="both"/>
        <w:rPr>
          <w:rFonts w:ascii="Times New Roman" w:hAnsi="Times New Roman" w:cs="Times New Roman"/>
          <w:sz w:val="28"/>
          <w:szCs w:val="28"/>
        </w:rPr>
      </w:pPr>
    </w:p>
    <w:p w14:paraId="2EBA9900" w14:textId="06C0D6DB" w:rsidR="00BF191A" w:rsidRDefault="00BF191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Dans certains cas, la prise en charge de la maladie va devoir se faire par voie chirurgicale, les traitements médicamenteux seuls n’étant pas suffisants. La chirurgie permet aussi d’éviter les récidives et de soulager les patients instantanément sans devoir attendre que les traitements fassent effet.</w:t>
      </w:r>
    </w:p>
    <w:p w14:paraId="38582FE1" w14:textId="77777777" w:rsidR="003D63A1" w:rsidRPr="001B170D" w:rsidRDefault="003D63A1" w:rsidP="001B170D">
      <w:pPr>
        <w:spacing w:after="0" w:line="360" w:lineRule="auto"/>
        <w:jc w:val="both"/>
        <w:rPr>
          <w:rFonts w:ascii="Times New Roman" w:hAnsi="Times New Roman" w:cs="Times New Roman"/>
          <w:sz w:val="28"/>
          <w:szCs w:val="28"/>
        </w:rPr>
      </w:pPr>
    </w:p>
    <w:p w14:paraId="7079ABCD" w14:textId="77777777" w:rsidR="00BF191A" w:rsidRPr="001B170D" w:rsidRDefault="00BF191A" w:rsidP="001B170D">
      <w:pPr>
        <w:spacing w:after="0" w:line="360" w:lineRule="auto"/>
        <w:jc w:val="both"/>
        <w:rPr>
          <w:rFonts w:ascii="Times New Roman" w:hAnsi="Times New Roman" w:cs="Times New Roman"/>
          <w:sz w:val="28"/>
          <w:szCs w:val="28"/>
        </w:rPr>
      </w:pPr>
    </w:p>
    <w:p w14:paraId="6B09F417" w14:textId="2891BEFF" w:rsidR="00F614F8" w:rsidRPr="001B170D" w:rsidRDefault="00BF191A" w:rsidP="001B170D">
      <w:pPr>
        <w:pStyle w:val="Paragraphedeliste"/>
        <w:numPr>
          <w:ilvl w:val="0"/>
          <w:numId w:val="30"/>
        </w:numPr>
        <w:spacing w:after="0" w:line="360" w:lineRule="auto"/>
        <w:jc w:val="both"/>
        <w:rPr>
          <w:rFonts w:ascii="Times New Roman" w:hAnsi="Times New Roman"/>
          <w:b/>
          <w:bCs/>
          <w:sz w:val="28"/>
          <w:szCs w:val="28"/>
        </w:rPr>
      </w:pPr>
      <w:r w:rsidRPr="001B170D">
        <w:rPr>
          <w:rFonts w:ascii="Times New Roman" w:hAnsi="Times New Roman"/>
          <w:b/>
          <w:bCs/>
          <w:sz w:val="28"/>
          <w:szCs w:val="28"/>
        </w:rPr>
        <w:t xml:space="preserve">Incision simple </w:t>
      </w:r>
    </w:p>
    <w:p w14:paraId="3BD247C5" w14:textId="1DE0528E" w:rsidR="00F614F8" w:rsidRPr="001B170D" w:rsidRDefault="00BF191A"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Il s’agit de la procédure la plus fréquente, souvent réalisée dans le service des urgences en ambulatoire à la suite d’une demande explicite du patient afin de le soulager au plus vite. Cet acte est à visée analgésique. Une antibiothérapie adjuvante peut être prescrite.</w:t>
      </w:r>
      <w:r w:rsidR="00F614F8" w:rsidRPr="001B170D">
        <w:rPr>
          <w:rFonts w:ascii="Times New Roman" w:hAnsi="Times New Roman" w:cs="Times New Roman"/>
          <w:sz w:val="28"/>
          <w:szCs w:val="28"/>
        </w:rPr>
        <w:t xml:space="preserve"> L’incision simple est réalisée seulement face à un abcès, chaud, rouge, douloureux dont la palpation témoigne de la nature fluctuante. Ce n’est pas réalisé dans le cas d’un nodule qui ne doit jamais être incisé !</w:t>
      </w:r>
      <w:r w:rsidR="00894912"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{"citationID":"LH9N2oL5","properties":{"formattedCitation":"[11,25]","plainCitation":"[11,25]","noteIndex":0},"citationItems":[{"id":825,"uris":["http://zotero.org/users/local/EhEbXidg/items/KWCA3S8W"],"itemData":{"id":825,"type":"article-journal","abstract":"BACKGROUND: Hidradenitis suppurativa is a progressive, recurrent inflammatory disease. Surgical management is potentially curative with limited efficacy data.\nOBJECTIVE: To evaluate hidradenitis surgical patients.\nMETHODS: Retrospective review of outcomes of 590 consecutive surgically treated patients.\nRESULTS: Most patients were white (91.0% [435/478]), men (337 [57.1%]), smokers (57.7% [297/515]) with Hurley Stage III disease (476 [80.7%]). Procedure types were excision (405 [68.6%]), unroofing (168 [28.5%]), and drainage (17 [2.9%]) treating disease of perianal/perineum (294 [49.8%]), axilla (124 [21.0%]), gluteal cleft (76 [12.9%]), inframammary (12 [2.0%]), and multiple surgical sites (84 [14.2%]). Postoperative complications occurred in 15 patients (2.5%) and one-fourth (144 [24.4%]) suffered postoperative recurrence, which necessitated reoperation in one-tenth (69 [11.7%]) of patients. Recurrence risk was increased by younger age (hazard ratio [HR], 0.8; 95% confidence interval [CI], 0.7-0.9), multiple surgical sites (HR, 1.6; 95% CI, 1.1-2.5), and drainage-type procedures (HR, 3.5; 95% CI, 1.2-10.7). Operative location, disease severity, gender, and operative extent did not influence recurrence rate.\nCONCLUSION: Excision and unroofing procedures were effective treatments with infrequent complications and low recurrence rates. Well-planned surgical treatment aiming to remove or unroof the area of intractable hidradenitis suppurativa was highly effective in the management of this challenging disease.","container-title":"Dermatologic Surgery: Official Publication for American Society for Dermatologic Surgery [et Al.]","DOI":"10.1097/DSS.0000000000000806","ISSN":"1524-4725","issue":"9","journalAbbreviation":"Dermatol Surg","language":"eng","note":"PMID: 27340739","page":"1030-1040","source":"PubMed","title":"Surgical Management of Hidradenitis Suppurativa: Outcomes of 590 Consecutive Patients","title-short":"Surgical Management of Hidradenitis Suppurativa","volume":"42","author":[{"family":"Kohorst","given":"John J."},{"family":"Baum","given":"Christian L."},{"family":"Otley","given":"Clark C."},{"family":"Roenigk","given":"Randall K."},{"family":"Schenck","given":"Louis A."},{"family":"Pemberton","given":"John H."},{"family":"Dozois","given":"Eric J."},{"family":"Tran","given":"Nho V."},{"family":"Senchenkov","given":"Alex"},{"family":"Davis","given":"Mark D. P."}],"issued":{"date-parts":[["2016",9]]}}},{"id":851,"uris":["http://zotero.org/users/local/EhEbXidg/items/57LH86JZ"],"itemData":{"id":851,"type":"article-journal","abstract":"Background.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00894912"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[11,25]</w:t>
      </w:r>
      <w:r w:rsidR="00894912" w:rsidRPr="001B170D">
        <w:rPr>
          <w:rFonts w:ascii="Times New Roman" w:hAnsi="Times New Roman" w:cs="Times New Roman"/>
          <w:sz w:val="28"/>
          <w:szCs w:val="28"/>
        </w:rPr>
        <w:fldChar w:fldCharType="end"/>
      </w:r>
      <w:r w:rsidR="00894912" w:rsidRPr="001B170D">
        <w:rPr>
          <w:rFonts w:ascii="Times New Roman" w:hAnsi="Times New Roman" w:cs="Times New Roman"/>
          <w:sz w:val="28"/>
          <w:szCs w:val="28"/>
        </w:rPr>
        <w:t>.</w:t>
      </w:r>
    </w:p>
    <w:p w14:paraId="235B2F61" w14:textId="77777777" w:rsidR="006321EF" w:rsidRPr="001B170D" w:rsidRDefault="006321EF" w:rsidP="001B170D">
      <w:pPr>
        <w:spacing w:after="0" w:line="360" w:lineRule="auto"/>
        <w:jc w:val="both"/>
        <w:rPr>
          <w:rFonts w:ascii="Times New Roman" w:hAnsi="Times New Roman" w:cs="Times New Roman"/>
          <w:sz w:val="28"/>
          <w:szCs w:val="28"/>
        </w:rPr>
      </w:pPr>
    </w:p>
    <w:p w14:paraId="55380588" w14:textId="5B6CEB48" w:rsidR="001B2805" w:rsidRPr="001B170D" w:rsidRDefault="00F614F8" w:rsidP="001B170D">
      <w:pPr>
        <w:pStyle w:val="Paragraphedeliste"/>
        <w:numPr>
          <w:ilvl w:val="0"/>
          <w:numId w:val="30"/>
        </w:numPr>
        <w:spacing w:after="0" w:line="360" w:lineRule="auto"/>
        <w:jc w:val="both"/>
        <w:rPr>
          <w:rFonts w:ascii="Times New Roman" w:hAnsi="Times New Roman"/>
          <w:b/>
          <w:bCs/>
          <w:sz w:val="28"/>
          <w:szCs w:val="28"/>
        </w:rPr>
      </w:pPr>
      <w:r w:rsidRPr="001B170D">
        <w:rPr>
          <w:rFonts w:ascii="Times New Roman" w:hAnsi="Times New Roman"/>
          <w:b/>
          <w:bCs/>
          <w:sz w:val="28"/>
          <w:szCs w:val="28"/>
        </w:rPr>
        <w:t>Excision limitée</w:t>
      </w:r>
      <w:r w:rsidR="00894912" w:rsidRPr="001B170D">
        <w:rPr>
          <w:rFonts w:ascii="Times New Roman" w:hAnsi="Times New Roman"/>
          <w:b/>
          <w:bCs/>
          <w:sz w:val="28"/>
          <w:szCs w:val="28"/>
        </w:rPr>
        <w:fldChar w:fldCharType="begin"/>
      </w:r>
      <w:r w:rsidR="00894912" w:rsidRPr="001B170D">
        <w:rPr>
          <w:rFonts w:ascii="Times New Roman" w:hAnsi="Times New Roman"/>
          <w:b/>
          <w:bCs/>
          <w:sz w:val="28"/>
          <w:szCs w:val="28"/>
        </w:rPr>
        <w:instrText xml:space="preserve"> ADDIN ZOTERO_ITEM CSL_CITATION {"citationID":"5VWRpZMk","properties":{"formattedCitation":"[11]","plainCitation":"[11]","noteIndex":0},"citationItems":[{"id":825,"uris":["http://zotero.org/users/local/EhEbXidg/items/KWCA3S8W"],"itemData":{"id":825,"type":"article-journal","abstract":"BACKGROUND: Hidradenitis suppurativa is a progressive, recurrent inflammatory disease. Surgical management is potentially curative with limited efficacy data.\nOBJECTIVE: To evaluate hidradenitis surgical patients.\nMETHODS: Retrospective review of outcomes of 590 consecutive surgically treated patients.\nRESULTS: Most patients were white (91.0% [435/478]), men (337 [57.1%]), smokers (57.7% [297/515]) with Hurley Stage III disease (476 [80.7%]). Procedure types were excision (405 [68.6%]), unroofing (168 [28.5%]), and drainage (17 [2.9%]) treating disease of perianal/perineum (294 [49.8%]), axilla (124 [21.0%]), gluteal cleft (76 [12.9%]), inframammary (12 [2.0%]), and multiple surgical sites (84 [14.2%]). Postoperative complications occurred in 15 patients (2.5%) and one-fourth (144 [24.4%]) suffered postoperative recurrence, which necessitated reoperation in one-tenth (69 [11.7%]) of patients. Recurrence risk was increased by younger age (hazard ratio [HR], 0.8; 95% confidence interval [CI], 0.7-0.9), multiple surgical sites (HR, 1.6; 95% CI, 1.1-2.5), and drainage-type procedures (HR, 3.5; 95% CI, 1.2-10.7). Operative location, disease severity, gender, and operative extent did not influence recurrence rate.\nCONCLUSION: Excision and unroofing procedures were effective treatments with infrequent complications and low recurrence rates. Well-planned surgical treatment aiming to remove or unroof the area of intractable hidradenitis suppurativa was highly effective in the management of this challenging disease.","container-title":"Dermatologic Surgery: Official Publication for American Society for Dermatologic Surgery [et Al.]","DOI":"10.1097/DSS.0000000000000806","ISSN":"1524-4725","issue":"9","journalAbbreviation":"Dermatol Surg","language":"eng","note":"PMID: 27340739","page":"1030-1040","source":"PubMed","title":"Surgical Management of Hidradenitis Suppurativa: Outcomes of 590 Consecutive Patients","title-short":"Surgical Management of Hidradenitis Suppurativa","volume":"42","author":[{"family":"Kohorst","given":"John J."},{"family":"Baum","given":"Christian L."},{"family":"Otley","given":"Clark C."},{"family":"Roenigk","given":"Randall K."},{"family":"Schenck","given":"Louis A."},{"family":"Pemberton","given":"John H."},{"family":"Dozois","given":"Eric J."},{"family":"Tran","given":"Nho V."},{"family":"Senchenkov","given":"Alex"},{"family":"Davis","given":"Mark D. P."}],"issued":{"date-parts":[["2016",9]]}}}],"schema":"https://github.com/citation-style-language/schema/raw/master/csl-citation.json"} </w:instrText>
      </w:r>
      <w:r w:rsidR="00894912" w:rsidRPr="001B170D">
        <w:rPr>
          <w:rFonts w:ascii="Times New Roman" w:hAnsi="Times New Roman"/>
          <w:b/>
          <w:bCs/>
          <w:sz w:val="28"/>
          <w:szCs w:val="28"/>
        </w:rPr>
        <w:fldChar w:fldCharType="separate"/>
      </w:r>
      <w:r w:rsidR="00894912" w:rsidRPr="001B170D">
        <w:rPr>
          <w:rFonts w:ascii="Times New Roman" w:hAnsi="Times New Roman"/>
          <w:sz w:val="28"/>
          <w:szCs w:val="28"/>
        </w:rPr>
        <w:t>[11]</w:t>
      </w:r>
      <w:r w:rsidR="00894912" w:rsidRPr="001B170D">
        <w:rPr>
          <w:rFonts w:ascii="Times New Roman" w:hAnsi="Times New Roman"/>
          <w:b/>
          <w:bCs/>
          <w:sz w:val="28"/>
          <w:szCs w:val="28"/>
        </w:rPr>
        <w:fldChar w:fldCharType="end"/>
      </w:r>
    </w:p>
    <w:p w14:paraId="24CEC9AD" w14:textId="4C4B228D" w:rsidR="009D3B51" w:rsidRPr="001B170D" w:rsidRDefault="00F614F8"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Cette procédure est indiquée dans des cas précis : chez les patients présentant une lésion abcédée, fistuleuse unique, qui s’enflamme et suppure de façon régulière uniquement au niveau de cette zone. C’est souvent réalisé au niveau des zones axillaires ou inguinales, sous anesthésie locale et suivie d’une suture directe de la plaie. </w:t>
      </w:r>
      <w:r w:rsidR="009D3B51" w:rsidRPr="001B170D">
        <w:rPr>
          <w:rFonts w:ascii="Times New Roman" w:hAnsi="Times New Roman" w:cs="Times New Roman"/>
          <w:sz w:val="28"/>
          <w:szCs w:val="28"/>
        </w:rPr>
        <w:t xml:space="preserve">On peut </w:t>
      </w:r>
      <w:r w:rsidR="00344235" w:rsidRPr="001B170D">
        <w:rPr>
          <w:rFonts w:ascii="Times New Roman" w:hAnsi="Times New Roman" w:cs="Times New Roman"/>
          <w:sz w:val="28"/>
          <w:szCs w:val="28"/>
        </w:rPr>
        <w:t>procéder</w:t>
      </w:r>
      <w:r w:rsidR="009D3B51" w:rsidRPr="001B170D">
        <w:rPr>
          <w:rFonts w:ascii="Times New Roman" w:hAnsi="Times New Roman" w:cs="Times New Roman"/>
          <w:sz w:val="28"/>
          <w:szCs w:val="28"/>
        </w:rPr>
        <w:t xml:space="preserve"> soit à une </w:t>
      </w:r>
    </w:p>
    <w:p w14:paraId="5F46D299" w14:textId="77777777" w:rsidR="009D3B51" w:rsidRPr="001B170D" w:rsidRDefault="009D3B51" w:rsidP="001B170D">
      <w:pPr>
        <w:pStyle w:val="Paragraphedeliste"/>
        <w:numPr>
          <w:ilvl w:val="0"/>
          <w:numId w:val="45"/>
        </w:numPr>
        <w:spacing w:after="0" w:line="360" w:lineRule="auto"/>
        <w:jc w:val="both"/>
        <w:rPr>
          <w:rFonts w:ascii="Times New Roman" w:hAnsi="Times New Roman"/>
          <w:sz w:val="28"/>
          <w:szCs w:val="28"/>
        </w:rPr>
      </w:pPr>
      <w:r w:rsidRPr="001B170D">
        <w:rPr>
          <w:rFonts w:ascii="Times New Roman" w:hAnsi="Times New Roman"/>
          <w:sz w:val="28"/>
          <w:szCs w:val="28"/>
        </w:rPr>
        <w:t xml:space="preserve">Exérèse en fuseau : elle s’adresse aux lésions nodulaires chroniques de petite taille et aux tractus sinueux caractéristiques des grades II de Hurley : mais les taux de récidive sont élevés 42,8 à 69,9% </w:t>
      </w:r>
    </w:p>
    <w:p w14:paraId="727AEC47" w14:textId="090E823E" w:rsidR="009D3B51" w:rsidRPr="001B170D" w:rsidRDefault="009D3B51" w:rsidP="001B170D">
      <w:pPr>
        <w:pStyle w:val="Paragraphedeliste"/>
        <w:numPr>
          <w:ilvl w:val="0"/>
          <w:numId w:val="45"/>
        </w:numPr>
        <w:spacing w:after="0" w:line="360" w:lineRule="auto"/>
        <w:jc w:val="both"/>
        <w:rPr>
          <w:rFonts w:ascii="Times New Roman" w:hAnsi="Times New Roman"/>
          <w:sz w:val="28"/>
          <w:szCs w:val="28"/>
        </w:rPr>
      </w:pPr>
      <w:r w:rsidRPr="001B170D">
        <w:rPr>
          <w:rFonts w:ascii="Times New Roman" w:hAnsi="Times New Roman"/>
          <w:sz w:val="28"/>
          <w:szCs w:val="28"/>
        </w:rPr>
        <w:t xml:space="preserve">Marsupialisation : avec 2 techniques chirurgicales </w:t>
      </w:r>
      <w:r w:rsidR="00AF6464" w:rsidRPr="001B170D">
        <w:rPr>
          <w:rFonts w:ascii="Times New Roman" w:hAnsi="Times New Roman"/>
          <w:sz w:val="28"/>
          <w:szCs w:val="28"/>
        </w:rPr>
        <w:t>très</w:t>
      </w:r>
      <w:r w:rsidRPr="001B170D">
        <w:rPr>
          <w:rFonts w:ascii="Times New Roman" w:hAnsi="Times New Roman"/>
          <w:sz w:val="28"/>
          <w:szCs w:val="28"/>
        </w:rPr>
        <w:t xml:space="preserve"> proches, le "deroofing " </w:t>
      </w:r>
      <w:r w:rsidR="004B7C3E" w:rsidRPr="001B170D">
        <w:rPr>
          <w:rFonts w:ascii="Times New Roman" w:hAnsi="Times New Roman"/>
          <w:sz w:val="28"/>
          <w:szCs w:val="28"/>
        </w:rPr>
        <w:t>(</w:t>
      </w:r>
      <w:r w:rsidRPr="001B170D">
        <w:rPr>
          <w:rFonts w:ascii="Times New Roman" w:hAnsi="Times New Roman"/>
          <w:sz w:val="28"/>
          <w:szCs w:val="28"/>
        </w:rPr>
        <w:t xml:space="preserve">figure </w:t>
      </w:r>
      <w:r w:rsidR="004B7C3E" w:rsidRPr="001B170D">
        <w:rPr>
          <w:rFonts w:ascii="Times New Roman" w:hAnsi="Times New Roman"/>
          <w:sz w:val="28"/>
          <w:szCs w:val="28"/>
        </w:rPr>
        <w:t>1</w:t>
      </w:r>
      <w:r w:rsidR="00BC1B81">
        <w:rPr>
          <w:rFonts w:ascii="Times New Roman" w:hAnsi="Times New Roman"/>
          <w:sz w:val="28"/>
          <w:szCs w:val="28"/>
        </w:rPr>
        <w:t>1</w:t>
      </w:r>
      <w:r w:rsidR="004B7C3E" w:rsidRPr="001B170D">
        <w:rPr>
          <w:rFonts w:ascii="Times New Roman" w:hAnsi="Times New Roman"/>
          <w:sz w:val="28"/>
          <w:szCs w:val="28"/>
        </w:rPr>
        <w:t xml:space="preserve">) </w:t>
      </w:r>
      <w:r w:rsidRPr="001B170D">
        <w:rPr>
          <w:rFonts w:ascii="Times New Roman" w:hAnsi="Times New Roman"/>
          <w:sz w:val="28"/>
          <w:szCs w:val="28"/>
        </w:rPr>
        <w:t xml:space="preserve">et le </w:t>
      </w:r>
      <w:r w:rsidR="00AF6464" w:rsidRPr="001B170D">
        <w:rPr>
          <w:rFonts w:ascii="Times New Roman" w:hAnsi="Times New Roman"/>
          <w:sz w:val="28"/>
          <w:szCs w:val="28"/>
        </w:rPr>
        <w:t>STEEP</w:t>
      </w:r>
      <w:r w:rsidRPr="001B170D">
        <w:rPr>
          <w:rFonts w:ascii="Times New Roman" w:hAnsi="Times New Roman"/>
          <w:sz w:val="28"/>
          <w:szCs w:val="28"/>
        </w:rPr>
        <w:t xml:space="preserve"> </w:t>
      </w:r>
      <w:r w:rsidR="004B7C3E" w:rsidRPr="001B170D">
        <w:rPr>
          <w:rFonts w:ascii="Times New Roman" w:hAnsi="Times New Roman"/>
          <w:sz w:val="28"/>
          <w:szCs w:val="28"/>
        </w:rPr>
        <w:t>(</w:t>
      </w:r>
      <w:r w:rsidRPr="001B170D">
        <w:rPr>
          <w:rFonts w:ascii="Times New Roman" w:hAnsi="Times New Roman"/>
          <w:sz w:val="28"/>
          <w:szCs w:val="28"/>
        </w:rPr>
        <w:t xml:space="preserve">figure </w:t>
      </w:r>
      <w:r w:rsidR="004B7C3E" w:rsidRPr="001B170D">
        <w:rPr>
          <w:rFonts w:ascii="Times New Roman" w:hAnsi="Times New Roman"/>
          <w:sz w:val="28"/>
          <w:szCs w:val="28"/>
        </w:rPr>
        <w:t>1</w:t>
      </w:r>
      <w:r w:rsidR="00BC1B81">
        <w:rPr>
          <w:rFonts w:ascii="Times New Roman" w:hAnsi="Times New Roman"/>
          <w:sz w:val="28"/>
          <w:szCs w:val="28"/>
        </w:rPr>
        <w:t>2</w:t>
      </w:r>
      <w:r w:rsidR="004B7C3E" w:rsidRPr="001B170D">
        <w:rPr>
          <w:rFonts w:ascii="Times New Roman" w:hAnsi="Times New Roman"/>
          <w:sz w:val="28"/>
          <w:szCs w:val="28"/>
        </w:rPr>
        <w:t>).</w:t>
      </w:r>
    </w:p>
    <w:p w14:paraId="1F9248A2" w14:textId="40D89A79" w:rsidR="00A07206" w:rsidRPr="001B170D" w:rsidRDefault="00A0720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50AADDD6" wp14:editId="4227E447">
            <wp:extent cx="1746914" cy="3458655"/>
            <wp:effectExtent l="0" t="0" r="5715" b="8890"/>
            <wp:docPr id="717701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1797" name=""/>
                    <pic:cNvPicPr/>
                  </pic:nvPicPr>
                  <pic:blipFill>
                    <a:blip r:embed="rId39"/>
                    <a:stretch>
                      <a:fillRect/>
                    </a:stretch>
                  </pic:blipFill>
                  <pic:spPr>
                    <a:xfrm>
                      <a:off x="0" y="0"/>
                      <a:ext cx="1776452" cy="3517137"/>
                    </a:xfrm>
                    <a:prstGeom prst="rect">
                      <a:avLst/>
                    </a:prstGeom>
                  </pic:spPr>
                </pic:pic>
              </a:graphicData>
            </a:graphic>
          </wp:inline>
        </w:drawing>
      </w:r>
    </w:p>
    <w:p w14:paraId="289B6F56" w14:textId="34C58B29" w:rsidR="009D3B51" w:rsidRPr="00D46FF2" w:rsidRDefault="00A07206" w:rsidP="001B170D">
      <w:pPr>
        <w:pStyle w:val="Lgende"/>
        <w:spacing w:line="360" w:lineRule="auto"/>
        <w:jc w:val="both"/>
        <w:rPr>
          <w:rFonts w:ascii="Times New Roman" w:hAnsi="Times New Roman" w:cs="Times New Roman"/>
          <w:color w:val="auto"/>
          <w:sz w:val="28"/>
          <w:szCs w:val="28"/>
        </w:rPr>
      </w:pPr>
      <w:bookmarkStart w:id="162" w:name="_Toc212464546"/>
      <w:r w:rsidRPr="00D46FF2">
        <w:rPr>
          <w:rFonts w:ascii="Times New Roman" w:hAnsi="Times New Roman" w:cs="Times New Roman"/>
          <w:color w:val="auto"/>
          <w:sz w:val="28"/>
          <w:szCs w:val="28"/>
        </w:rPr>
        <w:t xml:space="preserve">Figure </w:t>
      </w:r>
      <w:r w:rsidRPr="00D46FF2">
        <w:rPr>
          <w:rFonts w:ascii="Times New Roman" w:hAnsi="Times New Roman" w:cs="Times New Roman"/>
          <w:color w:val="auto"/>
          <w:sz w:val="28"/>
          <w:szCs w:val="28"/>
        </w:rPr>
        <w:fldChar w:fldCharType="begin"/>
      </w:r>
      <w:r w:rsidRPr="00D46FF2">
        <w:rPr>
          <w:rFonts w:ascii="Times New Roman" w:hAnsi="Times New Roman" w:cs="Times New Roman"/>
          <w:color w:val="auto"/>
          <w:sz w:val="28"/>
          <w:szCs w:val="28"/>
        </w:rPr>
        <w:instrText xml:space="preserve"> SEQ Figure \* ARABIC </w:instrText>
      </w:r>
      <w:r w:rsidRPr="00D46FF2">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11</w:t>
      </w:r>
      <w:r w:rsidRPr="00D46FF2">
        <w:rPr>
          <w:rFonts w:ascii="Times New Roman" w:hAnsi="Times New Roman" w:cs="Times New Roman"/>
          <w:color w:val="auto"/>
          <w:sz w:val="28"/>
          <w:szCs w:val="28"/>
        </w:rPr>
        <w:fldChar w:fldCharType="end"/>
      </w:r>
      <w:r w:rsidRPr="00D46FF2">
        <w:rPr>
          <w:rFonts w:ascii="Times New Roman" w:hAnsi="Times New Roman" w:cs="Times New Roman"/>
          <w:color w:val="auto"/>
          <w:sz w:val="28"/>
          <w:szCs w:val="28"/>
        </w:rPr>
        <w:t> : Deroofing : mise à plat des lésions avec ablation du « toit » (roof)</w:t>
      </w:r>
      <w:r w:rsidR="004B7C3E" w:rsidRPr="00D46FF2">
        <w:rPr>
          <w:rFonts w:ascii="Times New Roman" w:hAnsi="Times New Roman" w:cs="Times New Roman"/>
          <w:color w:val="auto"/>
          <w:sz w:val="28"/>
          <w:szCs w:val="28"/>
        </w:rPr>
        <w:t xml:space="preserve"> et mise en cicatrisation dirigée.</w:t>
      </w:r>
      <w:bookmarkEnd w:id="162"/>
      <w:r w:rsidR="004B7C3E" w:rsidRPr="00D46FF2">
        <w:rPr>
          <w:rFonts w:ascii="Times New Roman" w:hAnsi="Times New Roman" w:cs="Times New Roman"/>
          <w:color w:val="auto"/>
          <w:sz w:val="28"/>
          <w:szCs w:val="28"/>
        </w:rPr>
        <w:t xml:space="preserve"> </w:t>
      </w:r>
    </w:p>
    <w:p w14:paraId="078DC9CE" w14:textId="77777777" w:rsidR="00C4482D" w:rsidRPr="001B170D" w:rsidRDefault="00C4482D" w:rsidP="001B170D">
      <w:pPr>
        <w:spacing w:line="360" w:lineRule="auto"/>
        <w:jc w:val="both"/>
        <w:rPr>
          <w:rFonts w:ascii="Times New Roman" w:hAnsi="Times New Roman" w:cs="Times New Roman"/>
          <w:sz w:val="28"/>
          <w:szCs w:val="28"/>
        </w:rPr>
      </w:pPr>
    </w:p>
    <w:p w14:paraId="0295FDA8" w14:textId="6E0FF1CD" w:rsidR="00C4482D" w:rsidRPr="001B170D" w:rsidRDefault="00C4482D"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74BC2F1E" wp14:editId="72689698">
            <wp:extent cx="2972215" cy="2429214"/>
            <wp:effectExtent l="0" t="0" r="0" b="9525"/>
            <wp:docPr id="16303026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2692" name=""/>
                    <pic:cNvPicPr/>
                  </pic:nvPicPr>
                  <pic:blipFill>
                    <a:blip r:embed="rId40"/>
                    <a:stretch>
                      <a:fillRect/>
                    </a:stretch>
                  </pic:blipFill>
                  <pic:spPr>
                    <a:xfrm>
                      <a:off x="0" y="0"/>
                      <a:ext cx="2972215" cy="2429214"/>
                    </a:xfrm>
                    <a:prstGeom prst="rect">
                      <a:avLst/>
                    </a:prstGeom>
                  </pic:spPr>
                </pic:pic>
              </a:graphicData>
            </a:graphic>
          </wp:inline>
        </w:drawing>
      </w:r>
    </w:p>
    <w:p w14:paraId="39B626AD" w14:textId="501F7F38" w:rsidR="00C4482D" w:rsidRPr="00D46FF2" w:rsidRDefault="00C4482D" w:rsidP="001B170D">
      <w:pPr>
        <w:pStyle w:val="Lgende"/>
        <w:spacing w:line="360" w:lineRule="auto"/>
        <w:jc w:val="both"/>
        <w:rPr>
          <w:rFonts w:ascii="Times New Roman" w:hAnsi="Times New Roman" w:cs="Times New Roman"/>
          <w:color w:val="auto"/>
          <w:sz w:val="28"/>
          <w:szCs w:val="28"/>
        </w:rPr>
      </w:pPr>
      <w:r w:rsidRPr="00D46FF2">
        <w:rPr>
          <w:rFonts w:ascii="Times New Roman" w:hAnsi="Times New Roman" w:cs="Times New Roman"/>
          <w:color w:val="auto"/>
          <w:sz w:val="28"/>
          <w:szCs w:val="28"/>
        </w:rPr>
        <w:t xml:space="preserve">     </w:t>
      </w:r>
      <w:bookmarkStart w:id="163" w:name="_Toc212464547"/>
      <w:r w:rsidRPr="00D46FF2">
        <w:rPr>
          <w:rFonts w:ascii="Times New Roman" w:hAnsi="Times New Roman" w:cs="Times New Roman"/>
          <w:color w:val="auto"/>
          <w:sz w:val="28"/>
          <w:szCs w:val="28"/>
        </w:rPr>
        <w:t xml:space="preserve">Figure </w:t>
      </w:r>
      <w:r w:rsidRPr="00D46FF2">
        <w:rPr>
          <w:rFonts w:ascii="Times New Roman" w:hAnsi="Times New Roman" w:cs="Times New Roman"/>
          <w:color w:val="auto"/>
          <w:sz w:val="28"/>
          <w:szCs w:val="28"/>
        </w:rPr>
        <w:fldChar w:fldCharType="begin"/>
      </w:r>
      <w:r w:rsidRPr="00D46FF2">
        <w:rPr>
          <w:rFonts w:ascii="Times New Roman" w:hAnsi="Times New Roman" w:cs="Times New Roman"/>
          <w:color w:val="auto"/>
          <w:sz w:val="28"/>
          <w:szCs w:val="28"/>
        </w:rPr>
        <w:instrText xml:space="preserve"> SEQ Figure \* ARABIC </w:instrText>
      </w:r>
      <w:r w:rsidRPr="00D46FF2">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12</w:t>
      </w:r>
      <w:r w:rsidRPr="00D46FF2">
        <w:rPr>
          <w:rFonts w:ascii="Times New Roman" w:hAnsi="Times New Roman" w:cs="Times New Roman"/>
          <w:color w:val="auto"/>
          <w:sz w:val="28"/>
          <w:szCs w:val="28"/>
        </w:rPr>
        <w:fldChar w:fldCharType="end"/>
      </w:r>
      <w:r w:rsidRPr="00D46FF2">
        <w:rPr>
          <w:rFonts w:ascii="Times New Roman" w:hAnsi="Times New Roman" w:cs="Times New Roman"/>
          <w:color w:val="auto"/>
          <w:sz w:val="28"/>
          <w:szCs w:val="28"/>
        </w:rPr>
        <w:t xml:space="preserve"> : STEEP Skin Tissue-sparing Excision with Electro-surgical </w:t>
      </w:r>
      <w:r w:rsidR="00BC1B81" w:rsidRPr="00D46FF2">
        <w:rPr>
          <w:rFonts w:ascii="Times New Roman" w:hAnsi="Times New Roman" w:cs="Times New Roman"/>
          <w:color w:val="auto"/>
          <w:sz w:val="28"/>
          <w:szCs w:val="28"/>
        </w:rPr>
        <w:t>Peeling :</w:t>
      </w:r>
      <w:r w:rsidRPr="00D46FF2">
        <w:rPr>
          <w:rFonts w:ascii="Times New Roman" w:hAnsi="Times New Roman" w:cs="Times New Roman"/>
          <w:color w:val="auto"/>
          <w:sz w:val="28"/>
          <w:szCs w:val="28"/>
        </w:rPr>
        <w:t xml:space="preserve"> </w:t>
      </w:r>
      <w:r w:rsidR="00BC1B81" w:rsidRPr="00D46FF2">
        <w:rPr>
          <w:rFonts w:ascii="Times New Roman" w:hAnsi="Times New Roman" w:cs="Times New Roman"/>
          <w:color w:val="auto"/>
          <w:sz w:val="28"/>
          <w:szCs w:val="28"/>
        </w:rPr>
        <w:t>exérèse tangentielle</w:t>
      </w:r>
      <w:r w:rsidRPr="00D46FF2">
        <w:rPr>
          <w:rFonts w:ascii="Times New Roman" w:hAnsi="Times New Roman" w:cs="Times New Roman"/>
          <w:color w:val="auto"/>
          <w:sz w:val="28"/>
          <w:szCs w:val="28"/>
        </w:rPr>
        <w:t xml:space="preserve">, au </w:t>
      </w:r>
      <w:r w:rsidR="00BC1B81" w:rsidRPr="00D46FF2">
        <w:rPr>
          <w:rFonts w:ascii="Times New Roman" w:hAnsi="Times New Roman" w:cs="Times New Roman"/>
          <w:color w:val="auto"/>
          <w:sz w:val="28"/>
          <w:szCs w:val="28"/>
        </w:rPr>
        <w:t>bistouri</w:t>
      </w:r>
      <w:r w:rsidRPr="00D46FF2">
        <w:rPr>
          <w:rFonts w:ascii="Times New Roman" w:hAnsi="Times New Roman" w:cs="Times New Roman"/>
          <w:color w:val="auto"/>
          <w:sz w:val="28"/>
          <w:szCs w:val="28"/>
        </w:rPr>
        <w:t xml:space="preserve"> </w:t>
      </w:r>
      <w:r w:rsidR="00BC1B81" w:rsidRPr="00D46FF2">
        <w:rPr>
          <w:rFonts w:ascii="Times New Roman" w:hAnsi="Times New Roman" w:cs="Times New Roman"/>
          <w:color w:val="auto"/>
          <w:sz w:val="28"/>
          <w:szCs w:val="28"/>
        </w:rPr>
        <w:t>électrique,</w:t>
      </w:r>
      <w:r w:rsidRPr="00D46FF2">
        <w:rPr>
          <w:rFonts w:ascii="Times New Roman" w:hAnsi="Times New Roman" w:cs="Times New Roman"/>
          <w:color w:val="auto"/>
          <w:sz w:val="28"/>
          <w:szCs w:val="28"/>
        </w:rPr>
        <w:t xml:space="preserve"> itératives jusqu’</w:t>
      </w:r>
      <w:r w:rsidR="00BC1B81" w:rsidRPr="00D46FF2">
        <w:rPr>
          <w:rFonts w:ascii="Times New Roman" w:hAnsi="Times New Roman" w:cs="Times New Roman"/>
          <w:color w:val="auto"/>
          <w:sz w:val="28"/>
          <w:szCs w:val="28"/>
        </w:rPr>
        <w:t>à</w:t>
      </w:r>
      <w:r w:rsidRPr="00D46FF2">
        <w:rPr>
          <w:rFonts w:ascii="Times New Roman" w:hAnsi="Times New Roman" w:cs="Times New Roman"/>
          <w:color w:val="auto"/>
          <w:sz w:val="28"/>
          <w:szCs w:val="28"/>
        </w:rPr>
        <w:t xml:space="preserve"> obtenir un tissu sain, puis mise en cicatrisation dirigée.</w:t>
      </w:r>
      <w:bookmarkEnd w:id="163"/>
    </w:p>
    <w:p w14:paraId="0044BEE2" w14:textId="77777777" w:rsidR="0087269E" w:rsidRPr="001B170D" w:rsidRDefault="0087269E" w:rsidP="001B170D">
      <w:pPr>
        <w:spacing w:line="360" w:lineRule="auto"/>
        <w:jc w:val="both"/>
        <w:rPr>
          <w:rFonts w:ascii="Times New Roman" w:hAnsi="Times New Roman" w:cs="Times New Roman"/>
          <w:sz w:val="28"/>
          <w:szCs w:val="28"/>
        </w:rPr>
      </w:pPr>
    </w:p>
    <w:p w14:paraId="6CF04D85" w14:textId="2A1AC825" w:rsidR="006321EF" w:rsidRPr="001B170D" w:rsidRDefault="00F614F8" w:rsidP="001B170D">
      <w:pPr>
        <w:pStyle w:val="Paragraphedeliste"/>
        <w:numPr>
          <w:ilvl w:val="0"/>
          <w:numId w:val="30"/>
        </w:numPr>
        <w:spacing w:after="0" w:line="360" w:lineRule="auto"/>
        <w:jc w:val="both"/>
        <w:rPr>
          <w:rFonts w:ascii="Times New Roman" w:hAnsi="Times New Roman"/>
          <w:b/>
          <w:bCs/>
          <w:sz w:val="28"/>
          <w:szCs w:val="28"/>
        </w:rPr>
      </w:pPr>
      <w:r w:rsidRPr="001B170D">
        <w:rPr>
          <w:rFonts w:ascii="Times New Roman" w:hAnsi="Times New Roman"/>
          <w:b/>
          <w:bCs/>
          <w:sz w:val="28"/>
          <w:szCs w:val="28"/>
        </w:rPr>
        <w:lastRenderedPageBreak/>
        <w:t xml:space="preserve">Exérèse large </w:t>
      </w:r>
      <w:r w:rsidR="000E3135" w:rsidRPr="001B170D">
        <w:rPr>
          <w:rFonts w:ascii="Times New Roman" w:hAnsi="Times New Roman"/>
          <w:b/>
          <w:bCs/>
          <w:sz w:val="28"/>
          <w:szCs w:val="28"/>
        </w:rPr>
        <w:fldChar w:fldCharType="begin"/>
      </w:r>
      <w:r w:rsidR="000E3135" w:rsidRPr="001B170D">
        <w:rPr>
          <w:rFonts w:ascii="Times New Roman" w:hAnsi="Times New Roman"/>
          <w:b/>
          <w:bCs/>
          <w:sz w:val="28"/>
          <w:szCs w:val="28"/>
        </w:rPr>
        <w:instrText xml:space="preserve"> ADDIN ZOTERO_ITEM CSL_CITATION {"citationID":"jor19b4N","properties":{"formattedCitation":"[1,2]","plainCitation":"[1,2]","noteIndex":0},"citationItems":[{"id":792,"uris":["http://zotero.org/users/local/EhEbXidg/items/QI7ZH5Z2"],"itemData":{"id":792,"type":"article-journal","abstract":"Abstract\n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Zee","given":"H.H."},{"family":"Jemec","given":"G.B.E."}],"issued":{"date-parts":[["2015",4]]}}},{"id":854,"uris":["http://zotero.org/users/local/EhEbXidg/items/UKU37B7A"],"itemData":{"id":854,"type":"article-journal","container-title":"Annales de Chirurgie Plastique Esthétique","DOI":"10.1016/j.anplas.2011.05.004","ISSN":"02941260","issue":"6","journalAbbreviation":"Annales de Chirurgie Plastique Esthétique","language":"fr","license":"https://www.elsevier.com/tdm/userlicense/1.0/","page":"670-675","source":"DOI.org (Crossref)","title":"Hidrosadénite axillaire : une stratégie thérapeutique en un temps","title-short":"Hidrosadénite axillaire","volume":"58","author":[{"family":"Calibre","given":"C."},{"family":"Bouhanna","given":"A."},{"family":"Salmin","given":"J.-P."},{"family":"Bodin","given":"F."},{"family":"Benaïssa-Beck","given":"M."},{"family":"Bruant-Rodier","given":"C."}],"issued":{"date-parts":[["2013",12]]}}}],"schema":"https://github.com/citation-style-language/schema/raw/master/csl-citation.json"} </w:instrText>
      </w:r>
      <w:r w:rsidR="000E3135" w:rsidRPr="001B170D">
        <w:rPr>
          <w:rFonts w:ascii="Times New Roman" w:hAnsi="Times New Roman"/>
          <w:b/>
          <w:bCs/>
          <w:sz w:val="28"/>
          <w:szCs w:val="28"/>
        </w:rPr>
        <w:fldChar w:fldCharType="separate"/>
      </w:r>
      <w:r w:rsidR="000E3135" w:rsidRPr="001B170D">
        <w:rPr>
          <w:rFonts w:ascii="Times New Roman" w:hAnsi="Times New Roman"/>
          <w:sz w:val="28"/>
          <w:szCs w:val="28"/>
        </w:rPr>
        <w:t>[1,2]</w:t>
      </w:r>
      <w:r w:rsidR="000E3135" w:rsidRPr="001B170D">
        <w:rPr>
          <w:rFonts w:ascii="Times New Roman" w:hAnsi="Times New Roman"/>
          <w:b/>
          <w:bCs/>
          <w:sz w:val="28"/>
          <w:szCs w:val="28"/>
        </w:rPr>
        <w:fldChar w:fldCharType="end"/>
      </w:r>
    </w:p>
    <w:p w14:paraId="7C8C64C1" w14:textId="5199EF2C" w:rsidR="00F614F8" w:rsidRPr="001B170D" w:rsidRDefault="00F614F8"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Cette procédure s’adresse au patient en stade III de Hurley. L’objectif est de retirer l’intégralité de la zone anatomique touchée afin de supprimer tout risque de récidive. L’exérèse large est réalisée par un chirurgien expérimenté connaissant la maladie, sous anesthésie générale, selon un plan préétabli en s’aidant de l’imagerie médicale (radiographie, échographie </w:t>
      </w:r>
      <w:r w:rsidR="00083B0F" w:rsidRPr="001B170D">
        <w:rPr>
          <w:rFonts w:ascii="Times New Roman" w:hAnsi="Times New Roman" w:cs="Times New Roman"/>
          <w:sz w:val="28"/>
          <w:szCs w:val="28"/>
        </w:rPr>
        <w:t>etc.)</w:t>
      </w:r>
      <w:r w:rsidRPr="001B170D">
        <w:rPr>
          <w:rFonts w:ascii="Times New Roman" w:hAnsi="Times New Roman" w:cs="Times New Roman"/>
          <w:sz w:val="28"/>
          <w:szCs w:val="28"/>
        </w:rPr>
        <w:t xml:space="preserve"> afin de localiser au mieux les zones atteintes. L’excision doit être large et suffisamment profonde pour éliminer toutes les glandes apocrines pouvant provoquer des récidives </w:t>
      </w:r>
      <w:r w:rsidR="00083B0F" w:rsidRPr="001B170D">
        <w:rPr>
          <w:rFonts w:ascii="Times New Roman" w:hAnsi="Times New Roman" w:cs="Times New Roman"/>
          <w:sz w:val="28"/>
          <w:szCs w:val="28"/>
        </w:rPr>
        <w:t>(</w:t>
      </w:r>
      <w:r w:rsidR="00466986" w:rsidRPr="001B170D">
        <w:rPr>
          <w:rFonts w:ascii="Times New Roman" w:hAnsi="Times New Roman" w:cs="Times New Roman"/>
          <w:sz w:val="28"/>
          <w:szCs w:val="28"/>
        </w:rPr>
        <w:t>figure 1</w:t>
      </w:r>
      <w:r w:rsidR="00BC1B81">
        <w:rPr>
          <w:rFonts w:ascii="Times New Roman" w:hAnsi="Times New Roman" w:cs="Times New Roman"/>
          <w:sz w:val="28"/>
          <w:szCs w:val="28"/>
        </w:rPr>
        <w:t>3</w:t>
      </w:r>
      <w:r w:rsidR="00083B0F" w:rsidRPr="001B170D">
        <w:rPr>
          <w:rFonts w:ascii="Times New Roman" w:hAnsi="Times New Roman" w:cs="Times New Roman"/>
          <w:sz w:val="28"/>
          <w:szCs w:val="28"/>
        </w:rPr>
        <w:t>)</w:t>
      </w:r>
      <w:r w:rsidRPr="001B170D">
        <w:rPr>
          <w:rFonts w:ascii="Times New Roman" w:hAnsi="Times New Roman" w:cs="Times New Roman"/>
          <w:sz w:val="28"/>
          <w:szCs w:val="28"/>
        </w:rPr>
        <w:t xml:space="preserve">. </w:t>
      </w:r>
    </w:p>
    <w:p w14:paraId="257FB479" w14:textId="4ED0ECA9" w:rsidR="00466986" w:rsidRPr="001B170D" w:rsidRDefault="00466986"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4013F66C" wp14:editId="58E15DB5">
            <wp:extent cx="3134162" cy="2629267"/>
            <wp:effectExtent l="0" t="0" r="9525" b="0"/>
            <wp:docPr id="1545876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76065" name=""/>
                    <pic:cNvPicPr/>
                  </pic:nvPicPr>
                  <pic:blipFill>
                    <a:blip r:embed="rId41"/>
                    <a:stretch>
                      <a:fillRect/>
                    </a:stretch>
                  </pic:blipFill>
                  <pic:spPr>
                    <a:xfrm>
                      <a:off x="0" y="0"/>
                      <a:ext cx="3134162" cy="2629267"/>
                    </a:xfrm>
                    <a:prstGeom prst="rect">
                      <a:avLst/>
                    </a:prstGeom>
                  </pic:spPr>
                </pic:pic>
              </a:graphicData>
            </a:graphic>
          </wp:inline>
        </w:drawing>
      </w:r>
    </w:p>
    <w:p w14:paraId="08FAA1C5" w14:textId="4EA4675C" w:rsidR="00674230" w:rsidRPr="00BC1B81" w:rsidRDefault="00466986" w:rsidP="00BC1B81">
      <w:pPr>
        <w:pStyle w:val="Lgende"/>
        <w:spacing w:line="360" w:lineRule="auto"/>
        <w:jc w:val="both"/>
        <w:rPr>
          <w:rFonts w:ascii="Times New Roman" w:hAnsi="Times New Roman" w:cs="Times New Roman"/>
          <w:color w:val="auto"/>
          <w:sz w:val="28"/>
          <w:szCs w:val="28"/>
        </w:rPr>
      </w:pPr>
      <w:bookmarkStart w:id="164" w:name="_Toc212464548"/>
      <w:r w:rsidRPr="00BC1B81">
        <w:rPr>
          <w:rFonts w:ascii="Times New Roman" w:hAnsi="Times New Roman" w:cs="Times New Roman"/>
          <w:color w:val="auto"/>
          <w:sz w:val="28"/>
          <w:szCs w:val="28"/>
        </w:rPr>
        <w:t xml:space="preserve">Figure </w:t>
      </w:r>
      <w:r w:rsidRPr="00BC1B81">
        <w:rPr>
          <w:rFonts w:ascii="Times New Roman" w:hAnsi="Times New Roman" w:cs="Times New Roman"/>
          <w:color w:val="auto"/>
          <w:sz w:val="28"/>
          <w:szCs w:val="28"/>
        </w:rPr>
        <w:fldChar w:fldCharType="begin"/>
      </w:r>
      <w:r w:rsidRPr="00BC1B81">
        <w:rPr>
          <w:rFonts w:ascii="Times New Roman" w:hAnsi="Times New Roman" w:cs="Times New Roman"/>
          <w:color w:val="auto"/>
          <w:sz w:val="28"/>
          <w:szCs w:val="28"/>
        </w:rPr>
        <w:instrText xml:space="preserve"> SEQ Figure \* ARABIC </w:instrText>
      </w:r>
      <w:r w:rsidRPr="00BC1B81">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13</w:t>
      </w:r>
      <w:r w:rsidRPr="00BC1B81">
        <w:rPr>
          <w:rFonts w:ascii="Times New Roman" w:hAnsi="Times New Roman" w:cs="Times New Roman"/>
          <w:color w:val="auto"/>
          <w:sz w:val="28"/>
          <w:szCs w:val="28"/>
        </w:rPr>
        <w:fldChar w:fldCharType="end"/>
      </w:r>
      <w:r w:rsidRPr="00BC1B81">
        <w:rPr>
          <w:rFonts w:ascii="Times New Roman" w:hAnsi="Times New Roman" w:cs="Times New Roman"/>
          <w:color w:val="auto"/>
          <w:sz w:val="28"/>
          <w:szCs w:val="28"/>
        </w:rPr>
        <w:t> ; exérèse large</w:t>
      </w:r>
      <w:bookmarkEnd w:id="164"/>
    </w:p>
    <w:p w14:paraId="0D8350D9" w14:textId="345E9292" w:rsidR="00674230" w:rsidRPr="00BC1B81" w:rsidRDefault="00674230" w:rsidP="001B170D">
      <w:pPr>
        <w:pStyle w:val="Paragraphedeliste"/>
        <w:numPr>
          <w:ilvl w:val="3"/>
          <w:numId w:val="41"/>
        </w:numPr>
        <w:spacing w:line="360" w:lineRule="auto"/>
        <w:jc w:val="both"/>
        <w:rPr>
          <w:rFonts w:ascii="Times New Roman" w:hAnsi="Times New Roman"/>
          <w:b/>
          <w:bCs/>
          <w:sz w:val="28"/>
          <w:szCs w:val="28"/>
        </w:rPr>
      </w:pPr>
      <w:r w:rsidRPr="00BC1B81">
        <w:rPr>
          <w:rFonts w:ascii="Times New Roman" w:hAnsi="Times New Roman"/>
          <w:b/>
          <w:bCs/>
          <w:sz w:val="28"/>
          <w:szCs w:val="28"/>
        </w:rPr>
        <w:t>Moyens physiques</w:t>
      </w:r>
    </w:p>
    <w:p w14:paraId="41DBF62D" w14:textId="7CB381B1" w:rsidR="00674230" w:rsidRPr="00BC1B81" w:rsidRDefault="00674230" w:rsidP="001B170D">
      <w:pPr>
        <w:spacing w:line="360" w:lineRule="auto"/>
        <w:jc w:val="both"/>
        <w:rPr>
          <w:rFonts w:ascii="Times New Roman" w:hAnsi="Times New Roman" w:cs="Times New Roman"/>
          <w:b/>
          <w:bCs/>
          <w:sz w:val="28"/>
          <w:szCs w:val="28"/>
        </w:rPr>
      </w:pPr>
      <w:r w:rsidRPr="00BC1B81">
        <w:rPr>
          <w:rFonts w:ascii="Times New Roman" w:hAnsi="Times New Roman" w:cs="Times New Roman"/>
          <w:b/>
          <w:bCs/>
          <w:sz w:val="28"/>
          <w:szCs w:val="28"/>
        </w:rPr>
        <w:t>Traitement laser/luminothérapie</w:t>
      </w:r>
    </w:p>
    <w:p w14:paraId="713324AB" w14:textId="3CDD160D" w:rsidR="00674230" w:rsidRPr="001B170D" w:rsidRDefault="0067423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La prise en charge peut aussi se faire à travers l’utilisation </w:t>
      </w:r>
      <w:r w:rsidR="00514F97" w:rsidRPr="001B170D">
        <w:rPr>
          <w:rFonts w:ascii="Times New Roman" w:hAnsi="Times New Roman" w:cs="Times New Roman"/>
          <w:sz w:val="28"/>
          <w:szCs w:val="28"/>
        </w:rPr>
        <w:t xml:space="preserve">de lasers, lumière pulsée, radiofréquence et photothérapie dynamique sont utilisés pour leur action supposée sur l'occlusion folliculaire, l'inflammation qui en résulte, voire leur effet antibactérien grâce à l'excitation des porphyrines bactériennes. Aucun essai clinique randomisé n’a été réalisé avec les lasers dans l’HS. Plusieurs études observationnelles ont été décrites à l’aide de différents lasers. </w:t>
      </w:r>
      <w:r w:rsidRPr="001B170D">
        <w:rPr>
          <w:rFonts w:ascii="Times New Roman" w:hAnsi="Times New Roman" w:cs="Times New Roman"/>
          <w:sz w:val="28"/>
          <w:szCs w:val="28"/>
        </w:rPr>
        <w:t xml:space="preserve">Le laser épilatoire a montré son efficacité dans les formes légères à modérées. En effet, une </w:t>
      </w:r>
      <w:r w:rsidRPr="001B170D">
        <w:rPr>
          <w:rFonts w:ascii="Times New Roman" w:hAnsi="Times New Roman" w:cs="Times New Roman"/>
          <w:sz w:val="28"/>
          <w:szCs w:val="28"/>
        </w:rPr>
        <w:lastRenderedPageBreak/>
        <w:t>diminution du nombre de follicules pilosébacés est observée limitant ainsi le nombre de poussées et offrant une meilleure qualité de vie aux patients</w:t>
      </w:r>
      <w:r w:rsidR="000E313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nYKfQ5Qf","properties":{"formattedCitation":"[91\\uc0\\u8211{}93]","plainCitation":"[91–93]","noteIndex":0},"citationItems":[{"id":1027,"uris":["http://zotero.org/users/local/EhEbXidg/items/V8L2J6UF"],"itemData":{"id":1027,"type":"article-journal","abstract":"Des études préliminaires ont démontré l’efficacité du laser épilatoire, dans la prise en charge de l’hidradénite suppurée (HS) légère à modérée. Il di…","container-title":"Annales de Dermatologie et de Vénéréologie","DOI":"10.1016/j.annder.2018.09.556","ISSN":"0151-9638","issue":"12","language":"en-US","note":"publisher: Elsevier Masson","page":"S339","source":"www.sciencedirect.com","title":"Laser épilatoire alexandrite dans le cadre de la prise en charge de l’hidradénite suppurée","volume":"145","issued":{"date-parts":[["2018",12,1]]}}},{"id":992,"uris":["http://zotero.org/users/local/EhEbXidg/items/4SIZRMLU"],"itemData":{"id":992,"type":"article-journal","abstract":"OBJECTIVES: Hidradenitis suppurativa (HS) is a chronic inflammatory condition characterized by painful nodules, draining tunnels, and fibrotic scarring in intertriginous, hair-bearing areas. The pathogenesis involves follicular occlusion and subsequent rupture, leading to uncontrolled inflammation. Treatment options for HS are limited and lack universal effectiveness. Laser hair removal (LHR) has been explored as a potential treatment; however, the efficacy and appropriate laser modalities remain unclear. This systematic review examined the efficacy and adverse effects of LHR in HS.\nMETHODS: A comprehensive literature search was conducted from inception to September 2023 in Ovid MEDLINE, Ovid Embase, and The Cochrane Library (Wiley) with predefined inclusion and exclusion criteria, and a meta-analysis was conducted.\nRESULTS: Ten studies were selected (n = 227 total patients) and included six randomized controlled trials, two nonrandomized experimental studies, and two case series. Various laser modalities, including long-pulsed neodymium-doped yttrium aluminum garnet (Nd:YAG) (n = 115), intense pulsed light (n = 18), Alexandrite (n = 54), intralesional 1064 nm diode (n = 20), and combined fractional CO2 and long-pulsed Nd:YAG laser (n = 20), consistently demonstrated significant improvement in HS disease severity, irrespective of the disease scoring method used. Minimal adverse effects (primarily mild pain and erythema) were reported. A meta-analysis of three studies utilizing long-pulsed Nd:YAG laser demonstrated a standardized mean difference in disease severity of -1.68 (95% confidence interval: -2.99; -0.37), favoring treatment with LHR for HS.\nCONCLUSIONS: Hair follicles are key in HS pathogenesis and all included studies showed a significant improvement in HS disease severity after LHR regardless of the laser device used, likely related to hair follicle unit destruction. HS is a complex and heterogenous condition, and multiple disease scoring methods complicate outcome comparisons across studies. However, LHR, utilizing various techniques, is an effective treatment option for HS with minimal adverse effects.","container-title":"Lasers in Surgery and Medicine","DOI":"10.1002/lsm.23796","ISSN":"1096-9101","issue":"5","journalAbbreviation":"Lasers Surg Med","language":"eng","note":"PMID: 38769894","page":"425-436","source":"PubMed","title":"Efficacy of laser hair removal in hidradenitis suppurativa: A systematic review and meta-analysis","title-short":"Efficacy of laser hair removal in hidradenitis suppurativa","volume":"56","author":[{"family":"Shipman","given":"William D."},{"family":"Williams","given":"Monica N."},{"family":"Suozzi","given":"Kathleen C."},{"family":"Eisenstein","given":"Anna S."},{"family":"Dover","given":"Jeffrey S."}],"issued":{"date-parts":[["2024",7]]}}},{"id":1025,"uris":["http://zotero.org/users/local/EhEbXidg/items/A6LHJ266"],"itemData":{"id":1025,"type":"article-journal","abstract":"PURPOSE: Hidradenitis suppurativa (HS) is a chronic inflammatory disease characterized by painful and foul-smelling cystic nodules and sinus tracts in the apocrine gland-bearing regions. The treatment options include topical, intralesional, systemic, and surgical modalities. Currently, the most novel therapy is laser therapy to provide localized treatment without systemic adverse effects. However, data regarding patient outcomes after laser treatment are limited because of the low prevalence of this disease. This study aimed to evaluate the efficacy of laser therapy as a treatment modality for patients with HS.\nMETHODS: A retrospective review cohort analysis of patients with HS undergoing laser treatment between 2016 and 2021 was conducted. Patient demographics, lesion location(s), Hurley stage, age of onset and diagnosis, treatment length, type, outcomes, and complications were analyzed.\nRESULTS: Ninety-four patients met the inclusion criteria; on average, patients were treated with 5.8 laser sessions for 14.8 months with no complications and minor blood loss. Hidradenitis suppurativa progression commonly starts during puberty, with a median onset of 13.8 years and diagnosis of HS at 16.2 years. All patients (n = 94) showed an improvement in HS disease severity: 59.6% completed treatment, 12.0% are currently undergoing treatment, and 26.0% were lost to follow-up.\nCONCLUSIONS: Laser therapy is an effective and safe therapy for HS leading to improved quality of life and should be considered in the treatment and management of HS.","container-title":"Annals of Plastic Surgery","DOI":"10.1097/SAP.0000000000003690","ISSN":"1536-3708","issue":"6","journalAbbreviation":"Ann Plast Surg","language":"eng","note":"PMID: 37856194","page":"758-762","source":"PubMed","title":"A Retrospective Review of Laser Therapy for Treatment of Hidradenitis Suppurativa","volume":"91","author":[{"family":"Fortoul","given":"Marla C."},{"family":"Macias Martinez","given":"Brian"},{"family":"Ventura Rodriguez","given":"Darisel"},{"family":"Dallara","given":"Marissa"},{"family":"Stelnicki","given":"Eric J."},{"family":"Kamel","given":"George"}],"issued":{"date-parts":[["2023",12,1]]}}}],"schema":"https://github.com/citation-style-language/schema/raw/master/csl-citation.json"} </w:instrText>
      </w:r>
      <w:r w:rsidR="000E3135" w:rsidRPr="001B170D">
        <w:rPr>
          <w:rFonts w:ascii="Times New Roman" w:hAnsi="Times New Roman" w:cs="Times New Roman"/>
          <w:sz w:val="28"/>
          <w:szCs w:val="28"/>
        </w:rPr>
        <w:fldChar w:fldCharType="separate"/>
      </w:r>
      <w:r w:rsidR="006676E6" w:rsidRPr="006676E6">
        <w:rPr>
          <w:rFonts w:ascii="Times New Roman" w:hAnsi="Times New Roman" w:cs="Times New Roman"/>
          <w:kern w:val="0"/>
          <w:sz w:val="28"/>
          <w:szCs w:val="24"/>
        </w:rPr>
        <w:t>[91–93]</w:t>
      </w:r>
      <w:r w:rsidR="000E3135" w:rsidRPr="001B170D">
        <w:rPr>
          <w:rFonts w:ascii="Times New Roman" w:hAnsi="Times New Roman" w:cs="Times New Roman"/>
          <w:sz w:val="28"/>
          <w:szCs w:val="28"/>
        </w:rPr>
        <w:fldChar w:fldCharType="end"/>
      </w:r>
      <w:r w:rsidR="000E3135" w:rsidRPr="001B170D">
        <w:rPr>
          <w:rFonts w:ascii="Times New Roman" w:hAnsi="Times New Roman" w:cs="Times New Roman"/>
          <w:sz w:val="28"/>
          <w:szCs w:val="28"/>
        </w:rPr>
        <w:t>.</w:t>
      </w:r>
      <w:r w:rsidR="00514F97" w:rsidRPr="001B170D">
        <w:rPr>
          <w:rFonts w:ascii="Times New Roman" w:hAnsi="Times New Roman" w:cs="Times New Roman"/>
          <w:sz w:val="28"/>
          <w:szCs w:val="28"/>
        </w:rPr>
        <w:t xml:space="preserve"> </w:t>
      </w:r>
    </w:p>
    <w:p w14:paraId="18BB1D30" w14:textId="0EB84469" w:rsidR="00471015" w:rsidRPr="00BC1B81" w:rsidRDefault="00471015" w:rsidP="001B170D">
      <w:pPr>
        <w:pStyle w:val="Paragraphedeliste"/>
        <w:numPr>
          <w:ilvl w:val="3"/>
          <w:numId w:val="41"/>
        </w:numPr>
        <w:spacing w:line="360" w:lineRule="auto"/>
        <w:jc w:val="both"/>
        <w:rPr>
          <w:rFonts w:ascii="Times New Roman" w:hAnsi="Times New Roman"/>
          <w:b/>
          <w:bCs/>
          <w:sz w:val="28"/>
          <w:szCs w:val="28"/>
        </w:rPr>
      </w:pPr>
      <w:r w:rsidRPr="00BC1B81">
        <w:rPr>
          <w:rFonts w:ascii="Times New Roman" w:hAnsi="Times New Roman"/>
          <w:b/>
          <w:bCs/>
          <w:sz w:val="28"/>
          <w:szCs w:val="28"/>
        </w:rPr>
        <w:t>Indications</w:t>
      </w:r>
    </w:p>
    <w:p w14:paraId="646E9601" w14:textId="14721DC9" w:rsidR="007341AD" w:rsidRPr="001B170D" w:rsidRDefault="007341AD"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La prise en charge de la maladie de Verneuil est </w:t>
      </w:r>
      <w:r w:rsidRPr="001B170D">
        <w:rPr>
          <w:rFonts w:ascii="Times New Roman" w:hAnsi="Times New Roman" w:cs="Times New Roman"/>
          <w:b/>
          <w:bCs/>
          <w:sz w:val="28"/>
          <w:szCs w:val="28"/>
        </w:rPr>
        <w:t>pluridisciplinaire</w:t>
      </w:r>
      <w:r w:rsidRPr="001B170D">
        <w:rPr>
          <w:rFonts w:ascii="Times New Roman" w:hAnsi="Times New Roman" w:cs="Times New Roman"/>
          <w:sz w:val="28"/>
          <w:szCs w:val="28"/>
        </w:rPr>
        <w:t xml:space="preserve">. Le choix </w:t>
      </w:r>
      <w:r w:rsidR="00CB7A68" w:rsidRPr="001B170D">
        <w:rPr>
          <w:rFonts w:ascii="Times New Roman" w:hAnsi="Times New Roman" w:cs="Times New Roman"/>
          <w:sz w:val="28"/>
          <w:szCs w:val="28"/>
        </w:rPr>
        <w:t xml:space="preserve">du traitement </w:t>
      </w:r>
      <w:r w:rsidRPr="001B170D">
        <w:rPr>
          <w:rFonts w:ascii="Times New Roman" w:hAnsi="Times New Roman" w:cs="Times New Roman"/>
          <w:sz w:val="28"/>
          <w:szCs w:val="28"/>
        </w:rPr>
        <w:t xml:space="preserve">est souvent fait selon les symptômes, le stade, la gravité, les besoins et le ressenti de chaque patient. Des essais de combinaisons de traitements sont souvent proposés. Un accompagnement personnalisé est crucial. Néanmoins des recommandations adaptables sont proposées, notamment l’algorithme </w:t>
      </w:r>
      <w:r w:rsidR="00AD3012" w:rsidRPr="001B170D">
        <w:rPr>
          <w:rFonts w:ascii="Times New Roman" w:hAnsi="Times New Roman" w:cs="Times New Roman"/>
          <w:sz w:val="28"/>
          <w:szCs w:val="28"/>
        </w:rPr>
        <w:t>ci-dessous</w:t>
      </w:r>
      <w:r w:rsidRPr="001B170D">
        <w:rPr>
          <w:rFonts w:ascii="Times New Roman" w:hAnsi="Times New Roman" w:cs="Times New Roman"/>
          <w:sz w:val="28"/>
          <w:szCs w:val="28"/>
        </w:rPr>
        <w:t xml:space="preserve"> (Figure 1</w:t>
      </w:r>
      <w:r w:rsidR="007E2807" w:rsidRPr="001B170D">
        <w:rPr>
          <w:rFonts w:ascii="Times New Roman" w:hAnsi="Times New Roman" w:cs="Times New Roman"/>
          <w:sz w:val="28"/>
          <w:szCs w:val="28"/>
        </w:rPr>
        <w:t>4</w:t>
      </w:r>
      <w:r w:rsidRPr="001B170D">
        <w:rPr>
          <w:rFonts w:ascii="Times New Roman" w:hAnsi="Times New Roman" w:cs="Times New Roman"/>
          <w:sz w:val="28"/>
          <w:szCs w:val="28"/>
        </w:rPr>
        <w:t xml:space="preserve">) réalisé par le centre de preuves en </w:t>
      </w:r>
      <w:r w:rsidR="003C6D67" w:rsidRPr="001B170D">
        <w:rPr>
          <w:rFonts w:ascii="Times New Roman" w:hAnsi="Times New Roman" w:cs="Times New Roman"/>
          <w:sz w:val="28"/>
          <w:szCs w:val="28"/>
        </w:rPr>
        <w:t>dermatologie</w:t>
      </w:r>
      <w:r w:rsidR="003C6D67">
        <w:rPr>
          <w:rFonts w:ascii="Times New Roman" w:hAnsi="Times New Roman" w:cs="Times New Roman"/>
          <w:sz w:val="28"/>
          <w:szCs w:val="28"/>
        </w:rPr>
        <w:t xml:space="preserve"> (</w:t>
      </w:r>
      <w:r w:rsidR="00BC1B81">
        <w:rPr>
          <w:rFonts w:ascii="Times New Roman" w:hAnsi="Times New Roman" w:cs="Times New Roman"/>
          <w:sz w:val="28"/>
          <w:szCs w:val="28"/>
        </w:rPr>
        <w:t>CPD)</w:t>
      </w:r>
      <w:r w:rsidRPr="001B170D">
        <w:rPr>
          <w:rFonts w:ascii="Times New Roman" w:hAnsi="Times New Roman" w:cs="Times New Roman"/>
          <w:sz w:val="28"/>
          <w:szCs w:val="28"/>
        </w:rPr>
        <w:t xml:space="preserve"> ou encore celui des recommandations nord-américaines selon le stade de Hurley (Figure 1</w:t>
      </w:r>
      <w:r w:rsidR="00BC1B81">
        <w:rPr>
          <w:rFonts w:ascii="Times New Roman" w:hAnsi="Times New Roman" w:cs="Times New Roman"/>
          <w:sz w:val="28"/>
          <w:szCs w:val="28"/>
        </w:rPr>
        <w:t>4</w:t>
      </w:r>
      <w:r w:rsidR="003C6D67">
        <w:rPr>
          <w:rFonts w:ascii="Times New Roman" w:hAnsi="Times New Roman" w:cs="Times New Roman"/>
          <w:sz w:val="28"/>
          <w:szCs w:val="28"/>
        </w:rPr>
        <w:t xml:space="preserve"> </w:t>
      </w:r>
      <w:r w:rsidR="00C9712B">
        <w:rPr>
          <w:rFonts w:ascii="Times New Roman" w:hAnsi="Times New Roman" w:cs="Times New Roman"/>
          <w:sz w:val="28"/>
          <w:szCs w:val="28"/>
        </w:rPr>
        <w:t>et 15</w:t>
      </w:r>
      <w:r w:rsidRPr="001B170D">
        <w:rPr>
          <w:rFonts w:ascii="Times New Roman" w:hAnsi="Times New Roman" w:cs="Times New Roman"/>
          <w:sz w:val="28"/>
          <w:szCs w:val="28"/>
        </w:rPr>
        <w:t>).</w:t>
      </w:r>
    </w:p>
    <w:p w14:paraId="525E8183" w14:textId="77777777" w:rsidR="00430872" w:rsidRPr="001B170D" w:rsidRDefault="00430872" w:rsidP="001B170D">
      <w:pPr>
        <w:spacing w:line="360" w:lineRule="auto"/>
        <w:jc w:val="both"/>
        <w:rPr>
          <w:rFonts w:ascii="Times New Roman" w:hAnsi="Times New Roman" w:cs="Times New Roman"/>
          <w:sz w:val="28"/>
          <w:szCs w:val="28"/>
        </w:rPr>
      </w:pPr>
    </w:p>
    <w:p w14:paraId="2F720A5F" w14:textId="6C4B6E9A" w:rsidR="00674230" w:rsidRPr="001B170D" w:rsidRDefault="00AD3012"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24DF0355" wp14:editId="04145326">
            <wp:extent cx="5760720" cy="4008120"/>
            <wp:effectExtent l="0" t="0" r="0" b="0"/>
            <wp:docPr id="701184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4026" name=""/>
                    <pic:cNvPicPr/>
                  </pic:nvPicPr>
                  <pic:blipFill>
                    <a:blip r:embed="rId42"/>
                    <a:stretch>
                      <a:fillRect/>
                    </a:stretch>
                  </pic:blipFill>
                  <pic:spPr>
                    <a:xfrm>
                      <a:off x="0" y="0"/>
                      <a:ext cx="5760720" cy="4008120"/>
                    </a:xfrm>
                    <a:prstGeom prst="rect">
                      <a:avLst/>
                    </a:prstGeom>
                  </pic:spPr>
                </pic:pic>
              </a:graphicData>
            </a:graphic>
          </wp:inline>
        </w:drawing>
      </w:r>
    </w:p>
    <w:p w14:paraId="4B3797E7" w14:textId="4B02ACCF" w:rsidR="00AD3012" w:rsidRPr="00BC1B81" w:rsidRDefault="00AD3012" w:rsidP="001B170D">
      <w:pPr>
        <w:pStyle w:val="Lgende"/>
        <w:spacing w:line="360" w:lineRule="auto"/>
        <w:jc w:val="both"/>
        <w:rPr>
          <w:rFonts w:ascii="Times New Roman" w:hAnsi="Times New Roman" w:cs="Times New Roman"/>
          <w:color w:val="auto"/>
          <w:sz w:val="28"/>
          <w:szCs w:val="28"/>
        </w:rPr>
      </w:pPr>
      <w:bookmarkStart w:id="165" w:name="_Toc212464549"/>
      <w:r w:rsidRPr="00BC1B81">
        <w:rPr>
          <w:rFonts w:ascii="Times New Roman" w:hAnsi="Times New Roman" w:cs="Times New Roman"/>
          <w:color w:val="auto"/>
          <w:sz w:val="28"/>
          <w:szCs w:val="28"/>
        </w:rPr>
        <w:t xml:space="preserve">Figure </w:t>
      </w:r>
      <w:r w:rsidRPr="00BC1B81">
        <w:rPr>
          <w:rFonts w:ascii="Times New Roman" w:hAnsi="Times New Roman" w:cs="Times New Roman"/>
          <w:color w:val="auto"/>
          <w:sz w:val="28"/>
          <w:szCs w:val="28"/>
        </w:rPr>
        <w:fldChar w:fldCharType="begin"/>
      </w:r>
      <w:r w:rsidRPr="00BC1B81">
        <w:rPr>
          <w:rFonts w:ascii="Times New Roman" w:hAnsi="Times New Roman" w:cs="Times New Roman"/>
          <w:color w:val="auto"/>
          <w:sz w:val="28"/>
          <w:szCs w:val="28"/>
        </w:rPr>
        <w:instrText xml:space="preserve"> SEQ Figure \* ARABIC </w:instrText>
      </w:r>
      <w:r w:rsidRPr="00BC1B81">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14</w:t>
      </w:r>
      <w:r w:rsidRPr="00BC1B81">
        <w:rPr>
          <w:rFonts w:ascii="Times New Roman" w:hAnsi="Times New Roman" w:cs="Times New Roman"/>
          <w:color w:val="auto"/>
          <w:sz w:val="28"/>
          <w:szCs w:val="28"/>
        </w:rPr>
        <w:fldChar w:fldCharType="end"/>
      </w:r>
      <w:r w:rsidRPr="00BC1B81">
        <w:rPr>
          <w:rFonts w:ascii="Times New Roman" w:hAnsi="Times New Roman" w:cs="Times New Roman"/>
          <w:color w:val="auto"/>
          <w:sz w:val="28"/>
          <w:szCs w:val="28"/>
        </w:rPr>
        <w:t> : Algorithme prise en charge de la maladie de Verneuil par le CPD</w:t>
      </w:r>
      <w:bookmarkEnd w:id="165"/>
    </w:p>
    <w:p w14:paraId="18148F0C" w14:textId="77777777" w:rsidR="000959B1" w:rsidRPr="001B170D" w:rsidRDefault="000959B1" w:rsidP="001B170D">
      <w:pPr>
        <w:spacing w:line="360" w:lineRule="auto"/>
        <w:jc w:val="both"/>
        <w:rPr>
          <w:rFonts w:ascii="Times New Roman" w:hAnsi="Times New Roman" w:cs="Times New Roman"/>
          <w:sz w:val="28"/>
          <w:szCs w:val="28"/>
        </w:rPr>
      </w:pPr>
    </w:p>
    <w:p w14:paraId="5DCE643B" w14:textId="26820D6B" w:rsidR="000959B1" w:rsidRPr="001B170D" w:rsidRDefault="000959B1"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66497EB6" wp14:editId="1CAD147C">
            <wp:extent cx="5760720" cy="3083560"/>
            <wp:effectExtent l="0" t="0" r="0" b="2540"/>
            <wp:docPr id="123683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262" name=""/>
                    <pic:cNvPicPr/>
                  </pic:nvPicPr>
                  <pic:blipFill>
                    <a:blip r:embed="rId43"/>
                    <a:stretch>
                      <a:fillRect/>
                    </a:stretch>
                  </pic:blipFill>
                  <pic:spPr>
                    <a:xfrm>
                      <a:off x="0" y="0"/>
                      <a:ext cx="5760720" cy="3083560"/>
                    </a:xfrm>
                    <a:prstGeom prst="rect">
                      <a:avLst/>
                    </a:prstGeom>
                  </pic:spPr>
                </pic:pic>
              </a:graphicData>
            </a:graphic>
          </wp:inline>
        </w:drawing>
      </w:r>
    </w:p>
    <w:p w14:paraId="54B6A13E" w14:textId="6E348DE8" w:rsidR="000959B1" w:rsidRPr="00C9712B" w:rsidRDefault="000959B1" w:rsidP="001B170D">
      <w:pPr>
        <w:pStyle w:val="Lgende"/>
        <w:spacing w:line="360" w:lineRule="auto"/>
        <w:jc w:val="both"/>
        <w:rPr>
          <w:rFonts w:ascii="Times New Roman" w:hAnsi="Times New Roman" w:cs="Times New Roman"/>
          <w:color w:val="auto"/>
          <w:sz w:val="28"/>
          <w:szCs w:val="28"/>
        </w:rPr>
      </w:pPr>
      <w:bookmarkStart w:id="166" w:name="_Toc212464550"/>
      <w:r w:rsidRPr="00C9712B">
        <w:rPr>
          <w:rFonts w:ascii="Times New Roman" w:hAnsi="Times New Roman" w:cs="Times New Roman"/>
          <w:color w:val="auto"/>
          <w:sz w:val="28"/>
          <w:szCs w:val="28"/>
        </w:rPr>
        <w:t xml:space="preserve">Figure </w:t>
      </w:r>
      <w:r w:rsidRPr="00C9712B">
        <w:rPr>
          <w:rFonts w:ascii="Times New Roman" w:hAnsi="Times New Roman" w:cs="Times New Roman"/>
          <w:color w:val="auto"/>
          <w:sz w:val="28"/>
          <w:szCs w:val="28"/>
        </w:rPr>
        <w:fldChar w:fldCharType="begin"/>
      </w:r>
      <w:r w:rsidRPr="00C9712B">
        <w:rPr>
          <w:rFonts w:ascii="Times New Roman" w:hAnsi="Times New Roman" w:cs="Times New Roman"/>
          <w:color w:val="auto"/>
          <w:sz w:val="28"/>
          <w:szCs w:val="28"/>
        </w:rPr>
        <w:instrText xml:space="preserve"> SEQ Figure \* ARABIC </w:instrText>
      </w:r>
      <w:r w:rsidRPr="00C9712B">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15</w:t>
      </w:r>
      <w:r w:rsidRPr="00C9712B">
        <w:rPr>
          <w:rFonts w:ascii="Times New Roman" w:hAnsi="Times New Roman" w:cs="Times New Roman"/>
          <w:color w:val="auto"/>
          <w:sz w:val="28"/>
          <w:szCs w:val="28"/>
        </w:rPr>
        <w:fldChar w:fldCharType="end"/>
      </w:r>
      <w:r w:rsidR="007B2E59" w:rsidRPr="00C9712B">
        <w:rPr>
          <w:rFonts w:ascii="Times New Roman" w:hAnsi="Times New Roman" w:cs="Times New Roman"/>
          <w:color w:val="auto"/>
          <w:sz w:val="28"/>
          <w:szCs w:val="28"/>
        </w:rPr>
        <w:t> :</w:t>
      </w:r>
      <w:r w:rsidRPr="00C9712B">
        <w:rPr>
          <w:rFonts w:ascii="Times New Roman" w:hAnsi="Times New Roman" w:cs="Times New Roman"/>
          <w:color w:val="auto"/>
          <w:sz w:val="28"/>
          <w:szCs w:val="28"/>
        </w:rPr>
        <w:t xml:space="preserve"> Recommandations nord-américaines de prise en charge de la Maladie de Verneuil selon le stade de Hurley</w:t>
      </w:r>
      <w:bookmarkEnd w:id="166"/>
    </w:p>
    <w:p w14:paraId="7BDC3105" w14:textId="77777777" w:rsidR="00CA3BA0" w:rsidRPr="001B170D" w:rsidRDefault="00CA3BA0" w:rsidP="001B170D">
      <w:pPr>
        <w:spacing w:line="360" w:lineRule="auto"/>
        <w:jc w:val="both"/>
        <w:rPr>
          <w:rFonts w:ascii="Times New Roman" w:hAnsi="Times New Roman" w:cs="Times New Roman"/>
          <w:sz w:val="28"/>
          <w:szCs w:val="28"/>
        </w:rPr>
      </w:pPr>
    </w:p>
    <w:p w14:paraId="623F95C3" w14:textId="18433952" w:rsidR="0086544B" w:rsidRPr="001B170D" w:rsidRDefault="00CA3BA0"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5.2 Traitement préventif</w:t>
      </w:r>
    </w:p>
    <w:p w14:paraId="6F871696" w14:textId="6C607887" w:rsidR="007B647B" w:rsidRPr="001B170D" w:rsidRDefault="00CA3BA0" w:rsidP="001B170D">
      <w:pPr>
        <w:pStyle w:val="Paragraphedeliste"/>
        <w:numPr>
          <w:ilvl w:val="0"/>
          <w:numId w:val="33"/>
        </w:numPr>
        <w:spacing w:line="360" w:lineRule="auto"/>
        <w:jc w:val="both"/>
        <w:rPr>
          <w:rFonts w:ascii="Times New Roman" w:hAnsi="Times New Roman"/>
          <w:b/>
          <w:bCs/>
          <w:sz w:val="28"/>
          <w:szCs w:val="28"/>
        </w:rPr>
      </w:pPr>
      <w:r w:rsidRPr="001B170D">
        <w:rPr>
          <w:rFonts w:ascii="Times New Roman" w:hAnsi="Times New Roman"/>
          <w:b/>
          <w:bCs/>
          <w:sz w:val="28"/>
          <w:szCs w:val="28"/>
        </w:rPr>
        <w:t xml:space="preserve">Prévention primaire : </w:t>
      </w:r>
      <w:r w:rsidRPr="001B170D">
        <w:rPr>
          <w:rFonts w:ascii="Times New Roman" w:hAnsi="Times New Roman"/>
          <w:sz w:val="28"/>
          <w:szCs w:val="28"/>
        </w:rPr>
        <w:t>il n’existe</w:t>
      </w:r>
      <w:r w:rsidR="007B647B" w:rsidRPr="001B170D">
        <w:rPr>
          <w:rFonts w:ascii="Times New Roman" w:hAnsi="Times New Roman"/>
          <w:sz w:val="28"/>
          <w:szCs w:val="28"/>
        </w:rPr>
        <w:t xml:space="preserve"> pas de prévention primaire de la maladie de Verneuil</w:t>
      </w:r>
    </w:p>
    <w:p w14:paraId="6DB2DCCB" w14:textId="77777777" w:rsidR="00D02490" w:rsidRPr="001B170D" w:rsidRDefault="007B647B" w:rsidP="001B170D">
      <w:pPr>
        <w:pStyle w:val="Paragraphedeliste"/>
        <w:numPr>
          <w:ilvl w:val="0"/>
          <w:numId w:val="33"/>
        </w:numPr>
        <w:spacing w:line="360" w:lineRule="auto"/>
        <w:jc w:val="both"/>
        <w:rPr>
          <w:rFonts w:ascii="Times New Roman" w:hAnsi="Times New Roman"/>
          <w:b/>
          <w:bCs/>
          <w:sz w:val="28"/>
          <w:szCs w:val="28"/>
        </w:rPr>
      </w:pPr>
      <w:r w:rsidRPr="001B170D">
        <w:rPr>
          <w:rFonts w:ascii="Times New Roman" w:hAnsi="Times New Roman"/>
          <w:b/>
          <w:bCs/>
          <w:sz w:val="28"/>
          <w:szCs w:val="28"/>
        </w:rPr>
        <w:t xml:space="preserve">Prévention secondaire : </w:t>
      </w:r>
    </w:p>
    <w:p w14:paraId="3BA2FC42" w14:textId="024DAB24" w:rsidR="007B647B" w:rsidRPr="001B170D" w:rsidRDefault="0086544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E</w:t>
      </w:r>
      <w:r w:rsidR="007B647B" w:rsidRPr="001B170D">
        <w:rPr>
          <w:rFonts w:ascii="Times New Roman" w:hAnsi="Times New Roman" w:cs="Times New Roman"/>
          <w:sz w:val="28"/>
          <w:szCs w:val="28"/>
        </w:rPr>
        <w:t xml:space="preserve">lle </w:t>
      </w:r>
      <w:r w:rsidR="00D51362" w:rsidRPr="001B170D">
        <w:rPr>
          <w:rFonts w:ascii="Times New Roman" w:hAnsi="Times New Roman" w:cs="Times New Roman"/>
          <w:sz w:val="28"/>
          <w:szCs w:val="28"/>
        </w:rPr>
        <w:t>consiste</w:t>
      </w:r>
      <w:r w:rsidR="007B647B" w:rsidRPr="001B170D">
        <w:rPr>
          <w:rFonts w:ascii="Times New Roman" w:hAnsi="Times New Roman" w:cs="Times New Roman"/>
          <w:sz w:val="28"/>
          <w:szCs w:val="28"/>
        </w:rPr>
        <w:t xml:space="preserve"> surtout au respect des mesures hygiéno-diététiques sus mentionnées : notamment le sevrage tabagique et la réduction pondérale et du stress</w:t>
      </w:r>
      <w:r w:rsidR="00D02490" w:rsidRPr="001B170D">
        <w:rPr>
          <w:rFonts w:ascii="Times New Roman" w:hAnsi="Times New Roman" w:cs="Times New Roman"/>
          <w:sz w:val="28"/>
          <w:szCs w:val="28"/>
        </w:rPr>
        <w:t>.</w:t>
      </w:r>
      <w:r w:rsidR="00D0249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{"citationID":"x1R1Cy6v","properties":{"formattedCitation":"[25]","plainCitation":"[25]","noteIndex":0},"citationItems":[{"id":851,"uris":["http://zotero.org/users/local/EhEbXidg/items/57LH86JZ"],"itemData":{"id":851,"type":"article-journal","abstract":"Background.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00D0249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[25]</w:t>
      </w:r>
      <w:r w:rsidR="00D02490" w:rsidRPr="001B170D">
        <w:rPr>
          <w:rFonts w:ascii="Times New Roman" w:hAnsi="Times New Roman" w:cs="Times New Roman"/>
          <w:sz w:val="28"/>
          <w:szCs w:val="28"/>
        </w:rPr>
        <w:fldChar w:fldCharType="end"/>
      </w:r>
    </w:p>
    <w:p w14:paraId="3CAB62EC" w14:textId="2DB76CB2" w:rsidR="00D02490" w:rsidRPr="001B170D" w:rsidRDefault="00D02490"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PEC précoce, pluridisciplinaire et adéquate des patients</w:t>
      </w:r>
    </w:p>
    <w:p w14:paraId="3614CF18" w14:textId="536EBDE8" w:rsidR="00D02490" w:rsidRPr="001B170D" w:rsidRDefault="00D02490" w:rsidP="001B170D">
      <w:pPr>
        <w:pStyle w:val="Paragraphedeliste"/>
        <w:numPr>
          <w:ilvl w:val="0"/>
          <w:numId w:val="34"/>
        </w:numPr>
        <w:spacing w:line="360" w:lineRule="auto"/>
        <w:jc w:val="both"/>
        <w:rPr>
          <w:rFonts w:ascii="Times New Roman" w:hAnsi="Times New Roman"/>
          <w:b/>
          <w:bCs/>
          <w:sz w:val="28"/>
          <w:szCs w:val="28"/>
        </w:rPr>
      </w:pPr>
      <w:r w:rsidRPr="001B170D">
        <w:rPr>
          <w:rFonts w:ascii="Times New Roman" w:hAnsi="Times New Roman"/>
          <w:b/>
          <w:bCs/>
          <w:sz w:val="28"/>
          <w:szCs w:val="28"/>
        </w:rPr>
        <w:t xml:space="preserve">Prévention tertiaire : </w:t>
      </w:r>
      <w:r w:rsidRPr="001B170D">
        <w:rPr>
          <w:rFonts w:ascii="Times New Roman" w:hAnsi="Times New Roman"/>
          <w:sz w:val="28"/>
          <w:szCs w:val="28"/>
        </w:rPr>
        <w:t>PEC des complicati</w:t>
      </w:r>
      <w:r w:rsidR="00D51362" w:rsidRPr="001B170D">
        <w:rPr>
          <w:rFonts w:ascii="Times New Roman" w:hAnsi="Times New Roman"/>
          <w:sz w:val="28"/>
          <w:szCs w:val="28"/>
        </w:rPr>
        <w:t>o</w:t>
      </w:r>
      <w:r w:rsidRPr="001B170D">
        <w:rPr>
          <w:rFonts w:ascii="Times New Roman" w:hAnsi="Times New Roman"/>
          <w:sz w:val="28"/>
          <w:szCs w:val="28"/>
        </w:rPr>
        <w:t>ns.</w:t>
      </w:r>
    </w:p>
    <w:p w14:paraId="57BCBB64" w14:textId="77777777" w:rsidR="00F53B97" w:rsidRPr="001B170D" w:rsidRDefault="00F53B97" w:rsidP="001B170D">
      <w:pPr>
        <w:spacing w:line="360" w:lineRule="auto"/>
        <w:jc w:val="both"/>
        <w:rPr>
          <w:rFonts w:ascii="Times New Roman" w:hAnsi="Times New Roman" w:cs="Times New Roman"/>
          <w:b/>
          <w:bCs/>
          <w:sz w:val="28"/>
          <w:szCs w:val="28"/>
        </w:rPr>
      </w:pPr>
    </w:p>
    <w:p w14:paraId="45C68EF0" w14:textId="77777777" w:rsidR="00F53B97" w:rsidRPr="001B170D" w:rsidRDefault="00F53B97" w:rsidP="001B170D">
      <w:pPr>
        <w:spacing w:line="360" w:lineRule="auto"/>
        <w:jc w:val="both"/>
        <w:rPr>
          <w:rFonts w:ascii="Times New Roman" w:hAnsi="Times New Roman" w:cs="Times New Roman"/>
          <w:b/>
          <w:bCs/>
          <w:sz w:val="28"/>
          <w:szCs w:val="28"/>
        </w:rPr>
      </w:pPr>
    </w:p>
    <w:p w14:paraId="0CE46536" w14:textId="77777777" w:rsidR="00F53B97" w:rsidRPr="001B170D" w:rsidRDefault="00F53B97" w:rsidP="001B170D">
      <w:pPr>
        <w:spacing w:line="360" w:lineRule="auto"/>
        <w:jc w:val="both"/>
        <w:rPr>
          <w:rFonts w:ascii="Times New Roman" w:hAnsi="Times New Roman" w:cs="Times New Roman"/>
          <w:b/>
          <w:bCs/>
          <w:sz w:val="28"/>
          <w:szCs w:val="28"/>
        </w:rPr>
      </w:pPr>
    </w:p>
    <w:p w14:paraId="1EB04CE5" w14:textId="77777777" w:rsidR="00F53B97" w:rsidRPr="001B170D" w:rsidRDefault="00F53B97" w:rsidP="001B170D">
      <w:pPr>
        <w:spacing w:line="360" w:lineRule="auto"/>
        <w:jc w:val="both"/>
        <w:rPr>
          <w:rFonts w:ascii="Times New Roman" w:hAnsi="Times New Roman" w:cs="Times New Roman"/>
          <w:b/>
          <w:bCs/>
          <w:sz w:val="28"/>
          <w:szCs w:val="28"/>
        </w:rPr>
      </w:pPr>
    </w:p>
    <w:p w14:paraId="6E42E4C9" w14:textId="77777777" w:rsidR="00F53B97" w:rsidRPr="001B170D" w:rsidRDefault="00F53B97" w:rsidP="001B170D">
      <w:pPr>
        <w:spacing w:line="360" w:lineRule="auto"/>
        <w:jc w:val="both"/>
        <w:rPr>
          <w:rFonts w:ascii="Times New Roman" w:hAnsi="Times New Roman" w:cs="Times New Roman"/>
          <w:b/>
          <w:bCs/>
          <w:sz w:val="28"/>
          <w:szCs w:val="28"/>
        </w:rPr>
      </w:pPr>
    </w:p>
    <w:p w14:paraId="6EF3BD51" w14:textId="77777777" w:rsidR="00F53B97" w:rsidRPr="001B170D" w:rsidRDefault="00F53B97" w:rsidP="001B170D">
      <w:pPr>
        <w:spacing w:line="360" w:lineRule="auto"/>
        <w:jc w:val="both"/>
        <w:rPr>
          <w:rFonts w:ascii="Times New Roman" w:hAnsi="Times New Roman" w:cs="Times New Roman"/>
          <w:b/>
          <w:bCs/>
          <w:sz w:val="28"/>
          <w:szCs w:val="28"/>
        </w:rPr>
      </w:pPr>
    </w:p>
    <w:p w14:paraId="3F644533" w14:textId="77777777" w:rsidR="00F53B97" w:rsidRPr="001B170D" w:rsidRDefault="00F53B97" w:rsidP="001B170D">
      <w:pPr>
        <w:spacing w:line="360" w:lineRule="auto"/>
        <w:jc w:val="both"/>
        <w:rPr>
          <w:rFonts w:ascii="Times New Roman" w:hAnsi="Times New Roman" w:cs="Times New Roman"/>
          <w:b/>
          <w:bCs/>
          <w:sz w:val="28"/>
          <w:szCs w:val="28"/>
        </w:rPr>
      </w:pPr>
    </w:p>
    <w:p w14:paraId="7D54E645" w14:textId="77777777" w:rsidR="00E21742" w:rsidRPr="001B170D" w:rsidRDefault="00E21742" w:rsidP="001B170D">
      <w:pPr>
        <w:spacing w:line="360" w:lineRule="auto"/>
        <w:jc w:val="both"/>
        <w:rPr>
          <w:rFonts w:ascii="Times New Roman" w:hAnsi="Times New Roman" w:cs="Times New Roman"/>
          <w:b/>
          <w:bCs/>
          <w:sz w:val="28"/>
          <w:szCs w:val="28"/>
        </w:rPr>
      </w:pPr>
    </w:p>
    <w:p w14:paraId="5C4A2F5A" w14:textId="77777777" w:rsidR="00120AD3" w:rsidRPr="001B170D" w:rsidRDefault="00120AD3" w:rsidP="001B170D">
      <w:pPr>
        <w:spacing w:line="360" w:lineRule="auto"/>
        <w:jc w:val="both"/>
        <w:rPr>
          <w:rFonts w:ascii="Times New Roman" w:hAnsi="Times New Roman" w:cs="Times New Roman"/>
          <w:b/>
          <w:bCs/>
          <w:sz w:val="28"/>
          <w:szCs w:val="28"/>
        </w:rPr>
      </w:pPr>
    </w:p>
    <w:p w14:paraId="27F2A3BF" w14:textId="34213ECA" w:rsidR="00120AD3" w:rsidRPr="001B170D" w:rsidRDefault="00120AD3" w:rsidP="001B170D">
      <w:pPr>
        <w:spacing w:line="360" w:lineRule="auto"/>
        <w:jc w:val="both"/>
        <w:rPr>
          <w:rFonts w:ascii="Times New Roman" w:hAnsi="Times New Roman" w:cs="Times New Roman"/>
          <w:b/>
          <w:bCs/>
          <w:sz w:val="28"/>
          <w:szCs w:val="28"/>
        </w:rPr>
      </w:pPr>
    </w:p>
    <w:p w14:paraId="3A777AF7" w14:textId="50B96D7A" w:rsidR="00120AD3" w:rsidRPr="001B170D" w:rsidRDefault="00120AD3" w:rsidP="001B170D">
      <w:pPr>
        <w:spacing w:line="360" w:lineRule="auto"/>
        <w:jc w:val="both"/>
        <w:rPr>
          <w:rFonts w:ascii="Times New Roman" w:hAnsi="Times New Roman" w:cs="Times New Roman"/>
          <w:b/>
          <w:bCs/>
          <w:sz w:val="28"/>
          <w:szCs w:val="28"/>
        </w:rPr>
      </w:pPr>
    </w:p>
    <w:p w14:paraId="02768DAD" w14:textId="7A72A73E" w:rsidR="00120AD3" w:rsidRPr="001B170D" w:rsidRDefault="00A17D7D" w:rsidP="001B170D">
      <w:pPr>
        <w:spacing w:line="360" w:lineRule="auto"/>
        <w:jc w:val="both"/>
        <w:rPr>
          <w:rFonts w:ascii="Times New Roman" w:hAnsi="Times New Roman" w:cs="Times New Roman"/>
          <w:b/>
          <w:bCs/>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375FCBB3" wp14:editId="42BAC59C">
                <wp:simplePos x="0" y="0"/>
                <wp:positionH relativeFrom="column">
                  <wp:posOffset>135322</wp:posOffset>
                </wp:positionH>
                <wp:positionV relativeFrom="paragraph">
                  <wp:posOffset>295041</wp:posOffset>
                </wp:positionV>
                <wp:extent cx="5814060" cy="1456340"/>
                <wp:effectExtent l="57150" t="57150" r="53340" b="48895"/>
                <wp:wrapNone/>
                <wp:docPr id="1011240696" name="Rectangle : coins arrondis 13"/>
                <wp:cNvGraphicFramePr/>
                <a:graphic xmlns:a="http://schemas.openxmlformats.org/drawingml/2006/main">
                  <a:graphicData uri="http://schemas.microsoft.com/office/word/2010/wordprocessingShape">
                    <wps:wsp>
                      <wps:cNvSpPr/>
                      <wps:spPr>
                        <a:xfrm>
                          <a:off x="0" y="0"/>
                          <a:ext cx="5814060" cy="145634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16A3C600" w14:textId="79073A67" w:rsidR="00120AD3" w:rsidRPr="00120AD3" w:rsidRDefault="00120AD3" w:rsidP="00120AD3">
                            <w:pPr>
                              <w:pStyle w:val="Titre1"/>
                              <w:jc w:val="center"/>
                              <w:rPr>
                                <w:rFonts w:ascii="Times New Roman" w:hAnsi="Times New Roman" w:cs="Times New Roman"/>
                                <w:color w:val="FFFFFF" w:themeColor="background1"/>
                                <w:sz w:val="72"/>
                                <w:szCs w:val="72"/>
                              </w:rPr>
                            </w:pPr>
                            <w:bookmarkStart w:id="167" w:name="_Toc212580038"/>
                            <w:r w:rsidRPr="00120AD3">
                              <w:rPr>
                                <w:rFonts w:ascii="Times New Roman" w:hAnsi="Times New Roman" w:cs="Times New Roman"/>
                                <w:color w:val="FFFFFF" w:themeColor="background1"/>
                                <w:sz w:val="72"/>
                                <w:szCs w:val="72"/>
                              </w:rPr>
                              <w:t>2. CADRE ET METHODE</w:t>
                            </w:r>
                            <w:r>
                              <w:rPr>
                                <w:rFonts w:ascii="Times New Roman" w:hAnsi="Times New Roman" w:cs="Times New Roman"/>
                                <w:color w:val="FFFFFF" w:themeColor="background1"/>
                                <w:sz w:val="72"/>
                                <w:szCs w:val="72"/>
                              </w:rPr>
                              <w:t xml:space="preserve"> D’ETUDE</w:t>
                            </w:r>
                            <w:bookmarkEnd w:id="16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FCBB3" id="_x0000_s1040" style="position:absolute;left:0;text-align:left;margin-left:10.65pt;margin-top:23.25pt;width:457.8pt;height:11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" fillcolor="#ed7d31 [3205]" strokecolor="#1f3763 [1604]" strokeweight="1pt">
                <v:stroke joinstyle="miter"/>
                <v:textbox>
                  <w:txbxContent>
                    <w:p w14:paraId="16A3C600" w14:textId="79073A67" w:rsidR="00120AD3" w:rsidRPr="00120AD3" w:rsidRDefault="00120AD3" w:rsidP="00120AD3">
                      <w:pPr>
                        <w:pStyle w:val="Titre1"/>
                        <w:jc w:val="center"/>
                        <w:rPr>
                          <w:rFonts w:ascii="Times New Roman" w:hAnsi="Times New Roman" w:cs="Times New Roman"/>
                          <w:color w:val="FFFFFF" w:themeColor="background1"/>
                          <w:sz w:val="72"/>
                          <w:szCs w:val="72"/>
                        </w:rPr>
                      </w:pPr>
                      <w:bookmarkStart w:id="42" w:name="_Toc212580038"/>
                      <w:r w:rsidRPr="00120AD3">
                        <w:rPr>
                          <w:rFonts w:ascii="Times New Roman" w:hAnsi="Times New Roman" w:cs="Times New Roman"/>
                          <w:color w:val="FFFFFF" w:themeColor="background1"/>
                          <w:sz w:val="72"/>
                          <w:szCs w:val="72"/>
                        </w:rPr>
                        <w:t>2. CADRE ET METHODE</w:t>
                      </w:r>
                      <w:r>
                        <w:rPr>
                          <w:rFonts w:ascii="Times New Roman" w:hAnsi="Times New Roman" w:cs="Times New Roman"/>
                          <w:color w:val="FFFFFF" w:themeColor="background1"/>
                          <w:sz w:val="72"/>
                          <w:szCs w:val="72"/>
                        </w:rPr>
                        <w:t xml:space="preserve"> D’ETUDE</w:t>
                      </w:r>
                      <w:bookmarkEnd w:id="42"/>
                    </w:p>
                  </w:txbxContent>
                </v:textbox>
              </v:roundrect>
            </w:pict>
          </mc:Fallback>
        </mc:AlternateContent>
      </w:r>
    </w:p>
    <w:p w14:paraId="5D1A6ACC" w14:textId="77777777" w:rsidR="00120AD3" w:rsidRPr="001B170D" w:rsidRDefault="00120AD3" w:rsidP="001B170D">
      <w:pPr>
        <w:spacing w:line="360" w:lineRule="auto"/>
        <w:jc w:val="both"/>
        <w:rPr>
          <w:rFonts w:ascii="Times New Roman" w:hAnsi="Times New Roman" w:cs="Times New Roman"/>
          <w:b/>
          <w:bCs/>
          <w:sz w:val="28"/>
          <w:szCs w:val="28"/>
        </w:rPr>
      </w:pPr>
    </w:p>
    <w:p w14:paraId="1F47ED61" w14:textId="24E72268" w:rsidR="00120AD3" w:rsidRPr="001B170D" w:rsidRDefault="00120AD3" w:rsidP="001B170D">
      <w:pPr>
        <w:spacing w:line="360" w:lineRule="auto"/>
        <w:jc w:val="both"/>
        <w:rPr>
          <w:rFonts w:ascii="Times New Roman" w:hAnsi="Times New Roman" w:cs="Times New Roman"/>
          <w:b/>
          <w:bCs/>
          <w:sz w:val="28"/>
          <w:szCs w:val="28"/>
        </w:rPr>
      </w:pPr>
    </w:p>
    <w:p w14:paraId="7C139764" w14:textId="577D073C" w:rsidR="00120AD3" w:rsidRPr="001B170D" w:rsidRDefault="00120AD3" w:rsidP="001B170D">
      <w:pPr>
        <w:spacing w:line="360" w:lineRule="auto"/>
        <w:jc w:val="both"/>
        <w:rPr>
          <w:rFonts w:ascii="Times New Roman" w:hAnsi="Times New Roman" w:cs="Times New Roman"/>
          <w:b/>
          <w:bCs/>
          <w:sz w:val="28"/>
          <w:szCs w:val="28"/>
        </w:rPr>
      </w:pPr>
    </w:p>
    <w:p w14:paraId="4550136F" w14:textId="77777777" w:rsidR="00E21742" w:rsidRPr="001B170D" w:rsidRDefault="00E21742" w:rsidP="001B170D">
      <w:pPr>
        <w:spacing w:line="360" w:lineRule="auto"/>
        <w:jc w:val="both"/>
        <w:rPr>
          <w:rFonts w:ascii="Times New Roman" w:hAnsi="Times New Roman" w:cs="Times New Roman"/>
          <w:b/>
          <w:bCs/>
          <w:sz w:val="28"/>
          <w:szCs w:val="28"/>
        </w:rPr>
      </w:pPr>
    </w:p>
    <w:p w14:paraId="097C31F0" w14:textId="77777777" w:rsidR="00E21742" w:rsidRPr="001B170D" w:rsidRDefault="00E21742" w:rsidP="001B170D">
      <w:pPr>
        <w:spacing w:line="360" w:lineRule="auto"/>
        <w:jc w:val="both"/>
        <w:rPr>
          <w:rFonts w:ascii="Times New Roman" w:hAnsi="Times New Roman" w:cs="Times New Roman"/>
          <w:b/>
          <w:bCs/>
          <w:sz w:val="28"/>
          <w:szCs w:val="28"/>
        </w:rPr>
      </w:pPr>
    </w:p>
    <w:p w14:paraId="43F7F898" w14:textId="77777777" w:rsidR="00E21742" w:rsidRPr="001B170D" w:rsidRDefault="00E21742" w:rsidP="001B170D">
      <w:pPr>
        <w:spacing w:line="360" w:lineRule="auto"/>
        <w:jc w:val="both"/>
        <w:rPr>
          <w:rFonts w:ascii="Times New Roman" w:hAnsi="Times New Roman" w:cs="Times New Roman"/>
          <w:b/>
          <w:bCs/>
          <w:sz w:val="28"/>
          <w:szCs w:val="28"/>
        </w:rPr>
      </w:pPr>
    </w:p>
    <w:p w14:paraId="753A61E3" w14:textId="77777777" w:rsidR="00E21742" w:rsidRPr="001B170D" w:rsidRDefault="00E21742" w:rsidP="001B170D">
      <w:pPr>
        <w:spacing w:line="360" w:lineRule="auto"/>
        <w:jc w:val="both"/>
        <w:rPr>
          <w:rFonts w:ascii="Times New Roman" w:hAnsi="Times New Roman" w:cs="Times New Roman"/>
          <w:b/>
          <w:bCs/>
          <w:sz w:val="28"/>
          <w:szCs w:val="28"/>
        </w:rPr>
      </w:pPr>
    </w:p>
    <w:p w14:paraId="739A0AC5" w14:textId="77777777" w:rsidR="00E21742" w:rsidRPr="001B170D" w:rsidRDefault="00E21742" w:rsidP="001B170D">
      <w:pPr>
        <w:spacing w:line="360" w:lineRule="auto"/>
        <w:jc w:val="both"/>
        <w:rPr>
          <w:rFonts w:ascii="Times New Roman" w:hAnsi="Times New Roman" w:cs="Times New Roman"/>
          <w:b/>
          <w:bCs/>
          <w:sz w:val="28"/>
          <w:szCs w:val="28"/>
        </w:rPr>
      </w:pPr>
    </w:p>
    <w:p w14:paraId="4B503A6E" w14:textId="77777777" w:rsidR="00E21742" w:rsidRPr="001B170D" w:rsidRDefault="00E21742" w:rsidP="001B170D">
      <w:pPr>
        <w:spacing w:line="360" w:lineRule="auto"/>
        <w:jc w:val="both"/>
        <w:rPr>
          <w:rFonts w:ascii="Times New Roman" w:hAnsi="Times New Roman" w:cs="Times New Roman"/>
          <w:b/>
          <w:bCs/>
          <w:sz w:val="28"/>
          <w:szCs w:val="28"/>
        </w:rPr>
      </w:pPr>
    </w:p>
    <w:p w14:paraId="17247951" w14:textId="77777777" w:rsidR="00E21742" w:rsidRPr="001B170D" w:rsidRDefault="00E21742" w:rsidP="001B170D">
      <w:pPr>
        <w:spacing w:line="360" w:lineRule="auto"/>
        <w:jc w:val="both"/>
        <w:rPr>
          <w:rFonts w:ascii="Times New Roman" w:hAnsi="Times New Roman" w:cs="Times New Roman"/>
          <w:b/>
          <w:bCs/>
          <w:sz w:val="28"/>
          <w:szCs w:val="28"/>
        </w:rPr>
      </w:pPr>
    </w:p>
    <w:p w14:paraId="0B7007C7" w14:textId="77777777" w:rsidR="00E21742" w:rsidRPr="001B170D" w:rsidRDefault="00E21742" w:rsidP="001B170D">
      <w:pPr>
        <w:spacing w:line="360" w:lineRule="auto"/>
        <w:jc w:val="both"/>
        <w:rPr>
          <w:rFonts w:ascii="Times New Roman" w:hAnsi="Times New Roman" w:cs="Times New Roman"/>
          <w:b/>
          <w:bCs/>
          <w:sz w:val="28"/>
          <w:szCs w:val="28"/>
        </w:rPr>
      </w:pPr>
    </w:p>
    <w:p w14:paraId="2034F2A8" w14:textId="77777777" w:rsidR="00E21742" w:rsidRPr="001B170D" w:rsidRDefault="00E21742" w:rsidP="001B170D">
      <w:pPr>
        <w:spacing w:line="360" w:lineRule="auto"/>
        <w:jc w:val="both"/>
        <w:rPr>
          <w:rFonts w:ascii="Times New Roman" w:hAnsi="Times New Roman" w:cs="Times New Roman"/>
          <w:b/>
          <w:bCs/>
          <w:sz w:val="28"/>
          <w:szCs w:val="28"/>
        </w:rPr>
      </w:pPr>
    </w:p>
    <w:p w14:paraId="4E9310E6" w14:textId="77777777" w:rsidR="00E21742" w:rsidRPr="001B170D" w:rsidRDefault="00E21742" w:rsidP="001B170D">
      <w:pPr>
        <w:spacing w:line="360" w:lineRule="auto"/>
        <w:jc w:val="both"/>
        <w:rPr>
          <w:rFonts w:ascii="Times New Roman" w:hAnsi="Times New Roman" w:cs="Times New Roman"/>
          <w:b/>
          <w:bCs/>
          <w:sz w:val="28"/>
          <w:szCs w:val="28"/>
        </w:rPr>
      </w:pPr>
    </w:p>
    <w:p w14:paraId="322715AC" w14:textId="77777777" w:rsidR="00E21742" w:rsidRPr="00C9712B" w:rsidRDefault="00E21742" w:rsidP="001B170D">
      <w:pPr>
        <w:spacing w:line="360" w:lineRule="auto"/>
        <w:jc w:val="both"/>
        <w:rPr>
          <w:rFonts w:ascii="Times New Roman" w:hAnsi="Times New Roman" w:cs="Times New Roman"/>
          <w:b/>
          <w:bCs/>
          <w:sz w:val="28"/>
          <w:szCs w:val="28"/>
        </w:rPr>
      </w:pPr>
    </w:p>
    <w:p w14:paraId="05A15195" w14:textId="77777777" w:rsidR="00DA1950" w:rsidRPr="00C9712B" w:rsidRDefault="00DA1950" w:rsidP="001B170D">
      <w:pPr>
        <w:pStyle w:val="Titre2"/>
        <w:spacing w:line="360" w:lineRule="auto"/>
        <w:jc w:val="both"/>
        <w:rPr>
          <w:rFonts w:ascii="Times New Roman" w:hAnsi="Times New Roman" w:cs="Times New Roman"/>
          <w:b/>
          <w:bCs/>
          <w:color w:val="auto"/>
          <w:sz w:val="28"/>
          <w:szCs w:val="28"/>
        </w:rPr>
      </w:pPr>
      <w:bookmarkStart w:id="168" w:name="_Toc212402011"/>
      <w:bookmarkStart w:id="169" w:name="_Toc212402107"/>
      <w:bookmarkStart w:id="170" w:name="_Toc212580039"/>
      <w:r w:rsidRPr="00C9712B">
        <w:rPr>
          <w:rFonts w:ascii="Times New Roman" w:hAnsi="Times New Roman" w:cs="Times New Roman"/>
          <w:b/>
          <w:bCs/>
          <w:color w:val="auto"/>
          <w:sz w:val="28"/>
          <w:szCs w:val="28"/>
        </w:rPr>
        <w:t>2.1.  Cadre d’étude</w:t>
      </w:r>
      <w:bookmarkEnd w:id="168"/>
      <w:bookmarkEnd w:id="169"/>
      <w:bookmarkEnd w:id="170"/>
    </w:p>
    <w:p w14:paraId="18C379C7" w14:textId="77777777" w:rsidR="00DA1950" w:rsidRPr="001B170D" w:rsidRDefault="00DA1950" w:rsidP="001B170D">
      <w:pPr>
        <w:pStyle w:val="NormalWeb"/>
        <w:spacing w:line="360" w:lineRule="auto"/>
        <w:jc w:val="both"/>
        <w:rPr>
          <w:sz w:val="28"/>
          <w:szCs w:val="28"/>
        </w:rPr>
      </w:pPr>
      <w:r w:rsidRPr="001B170D">
        <w:rPr>
          <w:sz w:val="28"/>
          <w:szCs w:val="28"/>
        </w:rPr>
        <w:t>L’étude a été conduite dans les services de dermatologie-vénérologie des établissements suivants :</w:t>
      </w:r>
    </w:p>
    <w:p w14:paraId="1E23870F" w14:textId="77777777" w:rsidR="00DA1950" w:rsidRPr="001B170D" w:rsidRDefault="00DA1950" w:rsidP="001B170D">
      <w:pPr>
        <w:pStyle w:val="NormalWeb"/>
        <w:numPr>
          <w:ilvl w:val="0"/>
          <w:numId w:val="13"/>
        </w:numPr>
        <w:spacing w:line="360" w:lineRule="auto"/>
        <w:jc w:val="both"/>
        <w:rPr>
          <w:sz w:val="28"/>
          <w:szCs w:val="28"/>
        </w:rPr>
      </w:pPr>
      <w:r w:rsidRPr="001B170D">
        <w:rPr>
          <w:sz w:val="28"/>
          <w:szCs w:val="28"/>
        </w:rPr>
        <w:t>Centre National Hospitalier et Universitaire Hubert Koutougou Maga (CNHU-HKM), Cotonou, Benin.</w:t>
      </w:r>
    </w:p>
    <w:p w14:paraId="54011407" w14:textId="77777777" w:rsidR="00DA1950" w:rsidRPr="001B170D" w:rsidRDefault="00DA1950" w:rsidP="001B170D">
      <w:pPr>
        <w:pStyle w:val="NormalWeb"/>
        <w:numPr>
          <w:ilvl w:val="0"/>
          <w:numId w:val="13"/>
        </w:numPr>
        <w:spacing w:line="360" w:lineRule="auto"/>
        <w:jc w:val="both"/>
        <w:rPr>
          <w:sz w:val="28"/>
          <w:szCs w:val="28"/>
        </w:rPr>
      </w:pPr>
      <w:r w:rsidRPr="001B170D">
        <w:rPr>
          <w:sz w:val="28"/>
          <w:szCs w:val="28"/>
        </w:rPr>
        <w:t>Centre Hospitalier Universitaire Départemental Borgou-Alibori, Parakou, Bénin.</w:t>
      </w:r>
    </w:p>
    <w:p w14:paraId="486A389E" w14:textId="1D7E850E" w:rsidR="00DA1950" w:rsidRPr="001B170D" w:rsidRDefault="00DA1950" w:rsidP="001B170D">
      <w:pPr>
        <w:pStyle w:val="NormalWeb"/>
        <w:numPr>
          <w:ilvl w:val="0"/>
          <w:numId w:val="13"/>
        </w:numPr>
        <w:spacing w:line="360" w:lineRule="auto"/>
        <w:jc w:val="both"/>
        <w:rPr>
          <w:sz w:val="28"/>
          <w:szCs w:val="28"/>
        </w:rPr>
      </w:pPr>
      <w:r w:rsidRPr="001B170D">
        <w:rPr>
          <w:sz w:val="28"/>
          <w:szCs w:val="28"/>
        </w:rPr>
        <w:t xml:space="preserve">Hôpital Central de </w:t>
      </w:r>
      <w:r w:rsidR="00685C14" w:rsidRPr="001B170D">
        <w:rPr>
          <w:sz w:val="28"/>
          <w:szCs w:val="28"/>
        </w:rPr>
        <w:t>Yaoundé</w:t>
      </w:r>
      <w:r w:rsidR="00685C14">
        <w:rPr>
          <w:sz w:val="28"/>
          <w:szCs w:val="28"/>
        </w:rPr>
        <w:t xml:space="preserve"> (</w:t>
      </w:r>
      <w:r w:rsidR="00DC69AA">
        <w:rPr>
          <w:sz w:val="28"/>
          <w:szCs w:val="28"/>
        </w:rPr>
        <w:t>HCY)</w:t>
      </w:r>
      <w:r w:rsidRPr="001B170D">
        <w:rPr>
          <w:sz w:val="28"/>
          <w:szCs w:val="28"/>
        </w:rPr>
        <w:t>, Yaoundé, Cameroun.</w:t>
      </w:r>
    </w:p>
    <w:p w14:paraId="2E0AEAB4" w14:textId="77777777" w:rsidR="00DA1950" w:rsidRPr="001B170D" w:rsidRDefault="00DA1950" w:rsidP="001B170D">
      <w:pPr>
        <w:pStyle w:val="NormalWeb"/>
        <w:spacing w:line="360" w:lineRule="auto"/>
        <w:ind w:left="360"/>
        <w:jc w:val="both"/>
        <w:rPr>
          <w:sz w:val="28"/>
          <w:szCs w:val="28"/>
        </w:rPr>
      </w:pPr>
      <w:r w:rsidRPr="001B170D">
        <w:rPr>
          <w:sz w:val="28"/>
          <w:szCs w:val="28"/>
        </w:rPr>
        <w:t xml:space="preserve">Ces centres ont été retenus en raison de leur ancienneté, de leur statut de structures de référence en dermatologie et de la disponibilité de registres et dossiers médicaux exploitables. La présence d’enseignants </w:t>
      </w:r>
      <w:commentRangeStart w:id="171"/>
      <w:r w:rsidRPr="001B170D">
        <w:rPr>
          <w:sz w:val="28"/>
          <w:szCs w:val="28"/>
        </w:rPr>
        <w:t xml:space="preserve">encadrants </w:t>
      </w:r>
      <w:commentRangeEnd w:id="171"/>
      <w:r w:rsidR="00F24DE6">
        <w:rPr>
          <w:rStyle w:val="Marquedecommentaire"/>
          <w:rFonts w:asciiTheme="minorHAnsi" w:eastAsiaTheme="minorHAnsi" w:hAnsiTheme="minorHAnsi" w:cstheme="minorBidi"/>
          <w:kern w:val="2"/>
          <w:lang w:eastAsia="en-US"/>
          <w14:ligatures w14:val="standardContextual"/>
        </w:rPr>
        <w:commentReference w:id="171"/>
      </w:r>
      <w:r w:rsidRPr="001B170D">
        <w:rPr>
          <w:sz w:val="28"/>
          <w:szCs w:val="28"/>
        </w:rPr>
        <w:t>dans ces services a également favorisé la faisabilité et la rigueur scientifique du projet.</w:t>
      </w:r>
    </w:p>
    <w:p w14:paraId="01C8FEED" w14:textId="77777777" w:rsidR="00E21742" w:rsidRPr="00C9712B" w:rsidRDefault="00E21742" w:rsidP="001B170D">
      <w:pPr>
        <w:spacing w:line="360" w:lineRule="auto"/>
        <w:jc w:val="both"/>
        <w:rPr>
          <w:rFonts w:ascii="Times New Roman" w:hAnsi="Times New Roman" w:cs="Times New Roman"/>
          <w:b/>
          <w:bCs/>
          <w:sz w:val="28"/>
          <w:szCs w:val="28"/>
        </w:rPr>
      </w:pPr>
      <w:r w:rsidRPr="00C9712B">
        <w:rPr>
          <w:rFonts w:ascii="Times New Roman" w:hAnsi="Times New Roman" w:cs="Times New Roman"/>
          <w:b/>
          <w:bCs/>
          <w:sz w:val="28"/>
          <w:szCs w:val="28"/>
        </w:rPr>
        <w:t xml:space="preserve">2.1.1 Clinique Universitaire de Dermatologie -Vénérologie du CNHU -HKM de Cotonou </w:t>
      </w:r>
    </w:p>
    <w:p w14:paraId="07B05168" w14:textId="48242DA7" w:rsidR="00E21742" w:rsidRPr="001B170D" w:rsidRDefault="00E21742" w:rsidP="001B170D">
      <w:pPr>
        <w:spacing w:line="360" w:lineRule="auto"/>
        <w:jc w:val="both"/>
        <w:rPr>
          <w:rFonts w:ascii="Times New Roman" w:hAnsi="Times New Roman" w:cs="Times New Roman"/>
          <w:color w:val="000000" w:themeColor="text1"/>
          <w:sz w:val="28"/>
          <w:szCs w:val="28"/>
        </w:rPr>
      </w:pPr>
      <w:r w:rsidRPr="001B170D">
        <w:rPr>
          <w:rFonts w:ascii="Times New Roman" w:hAnsi="Times New Roman" w:cs="Times New Roman"/>
          <w:color w:val="000000" w:themeColor="text1"/>
          <w:sz w:val="28"/>
          <w:szCs w:val="28"/>
        </w:rPr>
        <w:t>L</w:t>
      </w:r>
      <w:r w:rsidR="00C9712B">
        <w:rPr>
          <w:rFonts w:ascii="Times New Roman" w:hAnsi="Times New Roman" w:cs="Times New Roman"/>
          <w:color w:val="000000" w:themeColor="text1"/>
          <w:sz w:val="28"/>
          <w:szCs w:val="28"/>
        </w:rPr>
        <w:t>e</w:t>
      </w:r>
      <w:r w:rsidRPr="001B170D">
        <w:rPr>
          <w:rFonts w:ascii="Times New Roman" w:hAnsi="Times New Roman" w:cs="Times New Roman"/>
          <w:color w:val="000000" w:themeColor="text1"/>
          <w:sz w:val="28"/>
          <w:szCs w:val="28"/>
        </w:rPr>
        <w:t xml:space="preserve"> Service de Dermatologie –Vénérologie fut créé en Juin 1980. Il a été dirigé par le Professeur Florencia do ANGO PADONOU jusqu’en septembre 2011 puis par feu Professeur Hubert YEDOMON jusqu’en janvier 2015. Actuellement, il a été fusionné avec le service de Dermatologie de l’Hôpital d’Instruction des Armées (HIA) et est sous la direction du Professeur Félix ATADOKPEDE et a changé de nom lors de la réforme en 2022</w:t>
      </w:r>
      <w:ins w:id="172" w:author="NANSSEU NJINGANG, Jobert Richie" w:date="2025-10-30T13:01:00Z" w16du:dateUtc="2025-10-30T11:01:00Z">
        <w:r w:rsidR="00F24DE6">
          <w:rPr>
            <w:rFonts w:ascii="Times New Roman" w:hAnsi="Times New Roman" w:cs="Times New Roman"/>
            <w:color w:val="000000" w:themeColor="text1"/>
            <w:sz w:val="28"/>
            <w:szCs w:val="28"/>
          </w:rPr>
          <w:t xml:space="preserve"> pour</w:t>
        </w:r>
      </w:ins>
      <w:r w:rsidRPr="001B170D">
        <w:rPr>
          <w:rFonts w:ascii="Times New Roman" w:hAnsi="Times New Roman" w:cs="Times New Roman"/>
          <w:color w:val="000000" w:themeColor="text1"/>
          <w:sz w:val="28"/>
          <w:szCs w:val="28"/>
        </w:rPr>
        <w:t xml:space="preserve"> devenir la Clinique Universitaire de Dermatologie-Vénérologie (CUDEV). C’est un service de consultation qui ouvre ses portes tous les jours ouvrables de la semaine de 7 heures 30 minutes à 17 heures. Il reçoit sur rendez-</w:t>
      </w:r>
      <w:del w:id="173" w:author="NANSSEU NJINGANG, Jobert Richie" w:date="2025-10-30T13:01:00Z" w16du:dateUtc="2025-10-30T11:01:00Z">
        <w:r w:rsidRPr="001B170D" w:rsidDel="00F24DE6">
          <w:rPr>
            <w:rFonts w:ascii="Times New Roman" w:hAnsi="Times New Roman" w:cs="Times New Roman"/>
            <w:color w:val="000000" w:themeColor="text1"/>
            <w:sz w:val="28"/>
            <w:szCs w:val="28"/>
          </w:rPr>
          <w:delText xml:space="preserve"> </w:delText>
        </w:r>
      </w:del>
      <w:r w:rsidRPr="001B170D">
        <w:rPr>
          <w:rFonts w:ascii="Times New Roman" w:hAnsi="Times New Roman" w:cs="Times New Roman"/>
          <w:color w:val="000000" w:themeColor="text1"/>
          <w:sz w:val="28"/>
          <w:szCs w:val="28"/>
        </w:rPr>
        <w:t xml:space="preserve">vous en consultation et prend en charge tous les cas de dermatoses venus des différentes régions du territoire national et des autres </w:t>
      </w:r>
      <w:r w:rsidRPr="001B170D">
        <w:rPr>
          <w:rFonts w:ascii="Times New Roman" w:hAnsi="Times New Roman" w:cs="Times New Roman"/>
          <w:color w:val="000000" w:themeColor="text1"/>
          <w:sz w:val="28"/>
          <w:szCs w:val="28"/>
        </w:rPr>
        <w:lastRenderedPageBreak/>
        <w:t>services du CNHU/ HKM. En dehors des consultations dermatologiques, les soins locaux y sont administrés et la chirurgie dermatologique pratiquée. L’hospitalisation des patients se fait dans d’autres services car le service ne dispose pas encore de salle d’hospitalisation. Ce service accueille non seulement les patients, mais aussi les médecins en spécialité, les étudiants en médecine et les étudiants infirmiers pour leur formation pratique.</w:t>
      </w:r>
    </w:p>
    <w:p w14:paraId="5196C6D5" w14:textId="77777777" w:rsidR="00E21742" w:rsidRPr="001B170D" w:rsidRDefault="00E21742" w:rsidP="001B170D">
      <w:pPr>
        <w:spacing w:line="360" w:lineRule="auto"/>
        <w:jc w:val="both"/>
        <w:rPr>
          <w:rFonts w:ascii="Times New Roman" w:hAnsi="Times New Roman" w:cs="Times New Roman"/>
          <w:color w:val="000000" w:themeColor="text1"/>
          <w:sz w:val="28"/>
          <w:szCs w:val="28"/>
        </w:rPr>
      </w:pPr>
    </w:p>
    <w:p w14:paraId="2D22A654" w14:textId="0CA9FD0A" w:rsidR="00E21742" w:rsidRPr="001B170D" w:rsidRDefault="00E21742" w:rsidP="001B170D">
      <w:pPr>
        <w:spacing w:line="360" w:lineRule="auto"/>
        <w:jc w:val="both"/>
        <w:rPr>
          <w:rFonts w:ascii="Times New Roman" w:hAnsi="Times New Roman" w:cs="Times New Roman"/>
          <w:b/>
          <w:color w:val="000000" w:themeColor="text1"/>
          <w:sz w:val="28"/>
          <w:szCs w:val="28"/>
        </w:rPr>
      </w:pPr>
      <w:r w:rsidRPr="006D30FB">
        <w:rPr>
          <w:rFonts w:ascii="Times New Roman" w:hAnsi="Times New Roman" w:cs="Times New Roman"/>
          <w:b/>
          <w:bCs/>
          <w:color w:val="000000" w:themeColor="text1"/>
          <w:sz w:val="28"/>
          <w:szCs w:val="28"/>
        </w:rPr>
        <w:t>2.1.2.</w:t>
      </w:r>
      <w:r w:rsidRPr="001B170D">
        <w:rPr>
          <w:rFonts w:ascii="Times New Roman" w:hAnsi="Times New Roman" w:cs="Times New Roman"/>
          <w:color w:val="000000" w:themeColor="text1"/>
          <w:sz w:val="28"/>
          <w:szCs w:val="28"/>
        </w:rPr>
        <w:t xml:space="preserve"> </w:t>
      </w:r>
      <w:r w:rsidR="006D30FB" w:rsidRPr="006D30FB">
        <w:rPr>
          <w:rFonts w:ascii="Times New Roman" w:hAnsi="Times New Roman" w:cs="Times New Roman"/>
          <w:b/>
          <w:bCs/>
          <w:color w:val="000000" w:themeColor="text1"/>
          <w:sz w:val="28"/>
          <w:szCs w:val="28"/>
        </w:rPr>
        <w:t xml:space="preserve">Service de Dermatologie du </w:t>
      </w:r>
      <w:r w:rsidR="006D30FB" w:rsidRPr="006D30FB">
        <w:rPr>
          <w:rFonts w:ascii="Times New Roman" w:hAnsi="Times New Roman" w:cs="Times New Roman"/>
          <w:b/>
          <w:bCs/>
          <w:sz w:val="28"/>
          <w:szCs w:val="28"/>
        </w:rPr>
        <w:t>Centre Hospitalier Universitaire Départemental Borgou-Alibori</w:t>
      </w:r>
      <w:r w:rsidR="006D30FB" w:rsidRPr="001B170D">
        <w:rPr>
          <w:rFonts w:ascii="Times New Roman" w:hAnsi="Times New Roman" w:cs="Times New Roman"/>
          <w:b/>
          <w:color w:val="000000" w:themeColor="text1"/>
          <w:sz w:val="28"/>
          <w:szCs w:val="28"/>
        </w:rPr>
        <w:t xml:space="preserve"> </w:t>
      </w:r>
    </w:p>
    <w:p w14:paraId="761AC16C" w14:textId="7C528961" w:rsidR="006C3230" w:rsidRPr="006C3230" w:rsidRDefault="006C3230" w:rsidP="001B170D">
      <w:pPr>
        <w:spacing w:line="360" w:lineRule="auto"/>
        <w:jc w:val="both"/>
        <w:rPr>
          <w:rFonts w:ascii="Times New Roman" w:hAnsi="Times New Roman" w:cs="Times New Roman"/>
          <w:color w:val="000000" w:themeColor="text1"/>
          <w:sz w:val="28"/>
          <w:szCs w:val="28"/>
        </w:rPr>
      </w:pPr>
      <w:r w:rsidRPr="001B170D">
        <w:rPr>
          <w:rFonts w:ascii="Times New Roman" w:hAnsi="Times New Roman" w:cs="Times New Roman"/>
          <w:color w:val="000000" w:themeColor="text1"/>
          <w:sz w:val="28"/>
          <w:szCs w:val="28"/>
        </w:rPr>
        <w:t>Le service de Dermatologie fait partie du département de Médecine et spécialités médicales et est dirigé depuis sa création en janvier 2009 par Docteur Christiane KOUDOUKPO TCHIBOZO, Professeur Titulaire des Universités du CAMES. Le Service de Dermatologie-Vénérologie est fonctionnel tous les jours ouvrables de la semaine sauf les jours fériés</w:t>
      </w:r>
      <w:ins w:id="174" w:author="NANSSEU NJINGANG, Jobert Richie" w:date="2025-10-30T13:03:00Z" w16du:dateUtc="2025-10-30T11:03:00Z">
        <w:r w:rsidR="00F24DE6">
          <w:rPr>
            <w:rFonts w:ascii="Times New Roman" w:hAnsi="Times New Roman" w:cs="Times New Roman"/>
            <w:color w:val="000000" w:themeColor="text1"/>
            <w:sz w:val="28"/>
            <w:szCs w:val="28"/>
          </w:rPr>
          <w:t>,</w:t>
        </w:r>
      </w:ins>
      <w:r w:rsidRPr="001B170D">
        <w:rPr>
          <w:rFonts w:ascii="Times New Roman" w:hAnsi="Times New Roman" w:cs="Times New Roman"/>
          <w:color w:val="000000" w:themeColor="text1"/>
          <w:sz w:val="28"/>
          <w:szCs w:val="28"/>
        </w:rPr>
        <w:t xml:space="preserve"> de 8 heures à 17 heures</w:t>
      </w:r>
      <w:ins w:id="175" w:author="NANSSEU NJINGANG, Jobert Richie" w:date="2025-10-30T13:03:00Z" w16du:dateUtc="2025-10-30T11:03:00Z">
        <w:r w:rsidR="00F24DE6">
          <w:rPr>
            <w:rFonts w:ascii="Times New Roman" w:hAnsi="Times New Roman" w:cs="Times New Roman"/>
            <w:color w:val="000000" w:themeColor="text1"/>
            <w:sz w:val="28"/>
            <w:szCs w:val="28"/>
          </w:rPr>
          <w:t>. Il</w:t>
        </w:r>
      </w:ins>
      <w:del w:id="176" w:author="NANSSEU NJINGANG, Jobert Richie" w:date="2025-10-30T13:03:00Z" w16du:dateUtc="2025-10-30T11:03:00Z">
        <w:r w:rsidRPr="001B170D" w:rsidDel="00F24DE6">
          <w:rPr>
            <w:rFonts w:ascii="Times New Roman" w:hAnsi="Times New Roman" w:cs="Times New Roman"/>
            <w:color w:val="000000" w:themeColor="text1"/>
            <w:sz w:val="28"/>
            <w:szCs w:val="28"/>
          </w:rPr>
          <w:delText xml:space="preserve"> et</w:delText>
        </w:r>
      </w:del>
      <w:r w:rsidRPr="001B170D">
        <w:rPr>
          <w:rFonts w:ascii="Times New Roman" w:hAnsi="Times New Roman" w:cs="Times New Roman"/>
          <w:color w:val="000000" w:themeColor="text1"/>
          <w:sz w:val="28"/>
          <w:szCs w:val="28"/>
        </w:rPr>
        <w:t xml:space="preserve"> prend en charge tous les cas de pathologies dermatologiques venus de différentes régions du territoire national et </w:t>
      </w:r>
      <w:ins w:id="177" w:author="NANSSEU NJINGANG, Jobert Richie" w:date="2025-10-30T13:03:00Z" w16du:dateUtc="2025-10-30T11:03:00Z">
        <w:r w:rsidR="00006803">
          <w:rPr>
            <w:rFonts w:ascii="Times New Roman" w:hAnsi="Times New Roman" w:cs="Times New Roman"/>
            <w:color w:val="000000" w:themeColor="text1"/>
            <w:sz w:val="28"/>
            <w:szCs w:val="28"/>
          </w:rPr>
          <w:t>d’</w:t>
        </w:r>
      </w:ins>
      <w:r w:rsidRPr="001B170D">
        <w:rPr>
          <w:rFonts w:ascii="Times New Roman" w:hAnsi="Times New Roman" w:cs="Times New Roman"/>
          <w:color w:val="000000" w:themeColor="text1"/>
          <w:sz w:val="28"/>
          <w:szCs w:val="28"/>
        </w:rPr>
        <w:t>autres services du CHUD B/A</w:t>
      </w:r>
      <w:ins w:id="178" w:author="NANSSEU NJINGANG, Jobert Richie" w:date="2025-10-30T13:03:00Z" w16du:dateUtc="2025-10-30T11:03:00Z">
        <w:r w:rsidR="00006803">
          <w:rPr>
            <w:rFonts w:ascii="Times New Roman" w:hAnsi="Times New Roman" w:cs="Times New Roman"/>
            <w:color w:val="000000" w:themeColor="text1"/>
            <w:sz w:val="28"/>
            <w:szCs w:val="28"/>
          </w:rPr>
          <w:t>.</w:t>
        </w:r>
      </w:ins>
      <w:r w:rsidRPr="001B170D">
        <w:rPr>
          <w:rFonts w:ascii="Times New Roman" w:hAnsi="Times New Roman" w:cs="Times New Roman"/>
          <w:color w:val="000000" w:themeColor="text1"/>
          <w:sz w:val="28"/>
          <w:szCs w:val="28"/>
        </w:rPr>
        <w:t xml:space="preserve"> Les consultations se font sans rendez-vous. L’hospitalisation des patients se fait dans le service de médecine interne ou de réanimation si besoin. Sur le plan pédagogique, le service assure la formation pratique des étudiants de 4</w:t>
      </w:r>
      <w:r w:rsidRPr="00006803">
        <w:rPr>
          <w:rFonts w:ascii="Times New Roman" w:hAnsi="Times New Roman" w:cs="Times New Roman"/>
          <w:color w:val="000000" w:themeColor="text1"/>
          <w:sz w:val="28"/>
          <w:szCs w:val="28"/>
          <w:vertAlign w:val="superscript"/>
          <w:rPrChange w:id="179" w:author="NANSSEU NJINGANG, Jobert Richie" w:date="2025-10-30T13:04:00Z" w16du:dateUtc="2025-10-30T11:04:00Z">
            <w:rPr>
              <w:rFonts w:ascii="Times New Roman" w:hAnsi="Times New Roman" w:cs="Times New Roman"/>
              <w:color w:val="000000" w:themeColor="text1"/>
              <w:sz w:val="28"/>
              <w:szCs w:val="28"/>
            </w:rPr>
          </w:rPrChange>
        </w:rPr>
        <w:t>ème</w:t>
      </w:r>
      <w:r w:rsidRPr="001B170D">
        <w:rPr>
          <w:rFonts w:ascii="Times New Roman" w:hAnsi="Times New Roman" w:cs="Times New Roman"/>
          <w:color w:val="000000" w:themeColor="text1"/>
          <w:sz w:val="28"/>
          <w:szCs w:val="28"/>
        </w:rPr>
        <w:t xml:space="preserve"> </w:t>
      </w:r>
      <w:ins w:id="180" w:author="NANSSEU NJINGANG, Jobert Richie" w:date="2025-10-30T13:04:00Z" w16du:dateUtc="2025-10-30T11:04:00Z">
        <w:r w:rsidR="00006803">
          <w:rPr>
            <w:rFonts w:ascii="Times New Roman" w:hAnsi="Times New Roman" w:cs="Times New Roman"/>
            <w:color w:val="000000" w:themeColor="text1"/>
            <w:sz w:val="28"/>
            <w:szCs w:val="28"/>
          </w:rPr>
          <w:t xml:space="preserve">année </w:t>
        </w:r>
      </w:ins>
      <w:r w:rsidRPr="001B170D">
        <w:rPr>
          <w:rFonts w:ascii="Times New Roman" w:hAnsi="Times New Roman" w:cs="Times New Roman"/>
          <w:color w:val="000000" w:themeColor="text1"/>
          <w:sz w:val="28"/>
          <w:szCs w:val="28"/>
        </w:rPr>
        <w:t>de médecine générale, des étudiants de l’Institut de Formation en Soins Infirmiers et Obstétricaux de l’Université de Parakou (IFSIO) et accueille les étudiants de 7</w:t>
      </w:r>
      <w:r w:rsidRPr="00006803">
        <w:rPr>
          <w:rFonts w:ascii="Times New Roman" w:hAnsi="Times New Roman" w:cs="Times New Roman"/>
          <w:color w:val="000000" w:themeColor="text1"/>
          <w:sz w:val="28"/>
          <w:szCs w:val="28"/>
          <w:vertAlign w:val="superscript"/>
          <w:rPrChange w:id="181" w:author="NANSSEU NJINGANG, Jobert Richie" w:date="2025-10-30T13:04:00Z" w16du:dateUtc="2025-10-30T11:04:00Z">
            <w:rPr>
              <w:rFonts w:ascii="Times New Roman" w:hAnsi="Times New Roman" w:cs="Times New Roman"/>
              <w:color w:val="000000" w:themeColor="text1"/>
              <w:sz w:val="28"/>
              <w:szCs w:val="28"/>
            </w:rPr>
          </w:rPrChange>
        </w:rPr>
        <w:t>ème</w:t>
      </w:r>
      <w:r w:rsidRPr="001B170D">
        <w:rPr>
          <w:rFonts w:ascii="Times New Roman" w:hAnsi="Times New Roman" w:cs="Times New Roman"/>
          <w:color w:val="000000" w:themeColor="text1"/>
          <w:sz w:val="28"/>
          <w:szCs w:val="28"/>
        </w:rPr>
        <w:t xml:space="preserve"> année de médecine générale pour la préparation de leur thèse de Doctorat en médecine. Des travaux de recherche y sont également effectués.</w:t>
      </w:r>
    </w:p>
    <w:p w14:paraId="51C5D231" w14:textId="566C27AD" w:rsidR="00D3622B" w:rsidRPr="006D30FB" w:rsidRDefault="00CA0F44" w:rsidP="001B170D">
      <w:pPr>
        <w:spacing w:line="360" w:lineRule="auto"/>
        <w:jc w:val="both"/>
        <w:rPr>
          <w:rFonts w:ascii="Times New Roman" w:hAnsi="Times New Roman" w:cs="Times New Roman"/>
          <w:b/>
          <w:bCs/>
          <w:color w:val="000000" w:themeColor="text1"/>
          <w:sz w:val="28"/>
          <w:szCs w:val="28"/>
        </w:rPr>
      </w:pPr>
      <w:r w:rsidRPr="006D30FB">
        <w:rPr>
          <w:rFonts w:ascii="Times New Roman" w:hAnsi="Times New Roman" w:cs="Times New Roman"/>
          <w:b/>
          <w:bCs/>
          <w:color w:val="000000" w:themeColor="text1"/>
          <w:sz w:val="28"/>
          <w:szCs w:val="28"/>
        </w:rPr>
        <w:t xml:space="preserve">2.1.3. </w:t>
      </w:r>
      <w:r w:rsidR="006D30FB">
        <w:rPr>
          <w:rFonts w:ascii="Times New Roman" w:hAnsi="Times New Roman" w:cs="Times New Roman"/>
          <w:b/>
          <w:color w:val="000000" w:themeColor="text1"/>
          <w:sz w:val="28"/>
          <w:szCs w:val="28"/>
        </w:rPr>
        <w:t>S</w:t>
      </w:r>
      <w:r w:rsidR="006D30FB" w:rsidRPr="001B170D">
        <w:rPr>
          <w:rFonts w:ascii="Times New Roman" w:hAnsi="Times New Roman" w:cs="Times New Roman"/>
          <w:b/>
          <w:color w:val="000000" w:themeColor="text1"/>
          <w:sz w:val="28"/>
          <w:szCs w:val="28"/>
        </w:rPr>
        <w:t>ervice de Dermatologie-Vénérologie de l’HCY</w:t>
      </w:r>
    </w:p>
    <w:p w14:paraId="01BDCD25" w14:textId="77777777" w:rsidR="006C3230" w:rsidRPr="00E21742" w:rsidRDefault="006C3230" w:rsidP="006C3230">
      <w:pPr>
        <w:spacing w:line="360" w:lineRule="auto"/>
        <w:jc w:val="both"/>
        <w:rPr>
          <w:rFonts w:ascii="Times New Roman" w:hAnsi="Times New Roman" w:cs="Times New Roman"/>
          <w:color w:val="000000" w:themeColor="text1"/>
          <w:sz w:val="28"/>
          <w:szCs w:val="28"/>
        </w:rPr>
      </w:pPr>
      <w:r w:rsidRPr="00E21742">
        <w:rPr>
          <w:rFonts w:ascii="Times New Roman" w:hAnsi="Times New Roman" w:cs="Times New Roman"/>
          <w:color w:val="000000" w:themeColor="text1"/>
          <w:sz w:val="28"/>
          <w:szCs w:val="28"/>
        </w:rPr>
        <w:t>L’</w:t>
      </w:r>
      <w:r w:rsidRPr="00A926F8">
        <w:rPr>
          <w:rFonts w:ascii="Times New Roman" w:hAnsi="Times New Roman" w:cs="Times New Roman"/>
          <w:color w:val="000000" w:themeColor="text1"/>
          <w:sz w:val="28"/>
          <w:szCs w:val="28"/>
        </w:rPr>
        <w:t xml:space="preserve">HCY </w:t>
      </w:r>
      <w:r w:rsidRPr="00E21742">
        <w:rPr>
          <w:rFonts w:ascii="Times New Roman" w:hAnsi="Times New Roman" w:cs="Times New Roman"/>
          <w:color w:val="000000" w:themeColor="text1"/>
          <w:sz w:val="28"/>
          <w:szCs w:val="28"/>
        </w:rPr>
        <w:t xml:space="preserve">est situé à Yaoundé, capitale politique du Cameroun. C’est un centre de référence de soins de santé publique et de formation pratique pour les agents de santé, avec plus de 650 lits et places. L'HCY voit le jour en 1933. Il dispose de la </w:t>
      </w:r>
      <w:r w:rsidRPr="00E21742">
        <w:rPr>
          <w:rFonts w:ascii="Times New Roman" w:hAnsi="Times New Roman" w:cs="Times New Roman"/>
          <w:color w:val="000000" w:themeColor="text1"/>
          <w:sz w:val="28"/>
          <w:szCs w:val="28"/>
        </w:rPr>
        <w:lastRenderedPageBreak/>
        <w:t>plupart des services spécialisés et reçoit des patients provenant de tout le pays, mais aussi des pays de la sous-région.</w:t>
      </w:r>
    </w:p>
    <w:p w14:paraId="6973AC3A" w14:textId="6756B043" w:rsidR="006C3230" w:rsidRPr="001B170D" w:rsidRDefault="006C3230" w:rsidP="006C3230">
      <w:pPr>
        <w:spacing w:line="360" w:lineRule="auto"/>
        <w:jc w:val="both"/>
        <w:rPr>
          <w:rFonts w:ascii="Times New Roman" w:hAnsi="Times New Roman" w:cs="Times New Roman"/>
          <w:color w:val="000000" w:themeColor="text1"/>
          <w:sz w:val="28"/>
          <w:szCs w:val="28"/>
        </w:rPr>
      </w:pPr>
      <w:r w:rsidRPr="00E21742">
        <w:rPr>
          <w:rFonts w:ascii="Times New Roman" w:hAnsi="Times New Roman" w:cs="Times New Roman"/>
          <w:color w:val="000000" w:themeColor="text1"/>
          <w:sz w:val="28"/>
          <w:szCs w:val="28"/>
        </w:rPr>
        <w:t>Le service de dermatologie-vénérologie est situé au 2e étage du pavillon « </w:t>
      </w:r>
      <w:ins w:id="182" w:author="NANSSEU NJINGANG, Jobert Richie" w:date="2025-10-30T13:05:00Z" w16du:dateUtc="2025-10-30T11:05:00Z">
        <w:r w:rsidR="00006803">
          <w:rPr>
            <w:rFonts w:ascii="Times New Roman" w:hAnsi="Times New Roman" w:cs="Times New Roman"/>
            <w:color w:val="000000" w:themeColor="text1"/>
            <w:sz w:val="28"/>
            <w:szCs w:val="28"/>
          </w:rPr>
          <w:t>L</w:t>
        </w:r>
      </w:ins>
      <w:del w:id="183" w:author="NANSSEU NJINGANG, Jobert Richie" w:date="2025-10-30T13:05:00Z" w16du:dateUtc="2025-10-30T11:05:00Z">
        <w:r w:rsidRPr="00E21742" w:rsidDel="00006803">
          <w:rPr>
            <w:rFonts w:ascii="Times New Roman" w:hAnsi="Times New Roman" w:cs="Times New Roman"/>
            <w:color w:val="000000" w:themeColor="text1"/>
            <w:sz w:val="28"/>
            <w:szCs w:val="28"/>
          </w:rPr>
          <w:delText>l</w:delText>
        </w:r>
      </w:del>
      <w:r w:rsidRPr="00E21742">
        <w:rPr>
          <w:rFonts w:ascii="Times New Roman" w:hAnsi="Times New Roman" w:cs="Times New Roman"/>
          <w:color w:val="000000" w:themeColor="text1"/>
          <w:sz w:val="28"/>
          <w:szCs w:val="28"/>
        </w:rPr>
        <w:t xml:space="preserve">a </w:t>
      </w:r>
      <w:ins w:id="184" w:author="NANSSEU NJINGANG, Jobert Richie" w:date="2025-10-30T13:05:00Z" w16du:dateUtc="2025-10-30T11:05:00Z">
        <w:r w:rsidR="00006803">
          <w:rPr>
            <w:rFonts w:ascii="Times New Roman" w:hAnsi="Times New Roman" w:cs="Times New Roman"/>
            <w:color w:val="000000" w:themeColor="text1"/>
            <w:sz w:val="28"/>
            <w:szCs w:val="28"/>
          </w:rPr>
          <w:t>G</w:t>
        </w:r>
      </w:ins>
      <w:del w:id="185" w:author="NANSSEU NJINGANG, Jobert Richie" w:date="2025-10-30T13:05:00Z" w16du:dateUtc="2025-10-30T11:05:00Z">
        <w:r w:rsidRPr="00E21742" w:rsidDel="00006803">
          <w:rPr>
            <w:rFonts w:ascii="Times New Roman" w:hAnsi="Times New Roman" w:cs="Times New Roman"/>
            <w:color w:val="000000" w:themeColor="text1"/>
            <w:sz w:val="28"/>
            <w:szCs w:val="28"/>
          </w:rPr>
          <w:delText>g</w:delText>
        </w:r>
      </w:del>
      <w:r w:rsidRPr="00E21742">
        <w:rPr>
          <w:rFonts w:ascii="Times New Roman" w:hAnsi="Times New Roman" w:cs="Times New Roman"/>
          <w:color w:val="000000" w:themeColor="text1"/>
          <w:sz w:val="28"/>
          <w:szCs w:val="28"/>
        </w:rPr>
        <w:t>arde » et est dirigé par le Professeur Emmanuel Armand KOUOTOU. Il faut dire que le service proprement dit est opérationnel depuis Avril 2025</w:t>
      </w:r>
      <w:ins w:id="186" w:author="NANSSEU NJINGANG, Jobert Richie" w:date="2025-10-30T13:05:00Z" w16du:dateUtc="2025-10-30T11:05:00Z">
        <w:r w:rsidR="00006803">
          <w:rPr>
            <w:rFonts w:ascii="Times New Roman" w:hAnsi="Times New Roman" w:cs="Times New Roman"/>
            <w:color w:val="000000" w:themeColor="text1"/>
            <w:sz w:val="28"/>
            <w:szCs w:val="28"/>
          </w:rPr>
          <w:t>.</w:t>
        </w:r>
      </w:ins>
      <w:del w:id="187" w:author="NANSSEU NJINGANG, Jobert Richie" w:date="2025-10-30T13:05:00Z" w16du:dateUtc="2025-10-30T11:05:00Z">
        <w:r w:rsidRPr="00E21742" w:rsidDel="00006803">
          <w:rPr>
            <w:rFonts w:ascii="Times New Roman" w:hAnsi="Times New Roman" w:cs="Times New Roman"/>
            <w:color w:val="000000" w:themeColor="text1"/>
            <w:sz w:val="28"/>
            <w:szCs w:val="28"/>
          </w:rPr>
          <w:delText> ;</w:delText>
        </w:r>
      </w:del>
      <w:r w:rsidRPr="00E21742">
        <w:rPr>
          <w:rFonts w:ascii="Times New Roman" w:hAnsi="Times New Roman" w:cs="Times New Roman"/>
          <w:color w:val="000000" w:themeColor="text1"/>
          <w:sz w:val="28"/>
          <w:szCs w:val="28"/>
        </w:rPr>
        <w:t xml:space="preserve"> </w:t>
      </w:r>
      <w:ins w:id="188" w:author="NANSSEU NJINGANG, Jobert Richie" w:date="2025-10-30T13:06:00Z" w16du:dateUtc="2025-10-30T11:06:00Z">
        <w:r w:rsidR="00006803">
          <w:rPr>
            <w:rFonts w:ascii="Times New Roman" w:hAnsi="Times New Roman" w:cs="Times New Roman"/>
            <w:color w:val="000000" w:themeColor="text1"/>
            <w:sz w:val="28"/>
            <w:szCs w:val="28"/>
          </w:rPr>
          <w:t xml:space="preserve">Cependant, </w:t>
        </w:r>
      </w:ins>
      <w:del w:id="189" w:author="NANSSEU NJINGANG, Jobert Richie" w:date="2025-10-30T13:06:00Z" w16du:dateUtc="2025-10-30T11:06:00Z">
        <w:r w:rsidRPr="00E21742" w:rsidDel="00006803">
          <w:rPr>
            <w:rFonts w:ascii="Times New Roman" w:hAnsi="Times New Roman" w:cs="Times New Roman"/>
            <w:color w:val="000000" w:themeColor="text1"/>
            <w:sz w:val="28"/>
            <w:szCs w:val="28"/>
          </w:rPr>
          <w:delText xml:space="preserve">mais </w:delText>
        </w:r>
      </w:del>
      <w:r w:rsidRPr="00E21742">
        <w:rPr>
          <w:rFonts w:ascii="Times New Roman" w:hAnsi="Times New Roman" w:cs="Times New Roman"/>
          <w:color w:val="000000" w:themeColor="text1"/>
          <w:sz w:val="28"/>
          <w:szCs w:val="28"/>
        </w:rPr>
        <w:t xml:space="preserve">l’hôpital offre </w:t>
      </w:r>
      <w:ins w:id="190" w:author="NANSSEU NJINGANG, Jobert Richie" w:date="2025-10-30T13:06:00Z" w16du:dateUtc="2025-10-30T11:06:00Z">
        <w:r w:rsidR="00006803">
          <w:rPr>
            <w:rFonts w:ascii="Times New Roman" w:hAnsi="Times New Roman" w:cs="Times New Roman"/>
            <w:color w:val="000000" w:themeColor="text1"/>
            <w:sz w:val="28"/>
            <w:szCs w:val="28"/>
          </w:rPr>
          <w:t>d</w:t>
        </w:r>
      </w:ins>
      <w:del w:id="191" w:author="NANSSEU NJINGANG, Jobert Richie" w:date="2025-10-30T13:06:00Z" w16du:dateUtc="2025-10-30T11:06:00Z">
        <w:r w:rsidRPr="00E21742" w:rsidDel="00006803">
          <w:rPr>
            <w:rFonts w:ascii="Times New Roman" w:hAnsi="Times New Roman" w:cs="Times New Roman"/>
            <w:color w:val="000000" w:themeColor="text1"/>
            <w:sz w:val="28"/>
            <w:szCs w:val="28"/>
          </w:rPr>
          <w:delText>l</w:delText>
        </w:r>
      </w:del>
      <w:r w:rsidRPr="00E21742">
        <w:rPr>
          <w:rFonts w:ascii="Times New Roman" w:hAnsi="Times New Roman" w:cs="Times New Roman"/>
          <w:color w:val="000000" w:themeColor="text1"/>
          <w:sz w:val="28"/>
          <w:szCs w:val="28"/>
        </w:rPr>
        <w:t>es consultations de dermatologie-vénérologie depuis les années 2000.</w:t>
      </w:r>
      <w:ins w:id="192" w:author="NANSSEU NJINGANG, Jobert Richie" w:date="2025-10-30T13:06:00Z" w16du:dateUtc="2025-10-30T11:06:00Z">
        <w:r w:rsidR="00006803">
          <w:rPr>
            <w:rFonts w:ascii="Times New Roman" w:hAnsi="Times New Roman" w:cs="Times New Roman"/>
            <w:color w:val="000000" w:themeColor="text1"/>
            <w:sz w:val="28"/>
            <w:szCs w:val="28"/>
          </w:rPr>
          <w:t xml:space="preserve"> </w:t>
        </w:r>
      </w:ins>
      <w:r w:rsidRPr="001B170D">
        <w:rPr>
          <w:rFonts w:ascii="Times New Roman" w:hAnsi="Times New Roman" w:cs="Times New Roman"/>
          <w:color w:val="000000" w:themeColor="text1"/>
          <w:sz w:val="28"/>
          <w:szCs w:val="28"/>
        </w:rPr>
        <w:t>Le service est ouvert du lundi au vendredi, de 7h30 à 15h30. Les consultations se font sur et sans rendez-vous.</w:t>
      </w:r>
    </w:p>
    <w:p w14:paraId="7C493A35" w14:textId="77777777" w:rsidR="00CA0F44" w:rsidRPr="00FD0886" w:rsidRDefault="00CA0F44" w:rsidP="001B170D">
      <w:pPr>
        <w:spacing w:line="360" w:lineRule="auto"/>
        <w:jc w:val="both"/>
        <w:rPr>
          <w:rFonts w:ascii="Times New Roman" w:hAnsi="Times New Roman" w:cs="Times New Roman"/>
          <w:b/>
          <w:sz w:val="28"/>
          <w:szCs w:val="28"/>
        </w:rPr>
      </w:pPr>
    </w:p>
    <w:p w14:paraId="73DAC50B" w14:textId="77777777" w:rsidR="00DA1950" w:rsidRPr="001B170D" w:rsidRDefault="00DA1950" w:rsidP="001B170D">
      <w:pPr>
        <w:pStyle w:val="Titre2"/>
        <w:spacing w:line="360" w:lineRule="auto"/>
        <w:jc w:val="both"/>
        <w:rPr>
          <w:rFonts w:ascii="Times New Roman" w:hAnsi="Times New Roman" w:cs="Times New Roman"/>
          <w:b/>
          <w:sz w:val="28"/>
          <w:szCs w:val="28"/>
        </w:rPr>
      </w:pPr>
      <w:bookmarkStart w:id="193" w:name="_Toc212402012"/>
      <w:bookmarkStart w:id="194" w:name="_Toc212402108"/>
      <w:bookmarkStart w:id="195" w:name="_Toc212580040"/>
      <w:r w:rsidRPr="00FD0886">
        <w:rPr>
          <w:rFonts w:ascii="Times New Roman" w:hAnsi="Times New Roman" w:cs="Times New Roman"/>
          <w:b/>
          <w:color w:val="auto"/>
          <w:sz w:val="28"/>
          <w:szCs w:val="28"/>
        </w:rPr>
        <w:t>2.2.  Méthode d’étude</w:t>
      </w:r>
      <w:bookmarkEnd w:id="193"/>
      <w:bookmarkEnd w:id="194"/>
      <w:bookmarkEnd w:id="195"/>
      <w:r w:rsidRPr="00FD0886">
        <w:rPr>
          <w:rFonts w:ascii="Times New Roman" w:hAnsi="Times New Roman" w:cs="Times New Roman"/>
          <w:b/>
          <w:color w:val="auto"/>
          <w:sz w:val="28"/>
          <w:szCs w:val="28"/>
        </w:rPr>
        <w:tab/>
      </w:r>
    </w:p>
    <w:p w14:paraId="2AC6260B" w14:textId="77777777" w:rsidR="00DA1950" w:rsidRPr="001B170D" w:rsidRDefault="00DA1950" w:rsidP="001B170D">
      <w:pPr>
        <w:tabs>
          <w:tab w:val="left" w:pos="5025"/>
        </w:tabs>
        <w:spacing w:after="0" w:line="360" w:lineRule="auto"/>
        <w:jc w:val="both"/>
        <w:rPr>
          <w:rFonts w:ascii="Times New Roman" w:hAnsi="Times New Roman" w:cs="Times New Roman"/>
          <w:b/>
          <w:sz w:val="28"/>
          <w:szCs w:val="28"/>
        </w:rPr>
      </w:pPr>
      <w:r w:rsidRPr="001B170D">
        <w:rPr>
          <w:rFonts w:ascii="Times New Roman" w:hAnsi="Times New Roman" w:cs="Times New Roman"/>
          <w:b/>
          <w:sz w:val="28"/>
          <w:szCs w:val="28"/>
        </w:rPr>
        <w:t>2.2.1.  Type et durée de l’étude</w:t>
      </w:r>
      <w:r w:rsidRPr="001B170D">
        <w:rPr>
          <w:rFonts w:ascii="Times New Roman" w:hAnsi="Times New Roman" w:cs="Times New Roman"/>
          <w:b/>
          <w:sz w:val="28"/>
          <w:szCs w:val="28"/>
        </w:rPr>
        <w:tab/>
      </w:r>
    </w:p>
    <w:p w14:paraId="0EAE2EF8" w14:textId="77777777" w:rsidR="00DA1950" w:rsidRPr="001B170D" w:rsidRDefault="00DA195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Il s’agissait d’une étude transversale, à visée descriptive, reposant sur un recueil rétrospectif et prospectif.</w:t>
      </w:r>
    </w:p>
    <w:p w14:paraId="4B4C91B2" w14:textId="5614764F" w:rsidR="00DA1950" w:rsidRPr="001B170D" w:rsidRDefault="00DA1950" w:rsidP="001B170D">
      <w:pPr>
        <w:numPr>
          <w:ilvl w:val="0"/>
          <w:numId w:val="14"/>
        </w:numPr>
        <w:spacing w:after="0" w:line="360" w:lineRule="auto"/>
        <w:jc w:val="both"/>
        <w:rPr>
          <w:rFonts w:ascii="Times New Roman" w:hAnsi="Times New Roman" w:cs="Times New Roman"/>
          <w:sz w:val="28"/>
          <w:szCs w:val="28"/>
        </w:rPr>
      </w:pPr>
      <w:r w:rsidRPr="001B170D">
        <w:rPr>
          <w:rFonts w:ascii="Times New Roman" w:hAnsi="Times New Roman" w:cs="Times New Roman"/>
          <w:b/>
          <w:bCs/>
          <w:sz w:val="28"/>
          <w:szCs w:val="28"/>
        </w:rPr>
        <w:t>Volet rétrospectif</w:t>
      </w:r>
      <w:r w:rsidRPr="001B170D">
        <w:rPr>
          <w:rFonts w:ascii="Times New Roman" w:hAnsi="Times New Roman" w:cs="Times New Roman"/>
          <w:sz w:val="28"/>
          <w:szCs w:val="28"/>
        </w:rPr>
        <w:t xml:space="preserve"> : inclusion des dossiers de patients suivis entre janvier 2015 et </w:t>
      </w:r>
      <w:ins w:id="196" w:author="NANSSEU NJINGANG, Jobert Richie" w:date="2025-10-30T13:07:00Z" w16du:dateUtc="2025-10-30T11:07:00Z">
        <w:r w:rsidR="00006803">
          <w:rPr>
            <w:rFonts w:ascii="Times New Roman" w:hAnsi="Times New Roman" w:cs="Times New Roman"/>
            <w:sz w:val="28"/>
            <w:szCs w:val="28"/>
          </w:rPr>
          <w:t>m</w:t>
        </w:r>
      </w:ins>
      <w:del w:id="197" w:author="NANSSEU NJINGANG, Jobert Richie" w:date="2025-10-30T13:07:00Z" w16du:dateUtc="2025-10-30T11:07:00Z">
        <w:r w:rsidR="003A33AA" w:rsidRPr="001B170D" w:rsidDel="00006803">
          <w:rPr>
            <w:rFonts w:ascii="Times New Roman" w:hAnsi="Times New Roman" w:cs="Times New Roman"/>
            <w:sz w:val="28"/>
            <w:szCs w:val="28"/>
          </w:rPr>
          <w:delText>M</w:delText>
        </w:r>
      </w:del>
      <w:r w:rsidR="003A33AA" w:rsidRPr="001B170D">
        <w:rPr>
          <w:rFonts w:ascii="Times New Roman" w:hAnsi="Times New Roman" w:cs="Times New Roman"/>
          <w:sz w:val="28"/>
          <w:szCs w:val="28"/>
        </w:rPr>
        <w:t>ars 2025</w:t>
      </w:r>
      <w:r w:rsidRPr="001B170D">
        <w:rPr>
          <w:rFonts w:ascii="Times New Roman" w:hAnsi="Times New Roman" w:cs="Times New Roman"/>
          <w:sz w:val="28"/>
          <w:szCs w:val="28"/>
        </w:rPr>
        <w:t>.</w:t>
      </w:r>
    </w:p>
    <w:p w14:paraId="537E3CF1" w14:textId="6C10392C" w:rsidR="00DA1950" w:rsidRPr="001B170D" w:rsidRDefault="00DA1950" w:rsidP="001B170D">
      <w:pPr>
        <w:numPr>
          <w:ilvl w:val="0"/>
          <w:numId w:val="14"/>
        </w:numPr>
        <w:spacing w:after="0" w:line="360" w:lineRule="auto"/>
        <w:jc w:val="both"/>
        <w:rPr>
          <w:rFonts w:ascii="Times New Roman" w:hAnsi="Times New Roman" w:cs="Times New Roman"/>
          <w:sz w:val="28"/>
          <w:szCs w:val="28"/>
        </w:rPr>
      </w:pPr>
      <w:r w:rsidRPr="001B170D">
        <w:rPr>
          <w:rFonts w:ascii="Times New Roman" w:hAnsi="Times New Roman" w:cs="Times New Roman"/>
          <w:b/>
          <w:bCs/>
          <w:sz w:val="28"/>
          <w:szCs w:val="28"/>
        </w:rPr>
        <w:t>Volet prospectif</w:t>
      </w:r>
      <w:r w:rsidRPr="001B170D">
        <w:rPr>
          <w:rFonts w:ascii="Times New Roman" w:hAnsi="Times New Roman" w:cs="Times New Roman"/>
          <w:sz w:val="28"/>
          <w:szCs w:val="28"/>
        </w:rPr>
        <w:t xml:space="preserve"> : inclusion des patients vus en consultation entre </w:t>
      </w:r>
      <w:ins w:id="198" w:author="NANSSEU NJINGANG, Jobert Richie" w:date="2025-10-30T13:07:00Z" w16du:dateUtc="2025-10-30T11:07:00Z">
        <w:r w:rsidR="00006803">
          <w:rPr>
            <w:rFonts w:ascii="Times New Roman" w:hAnsi="Times New Roman" w:cs="Times New Roman"/>
            <w:sz w:val="28"/>
            <w:szCs w:val="28"/>
          </w:rPr>
          <w:t>a</w:t>
        </w:r>
      </w:ins>
      <w:del w:id="199" w:author="NANSSEU NJINGANG, Jobert Richie" w:date="2025-10-30T13:07:00Z" w16du:dateUtc="2025-10-30T11:07:00Z">
        <w:r w:rsidR="00E25C1C" w:rsidRPr="001B170D" w:rsidDel="00006803">
          <w:rPr>
            <w:rFonts w:ascii="Times New Roman" w:hAnsi="Times New Roman" w:cs="Times New Roman"/>
            <w:sz w:val="28"/>
            <w:szCs w:val="28"/>
          </w:rPr>
          <w:delText>A</w:delText>
        </w:r>
      </w:del>
      <w:r w:rsidR="00E25C1C" w:rsidRPr="001B170D">
        <w:rPr>
          <w:rFonts w:ascii="Times New Roman" w:hAnsi="Times New Roman" w:cs="Times New Roman"/>
          <w:sz w:val="28"/>
          <w:szCs w:val="28"/>
        </w:rPr>
        <w:t>vril et</w:t>
      </w:r>
      <w:r w:rsidRPr="001B170D">
        <w:rPr>
          <w:rFonts w:ascii="Times New Roman" w:hAnsi="Times New Roman" w:cs="Times New Roman"/>
          <w:sz w:val="28"/>
          <w:szCs w:val="28"/>
        </w:rPr>
        <w:t xml:space="preserve"> octobre 2025.</w:t>
      </w:r>
    </w:p>
    <w:p w14:paraId="2CF4DD3E" w14:textId="77777777" w:rsidR="00DA1950" w:rsidRPr="001B170D" w:rsidRDefault="00DA1950" w:rsidP="001B170D">
      <w:pPr>
        <w:spacing w:after="0" w:line="360" w:lineRule="auto"/>
        <w:jc w:val="both"/>
        <w:rPr>
          <w:rFonts w:ascii="Times New Roman" w:hAnsi="Times New Roman" w:cs="Times New Roman"/>
          <w:sz w:val="28"/>
          <w:szCs w:val="28"/>
        </w:rPr>
      </w:pPr>
    </w:p>
    <w:p w14:paraId="48D85862" w14:textId="77777777" w:rsidR="00DA1950" w:rsidRPr="001B170D" w:rsidRDefault="00DA1950" w:rsidP="001B170D">
      <w:pPr>
        <w:spacing w:after="0" w:line="360" w:lineRule="auto"/>
        <w:jc w:val="both"/>
        <w:rPr>
          <w:rFonts w:ascii="Times New Roman" w:hAnsi="Times New Roman" w:cs="Times New Roman"/>
          <w:b/>
          <w:sz w:val="28"/>
          <w:szCs w:val="28"/>
        </w:rPr>
      </w:pPr>
      <w:r w:rsidRPr="001B170D">
        <w:rPr>
          <w:rFonts w:ascii="Times New Roman" w:hAnsi="Times New Roman" w:cs="Times New Roman"/>
          <w:b/>
          <w:sz w:val="28"/>
          <w:szCs w:val="28"/>
        </w:rPr>
        <w:t>2.2.2. Population d’étude</w:t>
      </w:r>
    </w:p>
    <w:p w14:paraId="2EC37EAB" w14:textId="0E369009" w:rsidR="00DA1950" w:rsidRPr="001B170D" w:rsidRDefault="00DA1950" w:rsidP="00006803">
      <w:pPr>
        <w:pStyle w:val="Bibliographie"/>
        <w:spacing w:line="360" w:lineRule="auto"/>
        <w:ind w:left="0" w:firstLine="0"/>
        <w:jc w:val="both"/>
        <w:rPr>
          <w:rFonts w:ascii="Times New Roman" w:hAnsi="Times New Roman" w:cs="Times New Roman"/>
          <w:sz w:val="28"/>
          <w:szCs w:val="28"/>
        </w:rPr>
        <w:pPrChange w:id="200" w:author="NANSSEU NJINGANG, Jobert Richie" w:date="2025-10-30T13:07:00Z" w16du:dateUtc="2025-10-30T11:07:00Z">
          <w:pPr>
            <w:pStyle w:val="Bibliographie"/>
            <w:spacing w:line="360" w:lineRule="auto"/>
            <w:jc w:val="both"/>
          </w:pPr>
        </w:pPrChange>
      </w:pPr>
      <w:r w:rsidRPr="001B170D">
        <w:rPr>
          <w:rFonts w:ascii="Times New Roman" w:hAnsi="Times New Roman" w:cs="Times New Roman"/>
          <w:sz w:val="28"/>
          <w:szCs w:val="28"/>
        </w:rPr>
        <w:t xml:space="preserve">La population source </w:t>
      </w:r>
      <w:r w:rsidR="00C72959" w:rsidRPr="001B170D">
        <w:rPr>
          <w:rFonts w:ascii="Times New Roman" w:hAnsi="Times New Roman" w:cs="Times New Roman"/>
          <w:sz w:val="28"/>
          <w:szCs w:val="28"/>
        </w:rPr>
        <w:t>était</w:t>
      </w:r>
      <w:r w:rsidRPr="001B170D">
        <w:rPr>
          <w:rFonts w:ascii="Times New Roman" w:hAnsi="Times New Roman" w:cs="Times New Roman"/>
          <w:sz w:val="28"/>
          <w:szCs w:val="28"/>
        </w:rPr>
        <w:t xml:space="preserve"> composée des personnes résidant sur toute l’étendue des territoires béninois et camerounais. </w:t>
      </w:r>
    </w:p>
    <w:p w14:paraId="1CDF4283" w14:textId="77777777" w:rsidR="00DA1950" w:rsidRPr="001B170D" w:rsidRDefault="00DA1950" w:rsidP="001B170D">
      <w:pPr>
        <w:pStyle w:val="NormalWeb"/>
        <w:numPr>
          <w:ilvl w:val="0"/>
          <w:numId w:val="17"/>
        </w:numPr>
        <w:spacing w:line="360" w:lineRule="auto"/>
        <w:jc w:val="both"/>
        <w:rPr>
          <w:sz w:val="28"/>
          <w:szCs w:val="28"/>
        </w:rPr>
      </w:pPr>
      <w:r w:rsidRPr="001B170D">
        <w:rPr>
          <w:rStyle w:val="lev"/>
          <w:sz w:val="28"/>
          <w:szCs w:val="28"/>
        </w:rPr>
        <w:t xml:space="preserve">Critères d’inclusion </w:t>
      </w:r>
      <w:del w:id="201" w:author="NANSSEU NJINGANG, Jobert Richie" w:date="2025-10-30T13:11:00Z" w16du:dateUtc="2025-10-30T11:11:00Z">
        <w:r w:rsidRPr="001B170D" w:rsidDel="00006803">
          <w:rPr>
            <w:rStyle w:val="lev"/>
            <w:sz w:val="28"/>
            <w:szCs w:val="28"/>
          </w:rPr>
          <w:delText>:</w:delText>
        </w:r>
      </w:del>
    </w:p>
    <w:p w14:paraId="3C074DA4" w14:textId="77777777" w:rsidR="00DA1950" w:rsidRPr="001B170D" w:rsidRDefault="00DA1950" w:rsidP="001B170D">
      <w:pPr>
        <w:pStyle w:val="NormalWeb"/>
        <w:numPr>
          <w:ilvl w:val="0"/>
          <w:numId w:val="15"/>
        </w:numPr>
        <w:spacing w:line="360" w:lineRule="auto"/>
        <w:jc w:val="both"/>
        <w:rPr>
          <w:sz w:val="28"/>
          <w:szCs w:val="28"/>
        </w:rPr>
      </w:pPr>
      <w:r w:rsidRPr="001B170D">
        <w:rPr>
          <w:sz w:val="28"/>
          <w:szCs w:val="28"/>
        </w:rPr>
        <w:t xml:space="preserve">Volet prospectif : tout patient présentant une </w:t>
      </w:r>
      <w:commentRangeStart w:id="202"/>
      <w:r w:rsidRPr="001B170D">
        <w:rPr>
          <w:sz w:val="28"/>
          <w:szCs w:val="28"/>
        </w:rPr>
        <w:t xml:space="preserve">maladie de Verneuil </w:t>
      </w:r>
      <w:commentRangeEnd w:id="202"/>
      <w:r w:rsidR="00006803">
        <w:rPr>
          <w:rStyle w:val="Marquedecommentaire"/>
          <w:rFonts w:asciiTheme="minorHAnsi" w:eastAsiaTheme="minorHAnsi" w:hAnsiTheme="minorHAnsi" w:cstheme="minorBidi"/>
          <w:kern w:val="2"/>
          <w:lang w:eastAsia="en-US"/>
          <w14:ligatures w14:val="standardContextual"/>
        </w:rPr>
        <w:commentReference w:id="202"/>
      </w:r>
      <w:r w:rsidRPr="001B170D">
        <w:rPr>
          <w:sz w:val="28"/>
          <w:szCs w:val="28"/>
        </w:rPr>
        <w:t>diagnostiqué cliniquement et ou histologiquement, quel que soit l’âge ou le sexe, ayant donné son consentement éclairé (ou celui du parent/tuteur pour les mineurs).</w:t>
      </w:r>
    </w:p>
    <w:p w14:paraId="7F3A734D" w14:textId="65B8381E" w:rsidR="00DA1950" w:rsidRPr="001B170D" w:rsidRDefault="00DA1950" w:rsidP="001B170D">
      <w:pPr>
        <w:pStyle w:val="NormalWeb"/>
        <w:spacing w:line="360" w:lineRule="auto"/>
        <w:jc w:val="both"/>
        <w:rPr>
          <w:sz w:val="28"/>
          <w:szCs w:val="28"/>
        </w:rPr>
      </w:pPr>
      <w:commentRangeStart w:id="203"/>
      <w:r w:rsidRPr="001B170D">
        <w:rPr>
          <w:sz w:val="28"/>
          <w:szCs w:val="28"/>
        </w:rPr>
        <w:lastRenderedPageBreak/>
        <w:t xml:space="preserve">Le diagnostic de la </w:t>
      </w:r>
      <w:del w:id="204" w:author="NANSSEU NJINGANG, Jobert Richie" w:date="2025-10-30T13:10:00Z" w16du:dateUtc="2025-10-30T11:10:00Z">
        <w:r w:rsidRPr="001B170D" w:rsidDel="00006803">
          <w:rPr>
            <w:sz w:val="28"/>
            <w:szCs w:val="28"/>
          </w:rPr>
          <w:delText>maladie de Verneuil</w:delText>
        </w:r>
      </w:del>
      <w:ins w:id="205" w:author="NANSSEU NJINGANG, Jobert Richie" w:date="2025-10-30T13:10:00Z" w16du:dateUtc="2025-10-30T11:10:00Z">
        <w:r w:rsidR="00006803">
          <w:rPr>
            <w:sz w:val="28"/>
            <w:szCs w:val="28"/>
          </w:rPr>
          <w:t>MV</w:t>
        </w:r>
      </w:ins>
      <w:r w:rsidRPr="001B170D">
        <w:rPr>
          <w:sz w:val="28"/>
          <w:szCs w:val="28"/>
        </w:rPr>
        <w:t xml:space="preserve"> repos</w:t>
      </w:r>
      <w:ins w:id="206" w:author="NANSSEU NJINGANG, Jobert Richie" w:date="2025-10-30T13:10:00Z" w16du:dateUtc="2025-10-30T11:10:00Z">
        <w:r w:rsidR="00006803">
          <w:rPr>
            <w:sz w:val="28"/>
            <w:szCs w:val="28"/>
          </w:rPr>
          <w:t>ait</w:t>
        </w:r>
      </w:ins>
      <w:del w:id="207" w:author="NANSSEU NJINGANG, Jobert Richie" w:date="2025-10-30T13:10:00Z" w16du:dateUtc="2025-10-30T11:10:00Z">
        <w:r w:rsidRPr="001B170D" w:rsidDel="00006803">
          <w:rPr>
            <w:sz w:val="28"/>
            <w:szCs w:val="28"/>
          </w:rPr>
          <w:delText>e</w:delText>
        </w:r>
      </w:del>
      <w:r w:rsidRPr="001B170D">
        <w:rPr>
          <w:sz w:val="28"/>
          <w:szCs w:val="28"/>
        </w:rPr>
        <w:t xml:space="preserve"> sur un faisceau d’arguments cliniques incluant l’association de 3 critères</w:t>
      </w:r>
      <w:ins w:id="208" w:author="NANSSEU NJINGANG, Jobert Richie" w:date="2025-10-30T13:10:00Z" w16du:dateUtc="2025-10-30T11:10:00Z">
        <w:r w:rsidR="00006803">
          <w:rPr>
            <w:sz w:val="28"/>
            <w:szCs w:val="28"/>
          </w:rPr>
          <w:t xml:space="preserve"> </w:t>
        </w:r>
      </w:ins>
      <w:r w:rsidRPr="001B170D">
        <w:rPr>
          <w:sz w:val="28"/>
          <w:szCs w:val="28"/>
        </w:rPr>
        <w:fldChar w:fldCharType="begin"/>
      </w:r>
      <w:r w:rsidR="006676E6">
        <w:rPr>
          <w:sz w:val="28"/>
          <w:szCs w:val="28"/>
        </w:rPr>
        <w:instrText xml:space="preserve"> ADDIN ZOTERO_ITEM CSL_CITATION {"citationID":"8T2Fqkco","properties":{"formattedCitation":"[25]","plainCitation":"[25]","noteIndex":0},"citationItems":[{"id":851,"uris":["http://zotero.org/users/local/EhEbXidg/items/57LH86JZ"],"itemData":{"id":851,"type":"article-journal","abstract":"Background. — Hidradenitis suppurativa (HS) is a painful chronic inﬂammatory skin disease that heavily impacts quality of life. Many treatments have been proposed for HS but few have a high level of evidence. There is no consensus on the therapeutic strategy to be adopted.","container-title":"Annales de Dermatologie et de Vénéréologie - FMC","DOI":"10.1016/j.fander.2021.07.004","ISSN":"26670623","issue":"3","journalAbbreviation":"Annales de Dermatologie et de Vénéréologie - FMC","language":"fr","page":"170-182","source":"DOI.org (Crossref)","title":"Recommandations françaises sur la prise en charge de l’hidradénite suppurée","volume":"2","author":[{"family":"Bertolotti","given":"A."},{"family":"Sbidian","given":"E."},{"family":"Join-Lambert","given":"O."},{"family":"Bourgault-Villada","given":"I."},{"family":"Moyal-Barracco","given":"M."},{"family":"Perrot","given":"P."},{"family":"Jouan","given":"N."},{"family":"Yordanov","given":"Y."},{"family":"Sidorkiewicz","given":"S."},{"family":"Chazelas","given":"K."},{"family":"Bru-Daprés","given":"M.-F."},{"family":"Caumes","given":"E."},{"family":"Sei","given":"J.-F."},{"family":"Chosidow","given":"O."},{"family":"Beylot-Barry","given":"M."}],"issued":{"date-parts":[["2022",4]]}}}],"schema":"https://github.com/citation-style-language/schema/raw/master/csl-citation.json"} </w:instrText>
      </w:r>
      <w:r w:rsidRPr="001B170D">
        <w:rPr>
          <w:sz w:val="28"/>
          <w:szCs w:val="28"/>
        </w:rPr>
        <w:fldChar w:fldCharType="separate"/>
      </w:r>
      <w:r w:rsidR="006676E6" w:rsidRPr="006676E6">
        <w:rPr>
          <w:sz w:val="28"/>
        </w:rPr>
        <w:t>[25]</w:t>
      </w:r>
      <w:r w:rsidRPr="001B170D">
        <w:rPr>
          <w:sz w:val="28"/>
          <w:szCs w:val="28"/>
        </w:rPr>
        <w:fldChar w:fldCharType="end"/>
      </w:r>
      <w:r w:rsidRPr="001B170D">
        <w:rPr>
          <w:sz w:val="28"/>
          <w:szCs w:val="28"/>
        </w:rPr>
        <w:t xml:space="preserve"> :</w:t>
      </w:r>
    </w:p>
    <w:p w14:paraId="0066524E" w14:textId="1B70F95E" w:rsidR="00DA1950" w:rsidRPr="001B170D" w:rsidRDefault="00DA1950" w:rsidP="001B170D">
      <w:pPr>
        <w:pStyle w:val="NormalWeb"/>
        <w:numPr>
          <w:ilvl w:val="0"/>
          <w:numId w:val="19"/>
        </w:numPr>
        <w:spacing w:line="360" w:lineRule="auto"/>
        <w:jc w:val="both"/>
        <w:rPr>
          <w:sz w:val="28"/>
          <w:szCs w:val="28"/>
        </w:rPr>
      </w:pPr>
      <w:r w:rsidRPr="001B170D">
        <w:rPr>
          <w:sz w:val="28"/>
          <w:szCs w:val="28"/>
        </w:rPr>
        <w:t>Nodules et abcès douloureux évoluant vers la suppuration, la fistulisation et/ou la formation de cicatrices</w:t>
      </w:r>
      <w:ins w:id="209" w:author="NANSSEU NJINGANG, Jobert Richie" w:date="2025-10-30T13:15:00Z" w16du:dateUtc="2025-10-30T11:15:00Z">
        <w:r w:rsidR="00820138">
          <w:rPr>
            <w:sz w:val="28"/>
            <w:szCs w:val="28"/>
          </w:rPr>
          <w:t> ;</w:t>
        </w:r>
      </w:ins>
      <w:del w:id="210" w:author="NANSSEU NJINGANG, Jobert Richie" w:date="2025-10-30T13:15:00Z" w16du:dateUtc="2025-10-30T11:15:00Z">
        <w:r w:rsidRPr="001B170D" w:rsidDel="00820138">
          <w:rPr>
            <w:sz w:val="28"/>
            <w:szCs w:val="28"/>
          </w:rPr>
          <w:delText>.</w:delText>
        </w:r>
      </w:del>
      <w:r w:rsidRPr="001B170D">
        <w:rPr>
          <w:sz w:val="28"/>
          <w:szCs w:val="28"/>
        </w:rPr>
        <w:t xml:space="preserve"> </w:t>
      </w:r>
    </w:p>
    <w:p w14:paraId="70701B3A" w14:textId="4565290D" w:rsidR="00DA1950" w:rsidRPr="001B170D" w:rsidRDefault="00DA1950" w:rsidP="001B170D">
      <w:pPr>
        <w:pStyle w:val="NormalWeb"/>
        <w:numPr>
          <w:ilvl w:val="0"/>
          <w:numId w:val="19"/>
        </w:numPr>
        <w:spacing w:line="360" w:lineRule="auto"/>
        <w:jc w:val="both"/>
        <w:rPr>
          <w:sz w:val="28"/>
          <w:szCs w:val="28"/>
        </w:rPr>
      </w:pPr>
      <w:r w:rsidRPr="001B170D">
        <w:rPr>
          <w:sz w:val="28"/>
          <w:szCs w:val="28"/>
        </w:rPr>
        <w:t>Localisations typiques : aisselles, plis inguinaux, région périanale et/ou périnéale, seins et plis sous-mammaires, pli inter-fessier, pubis</w:t>
      </w:r>
      <w:ins w:id="211" w:author="NANSSEU NJINGANG, Jobert Richie" w:date="2025-10-30T13:15:00Z" w16du:dateUtc="2025-10-30T11:15:00Z">
        <w:r w:rsidR="00820138">
          <w:rPr>
            <w:sz w:val="28"/>
            <w:szCs w:val="28"/>
          </w:rPr>
          <w:t> ;</w:t>
        </w:r>
      </w:ins>
      <w:del w:id="212" w:author="NANSSEU NJINGANG, Jobert Richie" w:date="2025-10-30T13:15:00Z" w16du:dateUtc="2025-10-30T11:15:00Z">
        <w:r w:rsidRPr="001B170D" w:rsidDel="00820138">
          <w:rPr>
            <w:sz w:val="28"/>
            <w:szCs w:val="28"/>
          </w:rPr>
          <w:delText>.</w:delText>
        </w:r>
      </w:del>
    </w:p>
    <w:p w14:paraId="17D17650" w14:textId="77777777" w:rsidR="00DA1950" w:rsidRPr="001B170D" w:rsidRDefault="00DA1950" w:rsidP="001B170D">
      <w:pPr>
        <w:pStyle w:val="NormalWeb"/>
        <w:numPr>
          <w:ilvl w:val="0"/>
          <w:numId w:val="19"/>
        </w:numPr>
        <w:spacing w:line="360" w:lineRule="auto"/>
        <w:jc w:val="both"/>
        <w:rPr>
          <w:sz w:val="28"/>
          <w:szCs w:val="28"/>
        </w:rPr>
      </w:pPr>
      <w:r w:rsidRPr="001B170D">
        <w:rPr>
          <w:sz w:val="28"/>
          <w:szCs w:val="28"/>
        </w:rPr>
        <w:t>Caractère chronique et récidivant des lésions : au moins 2 poussées en 6 mois.</w:t>
      </w:r>
      <w:commentRangeEnd w:id="203"/>
      <w:r w:rsidR="00820138">
        <w:rPr>
          <w:rStyle w:val="Marquedecommentaire"/>
          <w:rFonts w:asciiTheme="minorHAnsi" w:eastAsiaTheme="minorHAnsi" w:hAnsiTheme="minorHAnsi" w:cstheme="minorBidi"/>
          <w:kern w:val="2"/>
          <w:lang w:eastAsia="en-US"/>
          <w14:ligatures w14:val="standardContextual"/>
        </w:rPr>
        <w:commentReference w:id="203"/>
      </w:r>
    </w:p>
    <w:p w14:paraId="59B48EB0" w14:textId="77777777" w:rsidR="00DA1950" w:rsidRPr="001B170D" w:rsidRDefault="00DA1950" w:rsidP="001B170D">
      <w:pPr>
        <w:pStyle w:val="NormalWeb"/>
        <w:numPr>
          <w:ilvl w:val="0"/>
          <w:numId w:val="18"/>
        </w:numPr>
        <w:spacing w:line="360" w:lineRule="auto"/>
        <w:jc w:val="both"/>
        <w:rPr>
          <w:sz w:val="28"/>
          <w:szCs w:val="28"/>
        </w:rPr>
      </w:pPr>
      <w:r w:rsidRPr="001B170D">
        <w:rPr>
          <w:sz w:val="28"/>
          <w:szCs w:val="28"/>
        </w:rPr>
        <w:t>Volet rétrospectif : tous les dossiers médicaux exploitables.</w:t>
      </w:r>
    </w:p>
    <w:p w14:paraId="7ED2D58B" w14:textId="77777777" w:rsidR="00DA1950" w:rsidRPr="001B170D" w:rsidRDefault="00DA1950" w:rsidP="001B170D">
      <w:pPr>
        <w:pStyle w:val="NormalWeb"/>
        <w:numPr>
          <w:ilvl w:val="0"/>
          <w:numId w:val="17"/>
        </w:numPr>
        <w:spacing w:line="360" w:lineRule="auto"/>
        <w:jc w:val="both"/>
        <w:rPr>
          <w:sz w:val="28"/>
          <w:szCs w:val="28"/>
        </w:rPr>
      </w:pPr>
      <w:r w:rsidRPr="001B170D">
        <w:rPr>
          <w:rStyle w:val="lev"/>
          <w:sz w:val="28"/>
          <w:szCs w:val="28"/>
        </w:rPr>
        <w:t xml:space="preserve">Critères de non-inclusion </w:t>
      </w:r>
      <w:del w:id="213" w:author="NANSSEU NJINGANG, Jobert Richie" w:date="2025-10-30T13:11:00Z" w16du:dateUtc="2025-10-30T11:11:00Z">
        <w:r w:rsidRPr="001B170D" w:rsidDel="00006803">
          <w:rPr>
            <w:rStyle w:val="lev"/>
            <w:sz w:val="28"/>
            <w:szCs w:val="28"/>
          </w:rPr>
          <w:delText>:</w:delText>
        </w:r>
      </w:del>
    </w:p>
    <w:p w14:paraId="79572D01" w14:textId="7C25E1F4" w:rsidR="00DA1950" w:rsidRPr="001B170D" w:rsidRDefault="00DA1950" w:rsidP="001B170D">
      <w:pPr>
        <w:pStyle w:val="NormalWeb"/>
        <w:numPr>
          <w:ilvl w:val="0"/>
          <w:numId w:val="16"/>
        </w:numPr>
        <w:spacing w:line="360" w:lineRule="auto"/>
        <w:jc w:val="both"/>
        <w:rPr>
          <w:sz w:val="28"/>
          <w:szCs w:val="28"/>
        </w:rPr>
      </w:pPr>
      <w:r w:rsidRPr="001B170D">
        <w:rPr>
          <w:sz w:val="28"/>
          <w:szCs w:val="28"/>
        </w:rPr>
        <w:t>Dossiers incomplets ou inexploitables, c’est-à-dire ne comportant pas au moins les données épidémiologiques</w:t>
      </w:r>
      <w:ins w:id="214" w:author="NANSSEU NJINGANG, Jobert Richie" w:date="2025-10-30T13:17:00Z" w16du:dateUtc="2025-10-30T11:17:00Z">
        <w:r w:rsidR="00820138">
          <w:rPr>
            <w:sz w:val="28"/>
            <w:szCs w:val="28"/>
          </w:rPr>
          <w:t> ;</w:t>
        </w:r>
      </w:ins>
      <w:del w:id="215" w:author="NANSSEU NJINGANG, Jobert Richie" w:date="2025-10-30T13:17:00Z" w16du:dateUtc="2025-10-30T11:17:00Z">
        <w:r w:rsidRPr="001B170D" w:rsidDel="00820138">
          <w:rPr>
            <w:sz w:val="28"/>
            <w:szCs w:val="28"/>
          </w:rPr>
          <w:delText>.</w:delText>
        </w:r>
      </w:del>
    </w:p>
    <w:p w14:paraId="206674C7" w14:textId="6D61E280" w:rsidR="00DA1950" w:rsidRPr="001B170D" w:rsidRDefault="00DA1950" w:rsidP="001B170D">
      <w:pPr>
        <w:pStyle w:val="NormalWeb"/>
        <w:numPr>
          <w:ilvl w:val="0"/>
          <w:numId w:val="16"/>
        </w:numPr>
        <w:spacing w:line="360" w:lineRule="auto"/>
        <w:jc w:val="both"/>
        <w:rPr>
          <w:sz w:val="28"/>
          <w:szCs w:val="28"/>
        </w:rPr>
      </w:pPr>
      <w:r w:rsidRPr="001B170D">
        <w:rPr>
          <w:sz w:val="28"/>
          <w:szCs w:val="28"/>
        </w:rPr>
        <w:t>Tout patient présentant une autre maladie susceptible d’altérer la qualité de vie (cancer, maladie rénale chronique, drépanocytose etc.)</w:t>
      </w:r>
      <w:ins w:id="216" w:author="NANSSEU NJINGANG, Jobert Richie" w:date="2025-10-30T13:16:00Z" w16du:dateUtc="2025-10-30T11:16:00Z">
        <w:r w:rsidR="00820138">
          <w:rPr>
            <w:sz w:val="28"/>
            <w:szCs w:val="28"/>
          </w:rPr>
          <w:t>.</w:t>
        </w:r>
      </w:ins>
    </w:p>
    <w:p w14:paraId="159AC20C" w14:textId="77777777" w:rsidR="00DA1950" w:rsidRPr="001B170D" w:rsidRDefault="00DA1950" w:rsidP="001B170D">
      <w:pPr>
        <w:spacing w:after="0" w:line="360" w:lineRule="auto"/>
        <w:jc w:val="both"/>
        <w:rPr>
          <w:rFonts w:ascii="Times New Roman" w:hAnsi="Times New Roman" w:cs="Times New Roman"/>
          <w:b/>
          <w:sz w:val="28"/>
          <w:szCs w:val="28"/>
        </w:rPr>
      </w:pPr>
      <w:r w:rsidRPr="001B170D">
        <w:rPr>
          <w:rFonts w:ascii="Times New Roman" w:hAnsi="Times New Roman" w:cs="Times New Roman"/>
          <w:b/>
          <w:sz w:val="28"/>
          <w:szCs w:val="28"/>
        </w:rPr>
        <w:t>2.2.3. Echantillonnage</w:t>
      </w:r>
    </w:p>
    <w:p w14:paraId="6D131256" w14:textId="037E497B" w:rsidR="00DA1950" w:rsidRPr="001B170D" w:rsidRDefault="00DA1950" w:rsidP="001B170D">
      <w:pPr>
        <w:pStyle w:val="NormalWeb"/>
        <w:spacing w:line="360" w:lineRule="auto"/>
        <w:jc w:val="both"/>
        <w:rPr>
          <w:sz w:val="28"/>
          <w:szCs w:val="28"/>
        </w:rPr>
      </w:pPr>
      <w:r w:rsidRPr="001B170D">
        <w:rPr>
          <w:sz w:val="28"/>
          <w:szCs w:val="28"/>
        </w:rPr>
        <w:t xml:space="preserve">Un échantillonnage exhaustif non probabiliste </w:t>
      </w:r>
      <w:del w:id="217" w:author="NANSSEU NJINGANG, Jobert Richie" w:date="2025-10-30T13:12:00Z" w16du:dateUtc="2025-10-30T11:12:00Z">
        <w:r w:rsidRPr="001B170D" w:rsidDel="00006803">
          <w:rPr>
            <w:sz w:val="28"/>
            <w:szCs w:val="28"/>
          </w:rPr>
          <w:delText xml:space="preserve">était </w:delText>
        </w:r>
      </w:del>
      <w:ins w:id="218" w:author="NANSSEU NJINGANG, Jobert Richie" w:date="2025-10-30T13:12:00Z" w16du:dateUtc="2025-10-30T11:12:00Z">
        <w:r w:rsidR="00006803">
          <w:rPr>
            <w:sz w:val="28"/>
            <w:szCs w:val="28"/>
          </w:rPr>
          <w:t xml:space="preserve">a été </w:t>
        </w:r>
      </w:ins>
      <w:r w:rsidRPr="001B170D">
        <w:rPr>
          <w:sz w:val="28"/>
          <w:szCs w:val="28"/>
        </w:rPr>
        <w:t xml:space="preserve">réalisé, incluant tous les cas répondant aux critères d’inclusion dans les différents </w:t>
      </w:r>
      <w:del w:id="219" w:author="NANSSEU NJINGANG, Jobert Richie" w:date="2025-10-30T13:13:00Z" w16du:dateUtc="2025-10-30T11:13:00Z">
        <w:r w:rsidRPr="001B170D" w:rsidDel="00006803">
          <w:rPr>
            <w:sz w:val="28"/>
            <w:szCs w:val="28"/>
          </w:rPr>
          <w:delText>centres</w:delText>
        </w:r>
      </w:del>
      <w:ins w:id="220" w:author="NANSSEU NJINGANG, Jobert Richie" w:date="2025-10-30T13:13:00Z" w16du:dateUtc="2025-10-30T11:13:00Z">
        <w:r w:rsidR="00006803">
          <w:rPr>
            <w:sz w:val="28"/>
            <w:szCs w:val="28"/>
          </w:rPr>
          <w:t>sites de l’étude</w:t>
        </w:r>
      </w:ins>
      <w:r w:rsidRPr="001B170D">
        <w:rPr>
          <w:sz w:val="28"/>
          <w:szCs w:val="28"/>
        </w:rPr>
        <w:t>.</w:t>
      </w:r>
    </w:p>
    <w:p w14:paraId="0FB34E21" w14:textId="77777777" w:rsidR="00DA1950" w:rsidRPr="001B170D" w:rsidRDefault="00DA1950" w:rsidP="001B170D">
      <w:pPr>
        <w:spacing w:after="0" w:line="360" w:lineRule="auto"/>
        <w:jc w:val="both"/>
        <w:rPr>
          <w:rFonts w:ascii="Times New Roman" w:hAnsi="Times New Roman" w:cs="Times New Roman"/>
          <w:b/>
          <w:sz w:val="28"/>
          <w:szCs w:val="28"/>
        </w:rPr>
      </w:pPr>
      <w:r w:rsidRPr="001B170D">
        <w:rPr>
          <w:rFonts w:ascii="Times New Roman" w:hAnsi="Times New Roman" w:cs="Times New Roman"/>
          <w:b/>
          <w:sz w:val="28"/>
          <w:szCs w:val="28"/>
        </w:rPr>
        <w:t>2.2.4. Variables</w:t>
      </w:r>
    </w:p>
    <w:p w14:paraId="6CC8F637" w14:textId="77777777" w:rsidR="00DA1950" w:rsidRPr="001B170D" w:rsidRDefault="00DA195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variables collectées étaient : </w:t>
      </w:r>
    </w:p>
    <w:p w14:paraId="749A9EF4" w14:textId="1C46DBF8" w:rsidR="00DA1950" w:rsidRPr="001B170D" w:rsidRDefault="00DA1950" w:rsidP="001B170D">
      <w:pPr>
        <w:pStyle w:val="Paragraphedeliste"/>
        <w:numPr>
          <w:ilvl w:val="0"/>
          <w:numId w:val="6"/>
        </w:numPr>
        <w:spacing w:after="0" w:line="360" w:lineRule="auto"/>
        <w:jc w:val="both"/>
        <w:rPr>
          <w:rFonts w:ascii="Times New Roman" w:hAnsi="Times New Roman"/>
          <w:sz w:val="28"/>
          <w:szCs w:val="28"/>
        </w:rPr>
      </w:pPr>
      <w:r w:rsidRPr="001B170D">
        <w:rPr>
          <w:rFonts w:ascii="Times New Roman" w:hAnsi="Times New Roman"/>
          <w:sz w:val="28"/>
          <w:szCs w:val="28"/>
        </w:rPr>
        <w:t>Données socio-démographiques : âge, sexe, origine ethnique, profession</w:t>
      </w:r>
      <w:ins w:id="221" w:author="NANSSEU NJINGANG, Jobert Richie" w:date="2025-10-30T13:22:00Z" w16du:dateUtc="2025-10-30T11:22:00Z">
        <w:r w:rsidR="00820138">
          <w:rPr>
            <w:rFonts w:ascii="Times New Roman" w:hAnsi="Times New Roman"/>
            <w:sz w:val="28"/>
            <w:szCs w:val="28"/>
          </w:rPr>
          <w:t> ;</w:t>
        </w:r>
      </w:ins>
      <w:del w:id="222" w:author="NANSSEU NJINGANG, Jobert Richie" w:date="2025-10-30T13:22:00Z" w16du:dateUtc="2025-10-30T11:22:00Z">
        <w:r w:rsidRPr="001B170D" w:rsidDel="00820138">
          <w:rPr>
            <w:rFonts w:ascii="Times New Roman" w:hAnsi="Times New Roman"/>
            <w:sz w:val="28"/>
            <w:szCs w:val="28"/>
          </w:rPr>
          <w:delText>.</w:delText>
        </w:r>
      </w:del>
      <w:r w:rsidRPr="001B170D">
        <w:rPr>
          <w:rFonts w:ascii="Times New Roman" w:hAnsi="Times New Roman"/>
          <w:sz w:val="28"/>
          <w:szCs w:val="28"/>
        </w:rPr>
        <w:t xml:space="preserve">  </w:t>
      </w:r>
    </w:p>
    <w:p w14:paraId="6AD0E3F5" w14:textId="77777777" w:rsidR="00DA1950" w:rsidRPr="001B170D" w:rsidRDefault="00DA1950" w:rsidP="001B170D">
      <w:pPr>
        <w:pStyle w:val="Paragraphedeliste"/>
        <w:numPr>
          <w:ilvl w:val="0"/>
          <w:numId w:val="6"/>
        </w:numPr>
        <w:spacing w:after="0" w:line="360" w:lineRule="auto"/>
        <w:jc w:val="both"/>
        <w:rPr>
          <w:rFonts w:ascii="Times New Roman" w:hAnsi="Times New Roman"/>
          <w:sz w:val="28"/>
          <w:szCs w:val="28"/>
        </w:rPr>
      </w:pPr>
      <w:r w:rsidRPr="001B170D">
        <w:rPr>
          <w:rFonts w:ascii="Times New Roman" w:hAnsi="Times New Roman"/>
          <w:sz w:val="28"/>
          <w:szCs w:val="28"/>
        </w:rPr>
        <w:t>Données cliniques</w:t>
      </w:r>
    </w:p>
    <w:p w14:paraId="6AC62ECE" w14:textId="65B9F74E" w:rsidR="00DA1950" w:rsidRPr="001B170D" w:rsidRDefault="00DA1950" w:rsidP="001B170D">
      <w:pPr>
        <w:pStyle w:val="Paragraphedeliste"/>
        <w:numPr>
          <w:ilvl w:val="1"/>
          <w:numId w:val="6"/>
        </w:numPr>
        <w:spacing w:after="0" w:line="360" w:lineRule="auto"/>
        <w:jc w:val="both"/>
        <w:rPr>
          <w:rFonts w:ascii="Times New Roman" w:hAnsi="Times New Roman"/>
          <w:sz w:val="28"/>
          <w:szCs w:val="28"/>
        </w:rPr>
      </w:pPr>
      <w:r w:rsidRPr="001B170D">
        <w:rPr>
          <w:rFonts w:ascii="Times New Roman" w:hAnsi="Times New Roman"/>
          <w:sz w:val="28"/>
          <w:szCs w:val="28"/>
        </w:rPr>
        <w:t>Antécédents : antécédents personnels, familiaux ; traitement antérieur etc.</w:t>
      </w:r>
      <w:ins w:id="223" w:author="NANSSEU NJINGANG, Jobert Richie" w:date="2025-10-30T13:23:00Z" w16du:dateUtc="2025-10-30T11:23:00Z">
        <w:r w:rsidR="00820138">
          <w:rPr>
            <w:rFonts w:ascii="Times New Roman" w:hAnsi="Times New Roman"/>
            <w:sz w:val="28"/>
            <w:szCs w:val="28"/>
          </w:rPr>
          <w:t> ;</w:t>
        </w:r>
      </w:ins>
    </w:p>
    <w:p w14:paraId="4FFE77F7" w14:textId="220BFE51" w:rsidR="00DA1950" w:rsidRPr="001B170D" w:rsidRDefault="00DA1950" w:rsidP="001B170D">
      <w:pPr>
        <w:pStyle w:val="Paragraphedeliste"/>
        <w:numPr>
          <w:ilvl w:val="1"/>
          <w:numId w:val="6"/>
        </w:numPr>
        <w:spacing w:after="0" w:line="360" w:lineRule="auto"/>
        <w:jc w:val="both"/>
        <w:rPr>
          <w:rFonts w:ascii="Times New Roman" w:hAnsi="Times New Roman"/>
          <w:sz w:val="28"/>
          <w:szCs w:val="28"/>
        </w:rPr>
      </w:pPr>
      <w:r w:rsidRPr="001B170D">
        <w:rPr>
          <w:rFonts w:ascii="Times New Roman" w:hAnsi="Times New Roman"/>
          <w:sz w:val="28"/>
          <w:szCs w:val="28"/>
        </w:rPr>
        <w:lastRenderedPageBreak/>
        <w:t>Mode de vie du patient : alcool, tabac, stupéfiants, médicaments, etc.</w:t>
      </w:r>
      <w:ins w:id="224" w:author="NANSSEU NJINGANG, Jobert Richie" w:date="2025-10-30T13:22:00Z" w16du:dateUtc="2025-10-30T11:22:00Z">
        <w:r w:rsidR="00820138">
          <w:rPr>
            <w:rFonts w:ascii="Times New Roman" w:hAnsi="Times New Roman"/>
            <w:sz w:val="28"/>
            <w:szCs w:val="28"/>
          </w:rPr>
          <w:t> ;</w:t>
        </w:r>
      </w:ins>
    </w:p>
    <w:p w14:paraId="704D248E" w14:textId="387A3CE4" w:rsidR="00DA1950" w:rsidRPr="001B170D" w:rsidRDefault="00DA1950" w:rsidP="001B170D">
      <w:pPr>
        <w:pStyle w:val="Paragraphedeliste"/>
        <w:numPr>
          <w:ilvl w:val="1"/>
          <w:numId w:val="6"/>
        </w:numPr>
        <w:spacing w:after="0" w:line="360" w:lineRule="auto"/>
        <w:jc w:val="both"/>
        <w:rPr>
          <w:rFonts w:ascii="Times New Roman" w:hAnsi="Times New Roman"/>
          <w:sz w:val="28"/>
          <w:szCs w:val="28"/>
        </w:rPr>
      </w:pPr>
      <w:r w:rsidRPr="001B170D">
        <w:rPr>
          <w:rFonts w:ascii="Times New Roman" w:hAnsi="Times New Roman"/>
          <w:sz w:val="28"/>
          <w:szCs w:val="28"/>
        </w:rPr>
        <w:t>Diagnostic : lésions élémentaires, stade de Hurley, comorbidités associées (Crohn, acné conglobata, etc.)</w:t>
      </w:r>
      <w:ins w:id="225" w:author="NANSSEU NJINGANG, Jobert Richie" w:date="2025-10-30T13:22:00Z" w16du:dateUtc="2025-10-30T11:22:00Z">
        <w:r w:rsidR="00820138">
          <w:rPr>
            <w:rFonts w:ascii="Times New Roman" w:hAnsi="Times New Roman"/>
            <w:sz w:val="28"/>
            <w:szCs w:val="28"/>
          </w:rPr>
          <w:t> ;</w:t>
        </w:r>
      </w:ins>
      <w:del w:id="226" w:author="NANSSEU NJINGANG, Jobert Richie" w:date="2025-10-30T13:22:00Z" w16du:dateUtc="2025-10-30T11:22:00Z">
        <w:r w:rsidRPr="001B170D" w:rsidDel="00820138">
          <w:rPr>
            <w:rFonts w:ascii="Times New Roman" w:hAnsi="Times New Roman"/>
            <w:sz w:val="28"/>
            <w:szCs w:val="28"/>
          </w:rPr>
          <w:delText>.</w:delText>
        </w:r>
      </w:del>
      <w:r w:rsidRPr="001B170D">
        <w:rPr>
          <w:rFonts w:ascii="Times New Roman" w:hAnsi="Times New Roman"/>
          <w:sz w:val="28"/>
          <w:szCs w:val="28"/>
        </w:rPr>
        <w:t xml:space="preserve"> </w:t>
      </w:r>
    </w:p>
    <w:p w14:paraId="5A805604" w14:textId="042676AC" w:rsidR="00DA1950" w:rsidRPr="001B170D" w:rsidRDefault="00DA1950" w:rsidP="001B170D">
      <w:pPr>
        <w:pStyle w:val="Paragraphedeliste"/>
        <w:numPr>
          <w:ilvl w:val="1"/>
          <w:numId w:val="6"/>
        </w:numPr>
        <w:spacing w:after="0" w:line="360" w:lineRule="auto"/>
        <w:jc w:val="both"/>
        <w:rPr>
          <w:rFonts w:ascii="Times New Roman" w:hAnsi="Times New Roman"/>
          <w:sz w:val="28"/>
          <w:szCs w:val="28"/>
        </w:rPr>
      </w:pPr>
      <w:r w:rsidRPr="001B170D">
        <w:rPr>
          <w:rFonts w:ascii="Times New Roman" w:hAnsi="Times New Roman"/>
          <w:sz w:val="28"/>
          <w:szCs w:val="28"/>
        </w:rPr>
        <w:t>Traitement</w:t>
      </w:r>
      <w:ins w:id="227" w:author="NANSSEU NJINGANG, Jobert Richie" w:date="2025-10-30T13:22:00Z" w16du:dateUtc="2025-10-30T11:22:00Z">
        <w:r w:rsidR="00820138">
          <w:rPr>
            <w:rFonts w:ascii="Times New Roman" w:hAnsi="Times New Roman"/>
            <w:sz w:val="28"/>
            <w:szCs w:val="28"/>
          </w:rPr>
          <w:t>.</w:t>
        </w:r>
      </w:ins>
      <w:del w:id="228" w:author="NANSSEU NJINGANG, Jobert Richie" w:date="2025-10-30T13:22:00Z" w16du:dateUtc="2025-10-30T11:22:00Z">
        <w:r w:rsidRPr="001B170D" w:rsidDel="00820138">
          <w:rPr>
            <w:rFonts w:ascii="Times New Roman" w:hAnsi="Times New Roman"/>
            <w:sz w:val="28"/>
            <w:szCs w:val="28"/>
          </w:rPr>
          <w:delText> </w:delText>
        </w:r>
      </w:del>
    </w:p>
    <w:p w14:paraId="0870D02B" w14:textId="4E167F27" w:rsidR="00DA1950" w:rsidRPr="001B170D" w:rsidRDefault="00DA1950" w:rsidP="001B170D">
      <w:pPr>
        <w:pStyle w:val="Paragraphedeliste"/>
        <w:numPr>
          <w:ilvl w:val="0"/>
          <w:numId w:val="2"/>
        </w:numPr>
        <w:spacing w:after="0" w:line="360" w:lineRule="auto"/>
        <w:jc w:val="both"/>
        <w:rPr>
          <w:rFonts w:ascii="Times New Roman" w:hAnsi="Times New Roman"/>
          <w:sz w:val="28"/>
          <w:szCs w:val="28"/>
        </w:rPr>
      </w:pPr>
      <w:r w:rsidRPr="001B170D">
        <w:rPr>
          <w:rFonts w:ascii="Times New Roman" w:hAnsi="Times New Roman"/>
          <w:sz w:val="28"/>
          <w:szCs w:val="28"/>
        </w:rPr>
        <w:t>Données sur la qualité de vie</w:t>
      </w:r>
      <w:r w:rsidRPr="001B170D">
        <w:rPr>
          <w:rStyle w:val="lev"/>
          <w:rFonts w:ascii="Times New Roman" w:hAnsi="Times New Roman"/>
          <w:sz w:val="28"/>
          <w:szCs w:val="28"/>
        </w:rPr>
        <w:t xml:space="preserve"> :</w:t>
      </w:r>
      <w:r w:rsidRPr="001B170D">
        <w:rPr>
          <w:rFonts w:ascii="Times New Roman" w:hAnsi="Times New Roman"/>
          <w:sz w:val="28"/>
          <w:szCs w:val="28"/>
        </w:rPr>
        <w:t xml:space="preserve"> </w:t>
      </w:r>
      <w:ins w:id="229" w:author="NANSSEU NJINGANG, Jobert Richie" w:date="2025-10-30T13:24:00Z" w16du:dateUtc="2025-10-30T11:24:00Z">
        <w:r w:rsidR="007B678A">
          <w:rPr>
            <w:rFonts w:ascii="Times New Roman" w:hAnsi="Times New Roman"/>
            <w:sz w:val="28"/>
            <w:szCs w:val="28"/>
          </w:rPr>
          <w:t xml:space="preserve">la qualité de vie a été évaluée chez les patients recrutés en prospectif par </w:t>
        </w:r>
      </w:ins>
      <w:del w:id="230" w:author="NANSSEU NJINGANG, Jobert Richie" w:date="2025-10-30T13:24:00Z" w16du:dateUtc="2025-10-30T11:24:00Z">
        <w:r w:rsidRPr="001B170D" w:rsidDel="007B678A">
          <w:rPr>
            <w:rFonts w:ascii="Times New Roman" w:hAnsi="Times New Roman"/>
            <w:sz w:val="28"/>
            <w:szCs w:val="28"/>
          </w:rPr>
          <w:delText xml:space="preserve">évaluation par </w:delText>
        </w:r>
      </w:del>
      <w:r w:rsidRPr="001B170D">
        <w:rPr>
          <w:rFonts w:ascii="Times New Roman" w:hAnsi="Times New Roman"/>
          <w:sz w:val="28"/>
          <w:szCs w:val="28"/>
        </w:rPr>
        <w:t>le Dermatology Life Quality Index (DLQI) à partir de 16 ans et le Children Dermatology Life Quality Index (CDLQI) pour les patients de 5 à 16 ans.</w:t>
      </w:r>
      <w:del w:id="231" w:author="NANSSEU NJINGANG, Jobert Richie" w:date="2025-10-30T13:32:00Z" w16du:dateUtc="2025-10-30T11:32:00Z">
        <w:r w:rsidRPr="001B170D" w:rsidDel="007B678A">
          <w:rPr>
            <w:rFonts w:ascii="Times New Roman" w:hAnsi="Times New Roman"/>
            <w:sz w:val="28"/>
            <w:szCs w:val="28"/>
          </w:rPr>
          <w:delText> ; chez les patients inclus en prospectif</w:delText>
        </w:r>
      </w:del>
      <w:r w:rsidRPr="001B170D">
        <w:rPr>
          <w:rFonts w:ascii="Times New Roman" w:hAnsi="Times New Roman"/>
          <w:sz w:val="28"/>
          <w:szCs w:val="28"/>
        </w:rPr>
        <w:t>.</w:t>
      </w:r>
    </w:p>
    <w:p w14:paraId="6AEEA6A2" w14:textId="77777777" w:rsidR="00DA1950" w:rsidRPr="001B170D" w:rsidRDefault="00DA1950" w:rsidP="001B170D">
      <w:pPr>
        <w:pStyle w:val="Bibliographie"/>
        <w:spacing w:line="360" w:lineRule="auto"/>
        <w:ind w:left="0" w:firstLine="0"/>
        <w:jc w:val="both"/>
        <w:rPr>
          <w:rFonts w:ascii="Times New Roman" w:hAnsi="Times New Roman" w:cs="Times New Roman"/>
          <w:sz w:val="28"/>
          <w:szCs w:val="28"/>
        </w:rPr>
      </w:pPr>
    </w:p>
    <w:p w14:paraId="607B8AB6" w14:textId="77777777" w:rsidR="00DA1950" w:rsidRPr="001B170D" w:rsidRDefault="00DA195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b/>
          <w:sz w:val="28"/>
          <w:szCs w:val="28"/>
        </w:rPr>
        <w:t>2.2.5. Collecte des données</w:t>
      </w:r>
    </w:p>
    <w:p w14:paraId="7E855DAD" w14:textId="22944D48" w:rsidR="00DA1950" w:rsidRPr="001B170D" w:rsidRDefault="00DA1950" w:rsidP="001B170D">
      <w:pPr>
        <w:pStyle w:val="NormalWeb"/>
        <w:spacing w:line="360" w:lineRule="auto"/>
        <w:ind w:left="708"/>
        <w:jc w:val="both"/>
        <w:rPr>
          <w:sz w:val="28"/>
          <w:szCs w:val="28"/>
        </w:rPr>
      </w:pPr>
      <w:r w:rsidRPr="001B170D">
        <w:rPr>
          <w:sz w:val="28"/>
          <w:szCs w:val="28"/>
        </w:rPr>
        <w:t xml:space="preserve"> </w:t>
      </w:r>
      <w:r w:rsidRPr="001B170D">
        <w:rPr>
          <w:b/>
          <w:bCs/>
          <w:sz w:val="28"/>
          <w:szCs w:val="28"/>
        </w:rPr>
        <w:t>Prospectif</w:t>
      </w:r>
      <w:r w:rsidRPr="001B170D">
        <w:rPr>
          <w:rStyle w:val="lev"/>
          <w:sz w:val="28"/>
          <w:szCs w:val="28"/>
        </w:rPr>
        <w:t xml:space="preserve"> :</w:t>
      </w:r>
      <w:r w:rsidRPr="001B170D">
        <w:rPr>
          <w:sz w:val="28"/>
          <w:szCs w:val="28"/>
        </w:rPr>
        <w:t xml:space="preserve"> les patients </w:t>
      </w:r>
      <w:commentRangeStart w:id="232"/>
      <w:r w:rsidRPr="001B170D">
        <w:rPr>
          <w:sz w:val="28"/>
          <w:szCs w:val="28"/>
        </w:rPr>
        <w:t>étaient</w:t>
      </w:r>
      <w:commentRangeEnd w:id="232"/>
      <w:r w:rsidR="007B678A">
        <w:rPr>
          <w:rStyle w:val="Marquedecommentaire"/>
          <w:rFonts w:asciiTheme="minorHAnsi" w:eastAsiaTheme="minorHAnsi" w:hAnsiTheme="minorHAnsi" w:cstheme="minorBidi"/>
          <w:kern w:val="2"/>
          <w:lang w:eastAsia="en-US"/>
          <w14:ligatures w14:val="standardContextual"/>
        </w:rPr>
        <w:commentReference w:id="232"/>
      </w:r>
      <w:r w:rsidRPr="001B170D">
        <w:rPr>
          <w:sz w:val="28"/>
          <w:szCs w:val="28"/>
        </w:rPr>
        <w:t xml:space="preserve"> </w:t>
      </w:r>
      <w:ins w:id="233" w:author="NANSSEU NJINGANG, Jobert Richie" w:date="2025-10-30T13:32:00Z" w16du:dateUtc="2025-10-30T11:32:00Z">
        <w:r w:rsidR="007B678A">
          <w:rPr>
            <w:sz w:val="28"/>
            <w:szCs w:val="28"/>
          </w:rPr>
          <w:t xml:space="preserve">ont été </w:t>
        </w:r>
      </w:ins>
      <w:r w:rsidRPr="001B170D">
        <w:rPr>
          <w:sz w:val="28"/>
          <w:szCs w:val="28"/>
        </w:rPr>
        <w:t xml:space="preserve">interrogés (anamnèse complète), examinés par un dermatologue/DES. L’évaluation du retentissement de leur condition sur la qualité de vie des patients </w:t>
      </w:r>
      <w:del w:id="234" w:author="NANSSEU NJINGANG, Jobert Richie" w:date="2025-10-30T13:33:00Z" w16du:dateUtc="2025-10-30T11:33:00Z">
        <w:r w:rsidRPr="001B170D" w:rsidDel="007B678A">
          <w:rPr>
            <w:sz w:val="28"/>
            <w:szCs w:val="28"/>
          </w:rPr>
          <w:delText xml:space="preserve">était </w:delText>
        </w:r>
      </w:del>
      <w:ins w:id="235" w:author="NANSSEU NJINGANG, Jobert Richie" w:date="2025-10-30T13:33:00Z" w16du:dateUtc="2025-10-30T11:33:00Z">
        <w:r w:rsidR="007B678A">
          <w:rPr>
            <w:sz w:val="28"/>
            <w:szCs w:val="28"/>
          </w:rPr>
          <w:t>a été</w:t>
        </w:r>
        <w:r w:rsidR="007B678A" w:rsidRPr="001B170D">
          <w:rPr>
            <w:sz w:val="28"/>
            <w:szCs w:val="28"/>
          </w:rPr>
          <w:t xml:space="preserve"> </w:t>
        </w:r>
      </w:ins>
      <w:r w:rsidRPr="001B170D">
        <w:rPr>
          <w:sz w:val="28"/>
          <w:szCs w:val="28"/>
        </w:rPr>
        <w:t xml:space="preserve">faite à partir du DLQI/CDLQI. </w:t>
      </w:r>
    </w:p>
    <w:p w14:paraId="5D67B5D3" w14:textId="6A12DB03" w:rsidR="00DA1950" w:rsidRPr="001B170D" w:rsidRDefault="00DA1950" w:rsidP="001B170D">
      <w:pPr>
        <w:pStyle w:val="NormalWeb"/>
        <w:spacing w:line="360" w:lineRule="auto"/>
        <w:ind w:left="708"/>
        <w:jc w:val="both"/>
        <w:rPr>
          <w:sz w:val="28"/>
          <w:szCs w:val="28"/>
        </w:rPr>
      </w:pPr>
      <w:commentRangeStart w:id="236"/>
      <w:r w:rsidRPr="001B170D">
        <w:rPr>
          <w:sz w:val="28"/>
          <w:szCs w:val="28"/>
        </w:rPr>
        <w:t></w:t>
      </w:r>
      <w:r w:rsidRPr="001B170D">
        <w:rPr>
          <w:b/>
          <w:bCs/>
          <w:sz w:val="28"/>
          <w:szCs w:val="28"/>
        </w:rPr>
        <w:t xml:space="preserve"> Rétrospectif</w:t>
      </w:r>
      <w:r w:rsidRPr="001B170D">
        <w:rPr>
          <w:rStyle w:val="lev"/>
          <w:sz w:val="28"/>
          <w:szCs w:val="28"/>
        </w:rPr>
        <w:t xml:space="preserve"> :</w:t>
      </w:r>
      <w:r w:rsidRPr="001B170D">
        <w:rPr>
          <w:sz w:val="28"/>
          <w:szCs w:val="28"/>
        </w:rPr>
        <w:t xml:space="preserve"> </w:t>
      </w:r>
      <w:del w:id="237" w:author="NANSSEU NJINGANG, Jobert Richie" w:date="2025-10-30T13:33:00Z" w16du:dateUtc="2025-10-30T11:33:00Z">
        <w:r w:rsidRPr="001B170D" w:rsidDel="001F2AF1">
          <w:rPr>
            <w:sz w:val="28"/>
            <w:szCs w:val="28"/>
          </w:rPr>
          <w:delText>dépouillement d</w:delText>
        </w:r>
      </w:del>
      <w:ins w:id="238" w:author="NANSSEU NJINGANG, Jobert Richie" w:date="2025-10-30T13:33:00Z" w16du:dateUtc="2025-10-30T11:33:00Z">
        <w:r w:rsidR="001F2AF1">
          <w:rPr>
            <w:sz w:val="28"/>
            <w:szCs w:val="28"/>
          </w:rPr>
          <w:t>l</w:t>
        </w:r>
      </w:ins>
      <w:r w:rsidRPr="001B170D">
        <w:rPr>
          <w:sz w:val="28"/>
          <w:szCs w:val="28"/>
        </w:rPr>
        <w:t xml:space="preserve">es registres et dossiers </w:t>
      </w:r>
      <w:ins w:id="239" w:author="NANSSEU NJINGANG, Jobert Richie" w:date="2025-10-30T13:34:00Z" w16du:dateUtc="2025-10-30T11:34:00Z">
        <w:r w:rsidR="001F2AF1">
          <w:rPr>
            <w:sz w:val="28"/>
            <w:szCs w:val="28"/>
          </w:rPr>
          <w:t xml:space="preserve">des malades ont été consultés </w:t>
        </w:r>
      </w:ins>
      <w:r w:rsidRPr="001B170D">
        <w:rPr>
          <w:sz w:val="28"/>
          <w:szCs w:val="28"/>
        </w:rPr>
        <w:t xml:space="preserve">pour </w:t>
      </w:r>
      <w:ins w:id="240" w:author="NANSSEU NJINGANG, Jobert Richie" w:date="2025-10-30T13:34:00Z" w16du:dateUtc="2025-10-30T11:34:00Z">
        <w:r w:rsidR="001F2AF1">
          <w:rPr>
            <w:sz w:val="28"/>
            <w:szCs w:val="28"/>
          </w:rPr>
          <w:t xml:space="preserve">y </w:t>
        </w:r>
      </w:ins>
      <w:r w:rsidRPr="001B170D">
        <w:rPr>
          <w:sz w:val="28"/>
          <w:szCs w:val="28"/>
        </w:rPr>
        <w:t xml:space="preserve">extraire </w:t>
      </w:r>
      <w:commentRangeStart w:id="241"/>
      <w:r w:rsidRPr="001B170D">
        <w:rPr>
          <w:sz w:val="28"/>
          <w:szCs w:val="28"/>
        </w:rPr>
        <w:t xml:space="preserve">les données </w:t>
      </w:r>
      <w:ins w:id="242" w:author="NANSSEU NJINGANG, Jobert Richie" w:date="2025-10-30T13:34:00Z" w16du:dateUtc="2025-10-30T11:34:00Z">
        <w:r w:rsidR="001F2AF1" w:rsidRPr="001B170D">
          <w:rPr>
            <w:sz w:val="28"/>
            <w:szCs w:val="28"/>
          </w:rPr>
          <w:t>sociodémographiques</w:t>
        </w:r>
        <w:r w:rsidR="001F2AF1" w:rsidRPr="001B170D">
          <w:rPr>
            <w:sz w:val="28"/>
            <w:szCs w:val="28"/>
          </w:rPr>
          <w:t xml:space="preserve"> </w:t>
        </w:r>
        <w:r w:rsidR="001F2AF1">
          <w:rPr>
            <w:sz w:val="28"/>
            <w:szCs w:val="28"/>
          </w:rPr>
          <w:t xml:space="preserve">et </w:t>
        </w:r>
      </w:ins>
      <w:r w:rsidRPr="001B170D">
        <w:rPr>
          <w:sz w:val="28"/>
          <w:szCs w:val="28"/>
        </w:rPr>
        <w:t xml:space="preserve">cliniques </w:t>
      </w:r>
      <w:commentRangeEnd w:id="241"/>
      <w:r w:rsidR="001F2AF1">
        <w:rPr>
          <w:rStyle w:val="Marquedecommentaire"/>
          <w:rFonts w:asciiTheme="minorHAnsi" w:eastAsiaTheme="minorHAnsi" w:hAnsiTheme="minorHAnsi" w:cstheme="minorBidi"/>
          <w:kern w:val="2"/>
          <w:lang w:eastAsia="en-US"/>
          <w14:ligatures w14:val="standardContextual"/>
        </w:rPr>
        <w:commentReference w:id="241"/>
      </w:r>
      <w:del w:id="243" w:author="NANSSEU NJINGANG, Jobert Richie" w:date="2025-10-30T13:34:00Z" w16du:dateUtc="2025-10-30T11:34:00Z">
        <w:r w:rsidRPr="001B170D" w:rsidDel="001F2AF1">
          <w:rPr>
            <w:sz w:val="28"/>
            <w:szCs w:val="28"/>
          </w:rPr>
          <w:delText>et sociodémographiques</w:delText>
        </w:r>
      </w:del>
      <w:r w:rsidRPr="001B170D">
        <w:rPr>
          <w:sz w:val="28"/>
          <w:szCs w:val="28"/>
        </w:rPr>
        <w:t>.</w:t>
      </w:r>
      <w:commentRangeEnd w:id="236"/>
      <w:r w:rsidR="007B678A">
        <w:rPr>
          <w:rStyle w:val="Marquedecommentaire"/>
          <w:rFonts w:asciiTheme="minorHAnsi" w:eastAsiaTheme="minorHAnsi" w:hAnsiTheme="minorHAnsi" w:cstheme="minorBidi"/>
          <w:kern w:val="2"/>
          <w:lang w:eastAsia="en-US"/>
          <w14:ligatures w14:val="standardContextual"/>
        </w:rPr>
        <w:commentReference w:id="236"/>
      </w:r>
    </w:p>
    <w:p w14:paraId="6EB742C8" w14:textId="77777777" w:rsidR="00DA1950" w:rsidRPr="001B170D" w:rsidRDefault="00DA1950" w:rsidP="001B170D">
      <w:pPr>
        <w:pStyle w:val="NormalWeb"/>
        <w:spacing w:line="360" w:lineRule="auto"/>
        <w:jc w:val="both"/>
        <w:rPr>
          <w:sz w:val="28"/>
          <w:szCs w:val="28"/>
        </w:rPr>
      </w:pPr>
      <w:r w:rsidRPr="001B170D">
        <w:rPr>
          <w:sz w:val="28"/>
          <w:szCs w:val="28"/>
        </w:rPr>
        <w:t xml:space="preserve">La collecte s’est faite à l’aide d’une </w:t>
      </w:r>
      <w:commentRangeStart w:id="244"/>
      <w:r w:rsidRPr="001B170D">
        <w:rPr>
          <w:sz w:val="28"/>
          <w:szCs w:val="28"/>
        </w:rPr>
        <w:t xml:space="preserve">fiche standardisée validée par </w:t>
      </w:r>
      <w:commentRangeEnd w:id="244"/>
      <w:r w:rsidR="001F2AF1">
        <w:rPr>
          <w:rStyle w:val="Marquedecommentaire"/>
          <w:rFonts w:asciiTheme="minorHAnsi" w:eastAsiaTheme="minorHAnsi" w:hAnsiTheme="minorHAnsi" w:cstheme="minorBidi"/>
          <w:kern w:val="2"/>
          <w:lang w:eastAsia="en-US"/>
          <w14:ligatures w14:val="standardContextual"/>
        </w:rPr>
        <w:commentReference w:id="244"/>
      </w:r>
      <w:r w:rsidRPr="001B170D">
        <w:rPr>
          <w:sz w:val="28"/>
          <w:szCs w:val="28"/>
        </w:rPr>
        <w:t>les encadreurs.</w:t>
      </w:r>
    </w:p>
    <w:p w14:paraId="0789D86A" w14:textId="77777777" w:rsidR="00DA1950" w:rsidRPr="001B170D" w:rsidRDefault="00DA1950" w:rsidP="001B170D">
      <w:pPr>
        <w:spacing w:after="0"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 xml:space="preserve">2.2.6. Outil de mesures </w:t>
      </w:r>
    </w:p>
    <w:p w14:paraId="4E400165" w14:textId="77777777" w:rsidR="00DA1950" w:rsidRPr="001B170D" w:rsidRDefault="00DA1950" w:rsidP="001B170D">
      <w:pPr>
        <w:spacing w:after="0" w:line="360" w:lineRule="auto"/>
        <w:jc w:val="both"/>
        <w:rPr>
          <w:rFonts w:ascii="Times New Roman" w:hAnsi="Times New Roman" w:cs="Times New Roman"/>
          <w:b/>
          <w:bCs/>
          <w:sz w:val="28"/>
          <w:szCs w:val="28"/>
        </w:rPr>
      </w:pPr>
      <w:r w:rsidRPr="001B170D">
        <w:rPr>
          <w:rFonts w:ascii="Times New Roman" w:hAnsi="Times New Roman" w:cs="Times New Roman"/>
          <w:b/>
          <w:bCs/>
          <w:sz w:val="28"/>
          <w:szCs w:val="28"/>
        </w:rPr>
        <w:t>DLQI/CDLQI</w:t>
      </w:r>
    </w:p>
    <w:p w14:paraId="088263F3" w14:textId="31D00BDC" w:rsidR="00DA1950" w:rsidRPr="001B170D" w:rsidRDefault="00DA1950" w:rsidP="001B170D">
      <w:pPr>
        <w:spacing w:after="0" w:line="360" w:lineRule="auto"/>
        <w:jc w:val="both"/>
        <w:rPr>
          <w:rFonts w:ascii="Times New Roman" w:hAnsi="Times New Roman" w:cs="Times New Roman"/>
          <w:sz w:val="28"/>
          <w:szCs w:val="28"/>
        </w:rPr>
      </w:pPr>
      <w:del w:id="245" w:author="NANSSEU NJINGANG, Jobert Richie" w:date="2025-10-30T13:54:00Z" w16du:dateUtc="2025-10-30T11:54:00Z">
        <w:r w:rsidRPr="001B170D" w:rsidDel="001A7FAF">
          <w:rPr>
            <w:rFonts w:ascii="Times New Roman" w:hAnsi="Times New Roman" w:cs="Times New Roman"/>
            <w:sz w:val="28"/>
            <w:szCs w:val="28"/>
          </w:rPr>
          <w:delText xml:space="preserve"> </w:delText>
        </w:r>
      </w:del>
      <w:r w:rsidRPr="001B170D">
        <w:rPr>
          <w:rFonts w:ascii="Times New Roman" w:hAnsi="Times New Roman" w:cs="Times New Roman"/>
          <w:sz w:val="28"/>
          <w:szCs w:val="28"/>
        </w:rPr>
        <w:t xml:space="preserve">Le DLQI est explicite </w:t>
      </w:r>
      <w:commentRangeStart w:id="246"/>
      <w:r w:rsidRPr="001B170D">
        <w:rPr>
          <w:rFonts w:ascii="Times New Roman" w:hAnsi="Times New Roman" w:cs="Times New Roman"/>
          <w:sz w:val="28"/>
          <w:szCs w:val="28"/>
        </w:rPr>
        <w:t xml:space="preserve">et </w:t>
      </w:r>
      <w:del w:id="247" w:author="NANSSEU NJINGANG, Jobert Richie" w:date="2025-10-30T13:35:00Z" w16du:dateUtc="2025-10-30T11:35:00Z">
        <w:r w:rsidRPr="001B170D" w:rsidDel="001F2AF1">
          <w:rPr>
            <w:rFonts w:ascii="Times New Roman" w:hAnsi="Times New Roman" w:cs="Times New Roman"/>
            <w:sz w:val="28"/>
            <w:szCs w:val="28"/>
          </w:rPr>
          <w:delText xml:space="preserve">était </w:delText>
        </w:r>
      </w:del>
      <w:ins w:id="248" w:author="NANSSEU NJINGANG, Jobert Richie" w:date="2025-10-30T13:35:00Z" w16du:dateUtc="2025-10-30T11:35:00Z">
        <w:r w:rsidR="001F2AF1">
          <w:rPr>
            <w:rFonts w:ascii="Times New Roman" w:hAnsi="Times New Roman" w:cs="Times New Roman"/>
            <w:sz w:val="28"/>
            <w:szCs w:val="28"/>
          </w:rPr>
          <w:t>a été</w:t>
        </w:r>
        <w:r w:rsidR="001F2AF1" w:rsidRPr="001B170D">
          <w:rPr>
            <w:rFonts w:ascii="Times New Roman" w:hAnsi="Times New Roman" w:cs="Times New Roman"/>
            <w:sz w:val="28"/>
            <w:szCs w:val="28"/>
          </w:rPr>
          <w:t xml:space="preserve"> </w:t>
        </w:r>
      </w:ins>
      <w:r w:rsidRPr="001B170D">
        <w:rPr>
          <w:rFonts w:ascii="Times New Roman" w:hAnsi="Times New Roman" w:cs="Times New Roman"/>
          <w:sz w:val="28"/>
          <w:szCs w:val="28"/>
        </w:rPr>
        <w:t>rempli avec le patient</w:t>
      </w:r>
      <w:commentRangeEnd w:id="246"/>
      <w:r w:rsidR="001F2AF1">
        <w:rPr>
          <w:rStyle w:val="Marquedecommentaire"/>
        </w:rPr>
        <w:commentReference w:id="246"/>
      </w:r>
      <w:r w:rsidRPr="001B170D">
        <w:rPr>
          <w:rFonts w:ascii="Times New Roman" w:hAnsi="Times New Roman" w:cs="Times New Roman"/>
          <w:sz w:val="28"/>
          <w:szCs w:val="28"/>
        </w:rPr>
        <w:t>. Il s’agit d’une échelle simple d’utilisation</w:t>
      </w:r>
      <w:ins w:id="249" w:author="NANSSEU NJINGANG, Jobert Richie" w:date="2025-10-30T13:37:00Z" w16du:dateUtc="2025-10-30T11:37:00Z">
        <w:r w:rsidR="001F2AF1">
          <w:rPr>
            <w:rFonts w:ascii="Times New Roman" w:hAnsi="Times New Roman" w:cs="Times New Roman"/>
            <w:sz w:val="28"/>
            <w:szCs w:val="28"/>
          </w:rPr>
          <w:t xml:space="preserve"> qui comporte</w:t>
        </w:r>
      </w:ins>
      <w:del w:id="250" w:author="NANSSEU NJINGANG, Jobert Richie" w:date="2025-10-30T13:37:00Z" w16du:dateUtc="2025-10-30T11:37:00Z">
        <w:r w:rsidRPr="001B170D" w:rsidDel="001F2AF1">
          <w:rPr>
            <w:rFonts w:ascii="Times New Roman" w:hAnsi="Times New Roman" w:cs="Times New Roman"/>
            <w:sz w:val="28"/>
            <w:szCs w:val="28"/>
          </w:rPr>
          <w:delText>, à</w:delText>
        </w:r>
      </w:del>
      <w:r w:rsidRPr="001B170D">
        <w:rPr>
          <w:rFonts w:ascii="Times New Roman" w:hAnsi="Times New Roman" w:cs="Times New Roman"/>
          <w:sz w:val="28"/>
          <w:szCs w:val="28"/>
        </w:rPr>
        <w:t xml:space="preserve"> 10 questions</w:t>
      </w:r>
      <w:ins w:id="251" w:author="NANSSEU NJINGANG, Jobert Richie" w:date="2025-10-30T13:37:00Z" w16du:dateUtc="2025-10-30T11:37:00Z">
        <w:r w:rsidR="001F2AF1">
          <w:rPr>
            <w:rFonts w:ascii="Times New Roman" w:hAnsi="Times New Roman" w:cs="Times New Roman"/>
            <w:sz w:val="28"/>
            <w:szCs w:val="28"/>
          </w:rPr>
          <w:t xml:space="preserve"> et</w:t>
        </w:r>
      </w:ins>
      <w:del w:id="252" w:author="NANSSEU NJINGANG, Jobert Richie" w:date="2025-10-30T13:37:00Z" w16du:dateUtc="2025-10-30T11:37:00Z">
        <w:r w:rsidRPr="001B170D" w:rsidDel="001F2AF1">
          <w:rPr>
            <w:rFonts w:ascii="Times New Roman" w:hAnsi="Times New Roman" w:cs="Times New Roman"/>
            <w:sz w:val="28"/>
            <w:szCs w:val="28"/>
          </w:rPr>
          <w:delText>,</w:delText>
        </w:r>
      </w:del>
      <w:r w:rsidRPr="001B170D">
        <w:rPr>
          <w:rFonts w:ascii="Times New Roman" w:hAnsi="Times New Roman" w:cs="Times New Roman"/>
          <w:sz w:val="28"/>
          <w:szCs w:val="28"/>
        </w:rPr>
        <w:t xml:space="preserve"> qui prend en compte l’ensemble des dimensions de la qualité de vie susceptibles d’être modifiées par la maladie et son traitement.</w:t>
      </w:r>
    </w:p>
    <w:p w14:paraId="0D41161B" w14:textId="1547121C" w:rsidR="00DA1950" w:rsidRPr="001B170D" w:rsidRDefault="00DA195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Le DLQI/CDLQI est un instrument facile pour mesurer la qualité de vie des différentes atteintes de la peau</w:t>
      </w:r>
      <w:ins w:id="253" w:author="NANSSEU NJINGANG, Jobert Richie" w:date="2025-10-30T13:39:00Z" w16du:dateUtc="2025-10-30T11:39:00Z">
        <w:r w:rsidR="001F2AF1">
          <w:rPr>
            <w:rFonts w:ascii="Times New Roman" w:hAnsi="Times New Roman" w:cs="Times New Roman"/>
            <w:sz w:val="28"/>
            <w:szCs w:val="28"/>
          </w:rPr>
          <w:t>. En tant qu’</w:t>
        </w:r>
      </w:ins>
      <w:del w:id="254" w:author="NANSSEU NJINGANG, Jobert Richie" w:date="2025-10-30T13:39:00Z" w16du:dateUtc="2025-10-30T11:39:00Z">
        <w:r w:rsidRPr="001B170D" w:rsidDel="001F2AF1">
          <w:rPr>
            <w:rFonts w:ascii="Times New Roman" w:hAnsi="Times New Roman" w:cs="Times New Roman"/>
            <w:sz w:val="28"/>
            <w:szCs w:val="28"/>
          </w:rPr>
          <w:delText> ; étant</w:delText>
        </w:r>
      </w:del>
      <w:r w:rsidRPr="001B170D">
        <w:rPr>
          <w:rFonts w:ascii="Times New Roman" w:hAnsi="Times New Roman" w:cs="Times New Roman"/>
          <w:sz w:val="28"/>
          <w:szCs w:val="28"/>
        </w:rPr>
        <w:t xml:space="preserve"> un instrument de recherche international, son utilisation a été décrite dans plus de 3000 publications </w:t>
      </w:r>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7nv4EEMN","properties":{"formattedCitation":"[56,59]","plainCitation":"[56,59]","noteIndex":0},"citationItems":[{"id":356,"uris":["http://zotero.org/users/local/EhEbXidg/items/YHCETR7T"],"itemData":{"id":356,"type":"document","title":"dlqi-bbfd6e5efebddec92aaf981ab754a292.pdf","URL":"https://www.sfdermato.org/upload/scores/dlqi-bbfd6e5efebddec92aaf981ab754a292.pdf","accessed":{"date-parts":[["2024",7,15]]}}},{"id":353,"uris":["http://zotero.org/users/local/EhEbXidg/items/CVFA3PIN"],"itemData":{"id":353,"type":"article-journal","abstract":"Objectives:\nTo assess the quality of life (QoL) of patients with different dermatological diseases. Multiple international studies have evaluated the QoL among patients with different dermatological diseases; however, few studies of this kind have been conducted in Saudi Arabia.\n\nMethods:\nThis quantitative, observational, cross-sectional study was carried out in the dermatology outpatient clinics of King Saud University Medical City, Riyadh, Saudi Arabia, from September 2019 until February 2020. Data was collected using the validated Arabic version of the Dermatology of Life Quality Index (DLQI).\n\nResults:\nA total of 391 patients ≥18 years participated in the study. The mean age of participants was 33 years (18-75 years). Most participants in this study reported that their dermatological disease had a small or no effect on their QoL (62.5%). The majority of patients who had acne vulgaris (79.7%), vitiligo (79.3%), hair disorders (76.9%), or rosacea (71.5%) reported a small to no effects on their QoL. However, diseases that reflected the largest percentages of a large to extremely large effect on QoL were urticaria (37.1%), eczema (26.6%), and psoriasis (24%). A total of 42.9% of the participants suffered from lichen planus and 66.7% of participants suffered from cutaneous neoplasms reported a moderate effect on their QoL.\n\nConclusion:\nUnderstanding the impact of different dermatological diseases on QoL can help dermatologists to improve thier patients’ QoL. Therefore, we recommend that further studies on this topic be conducted in multiple health centers.","container-title":"Saudi Medical Journal","DOI":"10.15537/smj.2021.42.11.20210560","ISSN":"0379-5284","issue":"11","journalAbbreviation":"Saudi Med J","note":"PMID: 34732551\nPMCID: PMC9149728","page":"1195-1200","source":"PubMed Central","title":"Quality of life assessment among patients suffering from different dermatological diseases","volume":"42","author":[{"family":"AlOtaibi","given":"Hend M."},{"family":"AlFurayh","given":"Nuha A."},{"family":"AlNooh","given":"Bayan M."},{"family":"Aljomah","given":"Nouf A."},{"family":"Alqahtani","given":"Sadeem M."}],"issued":{"date-parts":[["2021",11]]}}}],"schema":"https://github.com/citation-style-language/schema/raw/master/csl-citation.json"}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[56,59]</w:t>
      </w:r>
      <w:r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14F9BF76" w14:textId="2E4048CA" w:rsidR="00DA1950" w:rsidRPr="001B170D" w:rsidRDefault="00DA1950" w:rsidP="001B170D">
      <w:pPr>
        <w:spacing w:after="0" w:line="360" w:lineRule="auto"/>
        <w:jc w:val="both"/>
        <w:rPr>
          <w:rFonts w:ascii="Times New Roman" w:hAnsi="Times New Roman" w:cs="Times New Roman"/>
          <w:sz w:val="28"/>
          <w:szCs w:val="28"/>
        </w:rPr>
      </w:pPr>
      <w:del w:id="255" w:author="NANSSEU NJINGANG, Jobert Richie" w:date="2025-10-30T13:38:00Z" w16du:dateUtc="2025-10-30T11:38:00Z">
        <w:r w:rsidRPr="001B170D" w:rsidDel="001F2AF1">
          <w:rPr>
            <w:rFonts w:ascii="Times New Roman" w:hAnsi="Times New Roman" w:cs="Times New Roman"/>
            <w:sz w:val="28"/>
            <w:szCs w:val="28"/>
          </w:rPr>
          <w:delText xml:space="preserve"> </w:delText>
        </w:r>
      </w:del>
      <w:r w:rsidRPr="001B170D">
        <w:rPr>
          <w:rFonts w:ascii="Times New Roman" w:hAnsi="Times New Roman" w:cs="Times New Roman"/>
          <w:sz w:val="28"/>
          <w:szCs w:val="28"/>
        </w:rPr>
        <w:t>Calcul du score : Pour chaque question, il y a 4 possibilités de réponse qui sont quantifié</w:t>
      </w:r>
      <w:ins w:id="256" w:author="NANSSEU NJINGANG, Jobert Richie" w:date="2025-10-30T13:40:00Z" w16du:dateUtc="2025-10-30T11:40:00Z">
        <w:r w:rsidR="001F2AF1">
          <w:rPr>
            <w:rFonts w:ascii="Times New Roman" w:hAnsi="Times New Roman" w:cs="Times New Roman"/>
            <w:sz w:val="28"/>
            <w:szCs w:val="28"/>
          </w:rPr>
          <w:t>e</w:t>
        </w:r>
      </w:ins>
      <w:r w:rsidRPr="001B170D">
        <w:rPr>
          <w:rFonts w:ascii="Times New Roman" w:hAnsi="Times New Roman" w:cs="Times New Roman"/>
          <w:sz w:val="28"/>
          <w:szCs w:val="28"/>
        </w:rPr>
        <w:t xml:space="preserve">s selon une échelle de 0 à 3. Le score </w:t>
      </w:r>
      <w:ins w:id="257" w:author="NANSSEU NJINGANG, Jobert Richie" w:date="2025-10-30T13:42:00Z" w16du:dateUtc="2025-10-30T11:42:00Z">
        <w:r w:rsidR="001F2AF1">
          <w:rPr>
            <w:rFonts w:ascii="Times New Roman" w:hAnsi="Times New Roman" w:cs="Times New Roman"/>
            <w:sz w:val="28"/>
            <w:szCs w:val="28"/>
          </w:rPr>
          <w:t xml:space="preserve">qui </w:t>
        </w:r>
      </w:ins>
      <w:r w:rsidRPr="001B170D">
        <w:rPr>
          <w:rFonts w:ascii="Times New Roman" w:hAnsi="Times New Roman" w:cs="Times New Roman"/>
          <w:sz w:val="28"/>
          <w:szCs w:val="28"/>
        </w:rPr>
        <w:t>correspond</w:t>
      </w:r>
      <w:del w:id="258" w:author="NANSSEU NJINGANG, Jobert Richie" w:date="2025-10-30T13:42:00Z" w16du:dateUtc="2025-10-30T11:42:00Z">
        <w:r w:rsidRPr="001B170D" w:rsidDel="001F2AF1">
          <w:rPr>
            <w:rFonts w:ascii="Times New Roman" w:hAnsi="Times New Roman" w:cs="Times New Roman"/>
            <w:sz w:val="28"/>
            <w:szCs w:val="28"/>
          </w:rPr>
          <w:delText>ant</w:delText>
        </w:r>
      </w:del>
      <w:r w:rsidRPr="001B170D">
        <w:rPr>
          <w:rFonts w:ascii="Times New Roman" w:hAnsi="Times New Roman" w:cs="Times New Roman"/>
          <w:sz w:val="28"/>
          <w:szCs w:val="28"/>
        </w:rPr>
        <w:t xml:space="preserve"> à chaque réponse </w:t>
      </w:r>
      <w:ins w:id="259" w:author="NANSSEU NJINGANG, Jobert Richie" w:date="2025-10-30T13:42:00Z" w16du:dateUtc="2025-10-30T11:42:00Z">
        <w:r w:rsidR="001F2AF1">
          <w:rPr>
            <w:rFonts w:ascii="Times New Roman" w:hAnsi="Times New Roman" w:cs="Times New Roman"/>
            <w:sz w:val="28"/>
            <w:szCs w:val="28"/>
          </w:rPr>
          <w:t>est le suivant</w:t>
        </w:r>
      </w:ins>
      <w:r w:rsidRPr="001B170D">
        <w:rPr>
          <w:rFonts w:ascii="Times New Roman" w:hAnsi="Times New Roman" w:cs="Times New Roman"/>
          <w:sz w:val="28"/>
          <w:szCs w:val="28"/>
        </w:rPr>
        <w:t xml:space="preserve">: </w:t>
      </w:r>
    </w:p>
    <w:p w14:paraId="4C32C771"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Enormément : Score de 3</w:t>
      </w:r>
    </w:p>
    <w:p w14:paraId="531A0F05"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Beaucoup : Score de 2</w:t>
      </w:r>
    </w:p>
    <w:p w14:paraId="29BF0BE8"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Un peu : Score de 1 </w:t>
      </w:r>
    </w:p>
    <w:p w14:paraId="21389C00"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Pas du tout : Score de 0 </w:t>
      </w:r>
    </w:p>
    <w:p w14:paraId="13C561E0"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Non concerné : Score de 0 </w:t>
      </w:r>
    </w:p>
    <w:p w14:paraId="164898DB" w14:textId="7E8C98A0" w:rsidR="00DA1950" w:rsidRPr="001B170D" w:rsidRDefault="00DA1950" w:rsidP="001B170D">
      <w:pPr>
        <w:spacing w:after="0" w:line="360" w:lineRule="auto"/>
        <w:jc w:val="both"/>
        <w:rPr>
          <w:rFonts w:ascii="Times New Roman" w:hAnsi="Times New Roman" w:cs="Times New Roman"/>
          <w:sz w:val="28"/>
          <w:szCs w:val="28"/>
        </w:rPr>
      </w:pPr>
      <w:del w:id="260" w:author="NANSSEU NJINGANG, Jobert Richie" w:date="2025-10-30T13:40:00Z" w16du:dateUtc="2025-10-30T11:40:00Z">
        <w:r w:rsidRPr="001B170D" w:rsidDel="001F2AF1">
          <w:rPr>
            <w:rFonts w:ascii="Times New Roman" w:hAnsi="Times New Roman" w:cs="Times New Roman"/>
            <w:sz w:val="28"/>
            <w:szCs w:val="28"/>
          </w:rPr>
          <w:delText xml:space="preserve">Signification </w:delText>
        </w:r>
      </w:del>
      <w:ins w:id="261" w:author="NANSSEU NJINGANG, Jobert Richie" w:date="2025-10-30T13:40:00Z" w16du:dateUtc="2025-10-30T11:40:00Z">
        <w:r w:rsidR="001F2AF1">
          <w:rPr>
            <w:rFonts w:ascii="Times New Roman" w:hAnsi="Times New Roman" w:cs="Times New Roman"/>
            <w:sz w:val="28"/>
            <w:szCs w:val="28"/>
          </w:rPr>
          <w:t xml:space="preserve">Interprétation </w:t>
        </w:r>
      </w:ins>
      <w:r w:rsidRPr="001B170D">
        <w:rPr>
          <w:rFonts w:ascii="Times New Roman" w:hAnsi="Times New Roman" w:cs="Times New Roman"/>
          <w:sz w:val="28"/>
          <w:szCs w:val="28"/>
        </w:rPr>
        <w:t xml:space="preserve">des scores du DLQI/CDLQI : </w:t>
      </w:r>
      <w:ins w:id="262" w:author="NANSSEU NJINGANG, Jobert Richie" w:date="2025-10-30T13:43:00Z" w16du:dateUtc="2025-10-30T11:43:00Z">
        <w:r w:rsidR="001F2AF1">
          <w:rPr>
            <w:rFonts w:ascii="Times New Roman" w:hAnsi="Times New Roman" w:cs="Times New Roman"/>
            <w:sz w:val="28"/>
            <w:szCs w:val="28"/>
          </w:rPr>
          <w:t>Le score du DLQI est interprété comme suit :</w:t>
        </w:r>
      </w:ins>
    </w:p>
    <w:p w14:paraId="7A1CD229"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0 - 1 : aucun effet sur la vie du patient ; </w:t>
      </w:r>
    </w:p>
    <w:p w14:paraId="3EB76F79"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2 – 5 : faible effet sur la vie du patient ;</w:t>
      </w:r>
    </w:p>
    <w:p w14:paraId="1E3C431C"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6- 10 : effet modéré sur la vie du patient ;</w:t>
      </w:r>
    </w:p>
    <w:p w14:paraId="08E74DF6"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11-20 : effet important sur la vie du patient ; </w:t>
      </w:r>
    </w:p>
    <w:p w14:paraId="2CA6801B" w14:textId="77777777" w:rsidR="00DA1950" w:rsidRPr="001B170D" w:rsidRDefault="00DA1950" w:rsidP="001B170D">
      <w:pPr>
        <w:spacing w:after="0" w:line="360" w:lineRule="auto"/>
        <w:ind w:left="708"/>
        <w:jc w:val="both"/>
        <w:rPr>
          <w:rFonts w:ascii="Times New Roman" w:hAnsi="Times New Roman" w:cs="Times New Roman"/>
          <w:sz w:val="28"/>
          <w:szCs w:val="28"/>
        </w:rPr>
      </w:pPr>
      <w:r w:rsidRPr="001B170D">
        <w:rPr>
          <w:rFonts w:ascii="Times New Roman" w:hAnsi="Times New Roman" w:cs="Times New Roman"/>
          <w:sz w:val="28"/>
          <w:szCs w:val="28"/>
        </w:rPr>
        <w:t xml:space="preserve">• 21-30 : effet extrêmement important sur la vie du patient. </w:t>
      </w:r>
    </w:p>
    <w:p w14:paraId="0A8D45F5" w14:textId="01FF931E" w:rsidR="00DA1950" w:rsidRPr="001B170D" w:rsidRDefault="00DA1950" w:rsidP="001B170D">
      <w:pPr>
        <w:spacing w:after="0" w:line="360" w:lineRule="auto"/>
        <w:jc w:val="both"/>
        <w:rPr>
          <w:rFonts w:ascii="Times New Roman" w:hAnsi="Times New Roman" w:cs="Times New Roman"/>
          <w:sz w:val="28"/>
          <w:szCs w:val="28"/>
        </w:rPr>
      </w:pPr>
      <w:commentRangeStart w:id="263"/>
      <w:r w:rsidRPr="001B170D">
        <w:rPr>
          <w:rFonts w:ascii="Times New Roman" w:hAnsi="Times New Roman" w:cs="Times New Roman"/>
          <w:sz w:val="28"/>
          <w:szCs w:val="28"/>
        </w:rPr>
        <w:t xml:space="preserve">Les patients avec un score supérieur à 10 </w:t>
      </w:r>
      <w:del w:id="264" w:author="NANSSEU NJINGANG, Jobert Richie" w:date="2025-10-30T13:41:00Z" w16du:dateUtc="2025-10-30T11:41:00Z">
        <w:r w:rsidRPr="001B170D" w:rsidDel="001F2AF1">
          <w:rPr>
            <w:rFonts w:ascii="Times New Roman" w:hAnsi="Times New Roman" w:cs="Times New Roman"/>
            <w:sz w:val="28"/>
            <w:szCs w:val="28"/>
          </w:rPr>
          <w:delText xml:space="preserve">étaient </w:delText>
        </w:r>
      </w:del>
      <w:ins w:id="265" w:author="NANSSEU NJINGANG, Jobert Richie" w:date="2025-10-30T13:41:00Z" w16du:dateUtc="2025-10-30T11:41:00Z">
        <w:r w:rsidR="001F2AF1">
          <w:rPr>
            <w:rFonts w:ascii="Times New Roman" w:hAnsi="Times New Roman" w:cs="Times New Roman"/>
            <w:sz w:val="28"/>
            <w:szCs w:val="28"/>
          </w:rPr>
          <w:t xml:space="preserve">ont été </w:t>
        </w:r>
      </w:ins>
      <w:r w:rsidRPr="001B170D">
        <w:rPr>
          <w:rFonts w:ascii="Times New Roman" w:hAnsi="Times New Roman" w:cs="Times New Roman"/>
          <w:sz w:val="28"/>
          <w:szCs w:val="28"/>
        </w:rPr>
        <w:t xml:space="preserve">considérés comme ayant un retentissement important sur leur qualité de vie. </w:t>
      </w:r>
      <w:commentRangeEnd w:id="263"/>
      <w:r w:rsidR="001F2AF1">
        <w:rPr>
          <w:rStyle w:val="Marquedecommentaire"/>
        </w:rPr>
        <w:commentReference w:id="263"/>
      </w:r>
    </w:p>
    <w:p w14:paraId="68C179AE" w14:textId="77777777" w:rsidR="00DA1950" w:rsidRPr="001B170D" w:rsidRDefault="00DA1950" w:rsidP="001B170D">
      <w:pPr>
        <w:pStyle w:val="Bibliographie"/>
        <w:spacing w:line="360" w:lineRule="auto"/>
        <w:ind w:left="0" w:firstLine="0"/>
        <w:jc w:val="both"/>
        <w:rPr>
          <w:rFonts w:ascii="Times New Roman" w:hAnsi="Times New Roman" w:cs="Times New Roman"/>
          <w:sz w:val="28"/>
          <w:szCs w:val="28"/>
        </w:rPr>
      </w:pPr>
    </w:p>
    <w:p w14:paraId="6165F275" w14:textId="77777777" w:rsidR="00DA1950" w:rsidRPr="001B170D" w:rsidRDefault="00DA1950"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b/>
          <w:sz w:val="28"/>
          <w:szCs w:val="28"/>
        </w:rPr>
        <w:t>2.2.7. Déroulement pratique de l’étude</w:t>
      </w:r>
    </w:p>
    <w:p w14:paraId="1F136213" w14:textId="77777777" w:rsidR="00DA1950" w:rsidRPr="001B170D" w:rsidRDefault="00DA1950" w:rsidP="001B170D">
      <w:pPr>
        <w:pStyle w:val="Paragraphedeliste"/>
        <w:numPr>
          <w:ilvl w:val="0"/>
          <w:numId w:val="3"/>
        </w:numPr>
        <w:spacing w:line="360" w:lineRule="auto"/>
        <w:jc w:val="both"/>
        <w:rPr>
          <w:rStyle w:val="CharAttribute0"/>
          <w:rFonts w:eastAsia="Batang" w:hAnsi="Times New Roman"/>
          <w:b/>
          <w:bCs/>
          <w:sz w:val="28"/>
          <w:szCs w:val="28"/>
        </w:rPr>
      </w:pPr>
      <w:r w:rsidRPr="001B170D">
        <w:rPr>
          <w:rStyle w:val="CharAttribute0"/>
          <w:rFonts w:eastAsia="Batang" w:hAnsi="Times New Roman"/>
          <w:b/>
          <w:bCs/>
          <w:sz w:val="28"/>
          <w:szCs w:val="28"/>
        </w:rPr>
        <w:t>Avant la collecte des données</w:t>
      </w:r>
    </w:p>
    <w:p w14:paraId="45A63823" w14:textId="70760E88" w:rsidR="00DA1950" w:rsidRPr="001B170D" w:rsidRDefault="00DA1950" w:rsidP="001A7FAF">
      <w:pPr>
        <w:spacing w:line="360" w:lineRule="auto"/>
        <w:jc w:val="both"/>
        <w:rPr>
          <w:rFonts w:ascii="Times New Roman" w:hAnsi="Times New Roman" w:cs="Times New Roman"/>
          <w:sz w:val="28"/>
          <w:szCs w:val="28"/>
        </w:rPr>
        <w:pPrChange w:id="266" w:author="NANSSEU NJINGANG, Jobert Richie" w:date="2025-10-30T13:53:00Z" w16du:dateUtc="2025-10-30T11:53:00Z">
          <w:pPr>
            <w:spacing w:line="360" w:lineRule="auto"/>
            <w:ind w:left="360"/>
            <w:jc w:val="both"/>
          </w:pPr>
        </w:pPrChange>
      </w:pPr>
      <w:r w:rsidRPr="001B170D">
        <w:rPr>
          <w:rFonts w:ascii="Times New Roman" w:hAnsi="Times New Roman" w:cs="Times New Roman"/>
          <w:sz w:val="28"/>
          <w:szCs w:val="28"/>
        </w:rPr>
        <w:t xml:space="preserve">Cette étape de l’étude a consisté en la rédaction du protocole de recherche et sa validation par le directeur de mémoire. </w:t>
      </w:r>
      <w:del w:id="267" w:author="NANSSEU NJINGANG, Jobert Richie" w:date="2025-10-30T13:49:00Z" w16du:dateUtc="2025-10-30T11:49:00Z">
        <w:r w:rsidRPr="001B170D" w:rsidDel="001A7FAF">
          <w:rPr>
            <w:rFonts w:ascii="Times New Roman" w:hAnsi="Times New Roman" w:cs="Times New Roman"/>
            <w:sz w:val="28"/>
            <w:szCs w:val="28"/>
          </w:rPr>
          <w:delText>Une fois validée</w:delText>
        </w:r>
      </w:del>
      <w:ins w:id="268" w:author="NANSSEU NJINGANG, Jobert Richie" w:date="2025-10-30T13:49:00Z" w16du:dateUtc="2025-10-30T11:49:00Z">
        <w:r w:rsidR="001A7FAF">
          <w:rPr>
            <w:rFonts w:ascii="Times New Roman" w:hAnsi="Times New Roman" w:cs="Times New Roman"/>
            <w:sz w:val="28"/>
            <w:szCs w:val="28"/>
          </w:rPr>
          <w:t>Ensuite</w:t>
        </w:r>
      </w:ins>
      <w:r w:rsidRPr="001B170D">
        <w:rPr>
          <w:rFonts w:ascii="Times New Roman" w:hAnsi="Times New Roman" w:cs="Times New Roman"/>
          <w:sz w:val="28"/>
          <w:szCs w:val="28"/>
        </w:rPr>
        <w:t xml:space="preserve">, </w:t>
      </w:r>
      <w:ins w:id="269" w:author="NANSSEU NJINGANG, Jobert Richie" w:date="2025-10-30T13:49:00Z" w16du:dateUtc="2025-10-30T11:49:00Z">
        <w:r w:rsidR="001A7FAF">
          <w:rPr>
            <w:rFonts w:ascii="Times New Roman" w:hAnsi="Times New Roman" w:cs="Times New Roman"/>
            <w:sz w:val="28"/>
            <w:szCs w:val="28"/>
          </w:rPr>
          <w:t>l</w:t>
        </w:r>
      </w:ins>
      <w:del w:id="270" w:author="NANSSEU NJINGANG, Jobert Richie" w:date="2025-10-30T13:49:00Z" w16du:dateUtc="2025-10-30T11:49:00Z">
        <w:r w:rsidRPr="001B170D" w:rsidDel="001A7FAF">
          <w:rPr>
            <w:rFonts w:ascii="Times New Roman" w:hAnsi="Times New Roman" w:cs="Times New Roman"/>
            <w:sz w:val="28"/>
            <w:szCs w:val="28"/>
          </w:rPr>
          <w:delText>L</w:delText>
        </w:r>
      </w:del>
      <w:r w:rsidRPr="001B170D">
        <w:rPr>
          <w:rFonts w:ascii="Times New Roman" w:hAnsi="Times New Roman" w:cs="Times New Roman"/>
          <w:sz w:val="28"/>
          <w:szCs w:val="28"/>
        </w:rPr>
        <w:t xml:space="preserve">es demandes d’autorisations de recrutement aux directeurs des hôpitaux choisis ont été déposées. Enfin, le questionnaire de collecte a été élaboré, prétesté puis ajusté quand </w:t>
      </w:r>
      <w:del w:id="271" w:author="NANSSEU NJINGANG, Jobert Richie" w:date="2025-10-30T13:50:00Z" w16du:dateUtc="2025-10-30T11:50:00Z">
        <w:r w:rsidRPr="001B170D" w:rsidDel="001A7FAF">
          <w:rPr>
            <w:rFonts w:ascii="Times New Roman" w:hAnsi="Times New Roman" w:cs="Times New Roman"/>
            <w:sz w:val="28"/>
            <w:szCs w:val="28"/>
          </w:rPr>
          <w:delText xml:space="preserve">c’était </w:delText>
        </w:r>
      </w:del>
      <w:ins w:id="272" w:author="NANSSEU NJINGANG, Jobert Richie" w:date="2025-10-30T13:50:00Z" w16du:dateUtc="2025-10-30T11:50:00Z">
        <w:r w:rsidR="001A7FAF">
          <w:rPr>
            <w:rFonts w:ascii="Times New Roman" w:hAnsi="Times New Roman" w:cs="Times New Roman"/>
            <w:sz w:val="28"/>
            <w:szCs w:val="28"/>
          </w:rPr>
          <w:t xml:space="preserve">cela </w:t>
        </w:r>
        <w:r w:rsidR="001A7FAF" w:rsidRPr="001B170D">
          <w:rPr>
            <w:rFonts w:ascii="Times New Roman" w:hAnsi="Times New Roman" w:cs="Times New Roman"/>
            <w:sz w:val="28"/>
            <w:szCs w:val="28"/>
          </w:rPr>
          <w:t xml:space="preserve">était </w:t>
        </w:r>
      </w:ins>
      <w:r w:rsidRPr="001B170D">
        <w:rPr>
          <w:rFonts w:ascii="Times New Roman" w:hAnsi="Times New Roman" w:cs="Times New Roman"/>
          <w:sz w:val="28"/>
          <w:szCs w:val="28"/>
        </w:rPr>
        <w:t xml:space="preserve">nécessaire. </w:t>
      </w:r>
    </w:p>
    <w:p w14:paraId="14C46A43" w14:textId="77777777" w:rsidR="00DA1950" w:rsidRPr="001B170D" w:rsidRDefault="00DA1950" w:rsidP="001B170D">
      <w:pPr>
        <w:pStyle w:val="Paragraphedeliste"/>
        <w:numPr>
          <w:ilvl w:val="0"/>
          <w:numId w:val="3"/>
        </w:numPr>
        <w:spacing w:line="360" w:lineRule="auto"/>
        <w:jc w:val="both"/>
        <w:rPr>
          <w:rStyle w:val="CharAttribute0"/>
          <w:rFonts w:eastAsia="Batang" w:hAnsi="Times New Roman"/>
          <w:b/>
          <w:bCs/>
          <w:sz w:val="28"/>
          <w:szCs w:val="28"/>
        </w:rPr>
      </w:pPr>
      <w:r w:rsidRPr="001B170D">
        <w:rPr>
          <w:rStyle w:val="CharAttribute0"/>
          <w:rFonts w:eastAsia="Batang" w:hAnsi="Times New Roman"/>
          <w:b/>
          <w:bCs/>
          <w:sz w:val="28"/>
          <w:szCs w:val="28"/>
        </w:rPr>
        <w:lastRenderedPageBreak/>
        <w:t>Pendant la collecte des données</w:t>
      </w:r>
    </w:p>
    <w:p w14:paraId="70DF1B12" w14:textId="42052F90" w:rsidR="00E25C1C" w:rsidRPr="001B170D" w:rsidRDefault="00DA1950" w:rsidP="001B170D">
      <w:pPr>
        <w:pStyle w:val="NormalWeb"/>
        <w:spacing w:line="360" w:lineRule="auto"/>
        <w:jc w:val="both"/>
        <w:rPr>
          <w:sz w:val="28"/>
          <w:szCs w:val="28"/>
        </w:rPr>
      </w:pPr>
      <w:r w:rsidRPr="001B170D">
        <w:rPr>
          <w:sz w:val="28"/>
          <w:szCs w:val="28"/>
        </w:rPr>
        <w:t xml:space="preserve">Après confirmation du diagnostic, les objectifs et modalités de l’étude </w:t>
      </w:r>
      <w:del w:id="273" w:author="NANSSEU NJINGANG, Jobert Richie" w:date="2025-10-30T13:51:00Z" w16du:dateUtc="2025-10-30T11:51:00Z">
        <w:r w:rsidRPr="001B170D" w:rsidDel="001A7FAF">
          <w:rPr>
            <w:sz w:val="28"/>
            <w:szCs w:val="28"/>
          </w:rPr>
          <w:delText xml:space="preserve">étaient </w:delText>
        </w:r>
      </w:del>
      <w:ins w:id="274" w:author="NANSSEU NJINGANG, Jobert Richie" w:date="2025-10-30T13:51:00Z" w16du:dateUtc="2025-10-30T11:51:00Z">
        <w:r w:rsidR="001A7FAF">
          <w:rPr>
            <w:sz w:val="28"/>
            <w:szCs w:val="28"/>
          </w:rPr>
          <w:t>ont été</w:t>
        </w:r>
        <w:r w:rsidR="001A7FAF" w:rsidRPr="001B170D">
          <w:rPr>
            <w:sz w:val="28"/>
            <w:szCs w:val="28"/>
          </w:rPr>
          <w:t xml:space="preserve"> </w:t>
        </w:r>
      </w:ins>
      <w:r w:rsidRPr="001B170D">
        <w:rPr>
          <w:sz w:val="28"/>
          <w:szCs w:val="28"/>
        </w:rPr>
        <w:t xml:space="preserve">expliqués aux patients. Ceux qui consentaient librement, ou leurs tuteurs légaux pour les mineurs, </w:t>
      </w:r>
      <w:del w:id="275" w:author="NANSSEU NJINGANG, Jobert Richie" w:date="2025-10-30T13:52:00Z" w16du:dateUtc="2025-10-30T11:52:00Z">
        <w:r w:rsidRPr="001B170D" w:rsidDel="001A7FAF">
          <w:rPr>
            <w:sz w:val="28"/>
            <w:szCs w:val="28"/>
          </w:rPr>
          <w:delText xml:space="preserve">signaient </w:delText>
        </w:r>
      </w:del>
      <w:ins w:id="276" w:author="NANSSEU NJINGANG, Jobert Richie" w:date="2025-10-30T13:52:00Z" w16du:dateUtc="2025-10-30T11:52:00Z">
        <w:r w:rsidR="001A7FAF">
          <w:rPr>
            <w:sz w:val="28"/>
            <w:szCs w:val="28"/>
          </w:rPr>
          <w:t xml:space="preserve">ont signé </w:t>
        </w:r>
      </w:ins>
      <w:r w:rsidRPr="001B170D">
        <w:rPr>
          <w:sz w:val="28"/>
          <w:szCs w:val="28"/>
        </w:rPr>
        <w:t>le formulaire de consentement éclairé. Ils ont été reçus dans un espace préservant leur confidentialité afin de compléter les informations du questionnaire, notamment la partie relative à la qualité de vie.</w:t>
      </w:r>
    </w:p>
    <w:p w14:paraId="26D67C54" w14:textId="6D20DA54" w:rsidR="00DA1950" w:rsidRPr="001B170D" w:rsidRDefault="00DA1950" w:rsidP="001B170D">
      <w:pPr>
        <w:pStyle w:val="NormalWeb"/>
        <w:spacing w:line="360" w:lineRule="auto"/>
        <w:jc w:val="both"/>
        <w:rPr>
          <w:sz w:val="28"/>
          <w:szCs w:val="28"/>
        </w:rPr>
      </w:pPr>
      <w:r w:rsidRPr="001B170D">
        <w:rPr>
          <w:sz w:val="28"/>
          <w:szCs w:val="28"/>
        </w:rPr>
        <w:t xml:space="preserve">Parallèlement, les registres et dossiers médicaux </w:t>
      </w:r>
      <w:del w:id="277" w:author="NANSSEU NJINGANG, Jobert Richie" w:date="2025-10-30T13:53:00Z" w16du:dateUtc="2025-10-30T11:53:00Z">
        <w:r w:rsidRPr="001B170D" w:rsidDel="001A7FAF">
          <w:rPr>
            <w:sz w:val="28"/>
            <w:szCs w:val="28"/>
          </w:rPr>
          <w:delText xml:space="preserve">étaient </w:delText>
        </w:r>
      </w:del>
      <w:ins w:id="278" w:author="NANSSEU NJINGANG, Jobert Richie" w:date="2025-10-30T13:53:00Z" w16du:dateUtc="2025-10-30T11:53:00Z">
        <w:r w:rsidR="001A7FAF">
          <w:rPr>
            <w:sz w:val="28"/>
            <w:szCs w:val="28"/>
          </w:rPr>
          <w:t>ont été</w:t>
        </w:r>
        <w:r w:rsidR="001A7FAF" w:rsidRPr="001B170D">
          <w:rPr>
            <w:sz w:val="28"/>
            <w:szCs w:val="28"/>
          </w:rPr>
          <w:t xml:space="preserve"> </w:t>
        </w:r>
      </w:ins>
      <w:r w:rsidRPr="001B170D">
        <w:rPr>
          <w:sz w:val="28"/>
          <w:szCs w:val="28"/>
        </w:rPr>
        <w:t>dépouillés afin d’inclure les cas rétrospectifs répondant aux critères.</w:t>
      </w:r>
    </w:p>
    <w:p w14:paraId="0D6C5924" w14:textId="77777777" w:rsidR="00DA1950" w:rsidRPr="001B170D" w:rsidRDefault="00DA1950" w:rsidP="001B170D">
      <w:pPr>
        <w:pStyle w:val="Paragraphedeliste"/>
        <w:numPr>
          <w:ilvl w:val="0"/>
          <w:numId w:val="2"/>
        </w:numPr>
        <w:spacing w:line="360" w:lineRule="auto"/>
        <w:jc w:val="both"/>
        <w:rPr>
          <w:rStyle w:val="CharAttribute0"/>
          <w:rFonts w:eastAsia="Batang" w:hAnsi="Times New Roman"/>
          <w:b/>
          <w:bCs/>
          <w:sz w:val="28"/>
          <w:szCs w:val="28"/>
        </w:rPr>
      </w:pPr>
      <w:r w:rsidRPr="001B170D">
        <w:rPr>
          <w:rStyle w:val="CharAttribute0"/>
          <w:rFonts w:eastAsia="Batang" w:hAnsi="Times New Roman"/>
          <w:b/>
          <w:bCs/>
          <w:sz w:val="28"/>
          <w:szCs w:val="28"/>
        </w:rPr>
        <w:t>Après la collecte des données</w:t>
      </w:r>
    </w:p>
    <w:p w14:paraId="116FF6B7" w14:textId="02BC02C9" w:rsidR="00DA1950" w:rsidRPr="00050F57" w:rsidRDefault="00DA1950" w:rsidP="001A7FAF">
      <w:pPr>
        <w:spacing w:line="360" w:lineRule="auto"/>
        <w:jc w:val="both"/>
        <w:rPr>
          <w:rStyle w:val="CharAttribute0"/>
          <w:rFonts w:eastAsiaTheme="minorHAnsi" w:hAnsi="Times New Roman" w:cs="Times New Roman"/>
          <w:sz w:val="28"/>
          <w:szCs w:val="28"/>
        </w:rPr>
        <w:pPrChange w:id="279" w:author="NANSSEU NJINGANG, Jobert Richie" w:date="2025-10-30T13:53:00Z" w16du:dateUtc="2025-10-30T11:53:00Z">
          <w:pPr>
            <w:spacing w:line="360" w:lineRule="auto"/>
            <w:ind w:left="360"/>
            <w:jc w:val="both"/>
          </w:pPr>
        </w:pPrChange>
      </w:pPr>
      <w:commentRangeStart w:id="280"/>
      <w:r w:rsidRPr="001B170D">
        <w:rPr>
          <w:rStyle w:val="CharAttribute0"/>
          <w:rFonts w:eastAsia="Batang" w:hAnsi="Times New Roman" w:cs="Times New Roman"/>
          <w:sz w:val="28"/>
          <w:szCs w:val="28"/>
        </w:rPr>
        <w:t xml:space="preserve">Après le recueil des données, nous avons procédé à l’analyse et l’interprétation des données collectées. </w:t>
      </w:r>
      <w:commentRangeEnd w:id="280"/>
      <w:r w:rsidR="001A7FAF">
        <w:rPr>
          <w:rStyle w:val="Marquedecommentaire"/>
        </w:rPr>
        <w:commentReference w:id="280"/>
      </w:r>
      <w:r w:rsidRPr="001B170D">
        <w:rPr>
          <w:rStyle w:val="CharAttribute0"/>
          <w:rFonts w:eastAsia="Batang" w:hAnsi="Times New Roman" w:cs="Times New Roman"/>
          <w:sz w:val="28"/>
          <w:szCs w:val="28"/>
        </w:rPr>
        <w:t xml:space="preserve">Les </w:t>
      </w:r>
      <w:r w:rsidRPr="001B170D">
        <w:rPr>
          <w:rFonts w:ascii="Times New Roman" w:hAnsi="Times New Roman" w:cs="Times New Roman"/>
          <w:sz w:val="28"/>
          <w:szCs w:val="28"/>
        </w:rPr>
        <w:t>résultats après leur validation par les encadreurs</w:t>
      </w:r>
      <w:del w:id="281" w:author="NANSSEU NJINGANG, Jobert Richie" w:date="2025-10-30T13:53:00Z" w16du:dateUtc="2025-10-30T11:53:00Z">
        <w:r w:rsidRPr="001B170D" w:rsidDel="001A7FAF">
          <w:rPr>
            <w:rFonts w:ascii="Times New Roman" w:hAnsi="Times New Roman" w:cs="Times New Roman"/>
            <w:sz w:val="28"/>
            <w:szCs w:val="28"/>
          </w:rPr>
          <w:delText>,</w:delText>
        </w:r>
      </w:del>
      <w:r w:rsidRPr="001B170D">
        <w:rPr>
          <w:rFonts w:ascii="Times New Roman" w:hAnsi="Times New Roman" w:cs="Times New Roman"/>
          <w:sz w:val="28"/>
          <w:szCs w:val="28"/>
        </w:rPr>
        <w:t xml:space="preserve"> seront présentés lors d’une soutenance publique de mémoire au sein de la FSS</w:t>
      </w:r>
      <w:ins w:id="282" w:author="NANSSEU NJINGANG, Jobert Richie" w:date="2025-10-30T13:55:00Z" w16du:dateUtc="2025-10-30T11:55:00Z">
        <w:r w:rsidR="00CA0426">
          <w:rPr>
            <w:rFonts w:ascii="Times New Roman" w:hAnsi="Times New Roman" w:cs="Times New Roman"/>
            <w:sz w:val="28"/>
            <w:szCs w:val="28"/>
          </w:rPr>
          <w:t>.</w:t>
        </w:r>
      </w:ins>
      <w:del w:id="283" w:author="NANSSEU NJINGANG, Jobert Richie" w:date="2025-10-30T13:55:00Z" w16du:dateUtc="2025-10-30T11:55:00Z">
        <w:r w:rsidRPr="001B170D" w:rsidDel="00CA0426">
          <w:rPr>
            <w:rFonts w:ascii="Times New Roman" w:hAnsi="Times New Roman" w:cs="Times New Roman"/>
            <w:sz w:val="28"/>
            <w:szCs w:val="28"/>
          </w:rPr>
          <w:delText> ;</w:delText>
        </w:r>
      </w:del>
      <w:r w:rsidRPr="001B170D">
        <w:rPr>
          <w:rFonts w:ascii="Times New Roman" w:hAnsi="Times New Roman" w:cs="Times New Roman"/>
          <w:sz w:val="28"/>
          <w:szCs w:val="28"/>
        </w:rPr>
        <w:t xml:space="preserve"> </w:t>
      </w:r>
      <w:del w:id="284" w:author="NANSSEU NJINGANG, Jobert Richie" w:date="2025-10-30T13:55:00Z" w16du:dateUtc="2025-10-30T11:55:00Z">
        <w:r w:rsidRPr="001B170D" w:rsidDel="00CA0426">
          <w:rPr>
            <w:rFonts w:ascii="Times New Roman" w:hAnsi="Times New Roman" w:cs="Times New Roman"/>
            <w:sz w:val="28"/>
            <w:szCs w:val="28"/>
          </w:rPr>
          <w:delText xml:space="preserve">et </w:delText>
        </w:r>
      </w:del>
      <w:ins w:id="285" w:author="NANSSEU NJINGANG, Jobert Richie" w:date="2025-10-30T13:55:00Z" w16du:dateUtc="2025-10-30T11:55:00Z">
        <w:r w:rsidR="00CA0426">
          <w:rPr>
            <w:rFonts w:ascii="Times New Roman" w:hAnsi="Times New Roman" w:cs="Times New Roman"/>
            <w:sz w:val="28"/>
            <w:szCs w:val="28"/>
          </w:rPr>
          <w:t>En outre,</w:t>
        </w:r>
        <w:r w:rsidR="00CA0426" w:rsidRPr="001B170D">
          <w:rPr>
            <w:rFonts w:ascii="Times New Roman" w:hAnsi="Times New Roman" w:cs="Times New Roman"/>
            <w:sz w:val="28"/>
            <w:szCs w:val="28"/>
          </w:rPr>
          <w:t xml:space="preserve"> </w:t>
        </w:r>
      </w:ins>
      <w:r w:rsidRPr="001B170D">
        <w:rPr>
          <w:rFonts w:ascii="Times New Roman" w:hAnsi="Times New Roman" w:cs="Times New Roman"/>
          <w:sz w:val="28"/>
          <w:szCs w:val="28"/>
        </w:rPr>
        <w:t xml:space="preserve">un article </w:t>
      </w:r>
      <w:ins w:id="286" w:author="NANSSEU NJINGANG, Jobert Richie" w:date="2025-10-30T13:55:00Z" w16du:dateUtc="2025-10-30T11:55:00Z">
        <w:r w:rsidR="00CA0426">
          <w:rPr>
            <w:rFonts w:ascii="Times New Roman" w:hAnsi="Times New Roman" w:cs="Times New Roman"/>
            <w:sz w:val="28"/>
            <w:szCs w:val="28"/>
          </w:rPr>
          <w:t xml:space="preserve">scientifique </w:t>
        </w:r>
      </w:ins>
      <w:r w:rsidRPr="001B170D">
        <w:rPr>
          <w:rFonts w:ascii="Times New Roman" w:hAnsi="Times New Roman" w:cs="Times New Roman"/>
          <w:sz w:val="28"/>
          <w:szCs w:val="28"/>
        </w:rPr>
        <w:t xml:space="preserve">sera rédigé en vue d’être soumis </w:t>
      </w:r>
      <w:ins w:id="287" w:author="NANSSEU NJINGANG, Jobert Richie" w:date="2025-10-30T13:55:00Z" w16du:dateUtc="2025-10-30T11:55:00Z">
        <w:r w:rsidR="00CA0426">
          <w:rPr>
            <w:rFonts w:ascii="Times New Roman" w:hAnsi="Times New Roman" w:cs="Times New Roman"/>
            <w:sz w:val="28"/>
            <w:szCs w:val="28"/>
          </w:rPr>
          <w:t xml:space="preserve">pour publication </w:t>
        </w:r>
      </w:ins>
      <w:r w:rsidRPr="001B170D">
        <w:rPr>
          <w:rFonts w:ascii="Times New Roman" w:hAnsi="Times New Roman" w:cs="Times New Roman"/>
          <w:sz w:val="28"/>
          <w:szCs w:val="28"/>
        </w:rPr>
        <w:t>dans un journal médical reconnu.</w:t>
      </w:r>
      <w:ins w:id="288" w:author="NANSSEU NJINGANG, Jobert Richie" w:date="2025-10-30T13:55:00Z" w16du:dateUtc="2025-10-30T11:55:00Z">
        <w:r w:rsidR="00CA0426">
          <w:rPr>
            <w:rFonts w:ascii="Times New Roman" w:hAnsi="Times New Roman" w:cs="Times New Roman"/>
            <w:sz w:val="28"/>
            <w:szCs w:val="28"/>
          </w:rPr>
          <w:t xml:space="preserve"> Par ailleurs, </w:t>
        </w:r>
      </w:ins>
      <w:ins w:id="289" w:author="NANSSEU NJINGANG, Jobert Richie" w:date="2025-10-30T13:56:00Z" w16du:dateUtc="2025-10-30T11:56:00Z">
        <w:r w:rsidR="00CA0426">
          <w:rPr>
            <w:rFonts w:ascii="Times New Roman" w:hAnsi="Times New Roman" w:cs="Times New Roman"/>
            <w:sz w:val="28"/>
            <w:szCs w:val="28"/>
          </w:rPr>
          <w:t>ce travail pourra être présenté lors de conférences scientifiques internationales.</w:t>
        </w:r>
      </w:ins>
    </w:p>
    <w:p w14:paraId="0F588215" w14:textId="77777777" w:rsidR="00DA1950" w:rsidRPr="001B170D" w:rsidRDefault="00DA1950" w:rsidP="001B170D">
      <w:pPr>
        <w:spacing w:after="0" w:line="360" w:lineRule="auto"/>
        <w:jc w:val="both"/>
        <w:rPr>
          <w:rFonts w:ascii="Times New Roman" w:hAnsi="Times New Roman" w:cs="Times New Roman"/>
          <w:b/>
          <w:sz w:val="28"/>
          <w:szCs w:val="28"/>
        </w:rPr>
      </w:pPr>
      <w:r w:rsidRPr="001B170D">
        <w:rPr>
          <w:rFonts w:ascii="Times New Roman" w:hAnsi="Times New Roman" w:cs="Times New Roman"/>
          <w:b/>
          <w:sz w:val="28"/>
          <w:szCs w:val="28"/>
        </w:rPr>
        <w:t>2.2.7. Traitement et analyse des données</w:t>
      </w:r>
    </w:p>
    <w:p w14:paraId="26EFC26B" w14:textId="34B27F5E" w:rsidR="0019407D" w:rsidRPr="001B170D" w:rsidRDefault="00DA1950" w:rsidP="001B170D">
      <w:pPr>
        <w:autoSpaceDE w:val="0"/>
        <w:autoSpaceDN w:val="0"/>
        <w:adjustRightInd w:val="0"/>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Les données ont été codées et saisies à l'aide du logiciel kobotool box</w:t>
      </w:r>
      <w:ins w:id="290" w:author="NANSSEU NJINGANG, Jobert Richie" w:date="2025-10-30T13:57:00Z" w16du:dateUtc="2025-10-30T11:57:00Z">
        <w:r w:rsidR="00CA0426">
          <w:rPr>
            <w:rFonts w:ascii="Times New Roman" w:hAnsi="Times New Roman" w:cs="Times New Roman"/>
            <w:sz w:val="28"/>
            <w:szCs w:val="28"/>
          </w:rPr>
          <w:t>.</w:t>
        </w:r>
      </w:ins>
      <w:r w:rsidRPr="001B170D">
        <w:rPr>
          <w:rFonts w:ascii="Times New Roman" w:hAnsi="Times New Roman" w:cs="Times New Roman"/>
          <w:sz w:val="28"/>
          <w:szCs w:val="28"/>
        </w:rPr>
        <w:t xml:space="preserve"> </w:t>
      </w:r>
      <w:del w:id="291" w:author="NANSSEU NJINGANG, Jobert Richie" w:date="2025-10-30T13:57:00Z" w16du:dateUtc="2025-10-30T11:57:00Z">
        <w:r w:rsidRPr="001B170D" w:rsidDel="00CA0426">
          <w:rPr>
            <w:rFonts w:ascii="Times New Roman" w:hAnsi="Times New Roman" w:cs="Times New Roman"/>
            <w:sz w:val="28"/>
            <w:szCs w:val="28"/>
          </w:rPr>
          <w:delText>; l</w:delText>
        </w:r>
      </w:del>
      <w:ins w:id="292" w:author="NANSSEU NJINGANG, Jobert Richie" w:date="2025-10-30T13:57:00Z" w16du:dateUtc="2025-10-30T11:57:00Z">
        <w:r w:rsidR="00CA0426">
          <w:rPr>
            <w:rFonts w:ascii="Times New Roman" w:hAnsi="Times New Roman" w:cs="Times New Roman"/>
            <w:sz w:val="28"/>
            <w:szCs w:val="28"/>
          </w:rPr>
          <w:t>L</w:t>
        </w:r>
      </w:ins>
      <w:r w:rsidRPr="001B170D">
        <w:rPr>
          <w:rFonts w:ascii="Times New Roman" w:hAnsi="Times New Roman" w:cs="Times New Roman"/>
          <w:sz w:val="28"/>
          <w:szCs w:val="28"/>
        </w:rPr>
        <w:t xml:space="preserve">es analyses ont été effectuées à l'aide </w:t>
      </w:r>
      <w:r w:rsidR="00290CCB" w:rsidRPr="001B170D">
        <w:rPr>
          <w:rFonts w:ascii="Times New Roman" w:hAnsi="Times New Roman" w:cs="Times New Roman"/>
          <w:sz w:val="28"/>
          <w:szCs w:val="28"/>
        </w:rPr>
        <w:t>d</w:t>
      </w:r>
      <w:ins w:id="293" w:author="NANSSEU NJINGANG, Jobert Richie" w:date="2025-10-30T13:57:00Z" w16du:dateUtc="2025-10-30T11:57:00Z">
        <w:r w:rsidR="00CA0426">
          <w:rPr>
            <w:rFonts w:ascii="Times New Roman" w:hAnsi="Times New Roman" w:cs="Times New Roman"/>
            <w:sz w:val="28"/>
            <w:szCs w:val="28"/>
          </w:rPr>
          <w:t>u logiciel</w:t>
        </w:r>
      </w:ins>
      <w:del w:id="294" w:author="NANSSEU NJINGANG, Jobert Richie" w:date="2025-10-30T13:57:00Z" w16du:dateUtc="2025-10-30T11:57:00Z">
        <w:r w:rsidR="00290CCB" w:rsidRPr="001B170D" w:rsidDel="00CA0426">
          <w:rPr>
            <w:rFonts w:ascii="Times New Roman" w:hAnsi="Times New Roman" w:cs="Times New Roman"/>
            <w:sz w:val="28"/>
            <w:szCs w:val="28"/>
          </w:rPr>
          <w:delText>e</w:delText>
        </w:r>
      </w:del>
      <w:r w:rsidR="00290CCB" w:rsidRPr="001B170D">
        <w:rPr>
          <w:rFonts w:ascii="Times New Roman" w:hAnsi="Times New Roman" w:cs="Times New Roman"/>
          <w:sz w:val="28"/>
          <w:szCs w:val="28"/>
        </w:rPr>
        <w:t xml:space="preserve"> R version 4.5.1 (R Core Team, 2025, </w:t>
      </w:r>
      <w:commentRangeStart w:id="295"/>
      <w:r w:rsidR="00290CCB" w:rsidRPr="001B170D">
        <w:rPr>
          <w:rFonts w:ascii="Times New Roman" w:hAnsi="Times New Roman" w:cs="Times New Roman"/>
          <w:sz w:val="28"/>
          <w:szCs w:val="28"/>
        </w:rPr>
        <w:t>R Foundation for Statistical Computing, Vienna, Austria)</w:t>
      </w:r>
      <w:commentRangeEnd w:id="295"/>
      <w:r w:rsidR="00CA0426">
        <w:rPr>
          <w:rStyle w:val="Marquedecommentaire"/>
        </w:rPr>
        <w:commentReference w:id="295"/>
      </w:r>
      <w:r w:rsidRPr="001B170D">
        <w:rPr>
          <w:rFonts w:ascii="Times New Roman" w:hAnsi="Times New Roman" w:cs="Times New Roman"/>
          <w:sz w:val="28"/>
          <w:szCs w:val="28"/>
        </w:rPr>
        <w:t xml:space="preserve">. </w:t>
      </w:r>
      <w:r w:rsidR="0019407D" w:rsidRPr="001B170D">
        <w:rPr>
          <w:rFonts w:ascii="Times New Roman" w:hAnsi="Times New Roman" w:cs="Times New Roman"/>
          <w:sz w:val="28"/>
          <w:szCs w:val="28"/>
        </w:rPr>
        <w:t>Les données qualitatives sont résumées par les fréquences et pourcentages</w:t>
      </w:r>
      <w:del w:id="296" w:author="NANSSEU NJINGANG, Jobert Richie" w:date="2025-10-30T13:58:00Z" w16du:dateUtc="2025-10-30T11:58:00Z">
        <w:r w:rsidR="0019407D" w:rsidRPr="001B170D" w:rsidDel="00CA0426">
          <w:rPr>
            <w:rFonts w:ascii="Times New Roman" w:hAnsi="Times New Roman" w:cs="Times New Roman"/>
            <w:sz w:val="28"/>
            <w:szCs w:val="28"/>
          </w:rPr>
          <w:delText>.</w:delText>
        </w:r>
      </w:del>
      <w:r w:rsidR="0019407D" w:rsidRPr="001B170D">
        <w:rPr>
          <w:rFonts w:ascii="Times New Roman" w:hAnsi="Times New Roman" w:cs="Times New Roman"/>
          <w:sz w:val="28"/>
          <w:szCs w:val="28"/>
        </w:rPr>
        <w:t xml:space="preserve"> </w:t>
      </w:r>
      <w:del w:id="297" w:author="NANSSEU NJINGANG, Jobert Richie" w:date="2025-10-30T13:58:00Z" w16du:dateUtc="2025-10-30T11:58:00Z">
        <w:r w:rsidR="0019407D" w:rsidRPr="001B170D" w:rsidDel="00CA0426">
          <w:rPr>
            <w:rFonts w:ascii="Times New Roman" w:hAnsi="Times New Roman" w:cs="Times New Roman"/>
            <w:sz w:val="28"/>
            <w:szCs w:val="28"/>
          </w:rPr>
          <w:delText>T</w:delText>
        </w:r>
      </w:del>
      <w:ins w:id="298" w:author="NANSSEU NJINGANG, Jobert Richie" w:date="2025-10-30T13:58:00Z" w16du:dateUtc="2025-10-30T11:58:00Z">
        <w:r w:rsidR="00CA0426">
          <w:rPr>
            <w:rFonts w:ascii="Times New Roman" w:hAnsi="Times New Roman" w:cs="Times New Roman"/>
            <w:sz w:val="28"/>
            <w:szCs w:val="28"/>
          </w:rPr>
          <w:t>t</w:t>
        </w:r>
      </w:ins>
      <w:r w:rsidR="0019407D" w:rsidRPr="001B170D">
        <w:rPr>
          <w:rFonts w:ascii="Times New Roman" w:hAnsi="Times New Roman" w:cs="Times New Roman"/>
          <w:sz w:val="28"/>
          <w:szCs w:val="28"/>
        </w:rPr>
        <w:t xml:space="preserve">andis que les données quantitatives le sont par la moyenne +/- écart-type (ET) ou médiane (intervalle </w:t>
      </w:r>
      <w:r w:rsidR="00325D61" w:rsidRPr="001B170D">
        <w:rPr>
          <w:rFonts w:ascii="Times New Roman" w:hAnsi="Times New Roman" w:cs="Times New Roman"/>
          <w:sz w:val="28"/>
          <w:szCs w:val="28"/>
        </w:rPr>
        <w:t>interquartile</w:t>
      </w:r>
      <w:ins w:id="299" w:author="NANSSEU NJINGANG, Jobert Richie" w:date="2025-10-30T13:58:00Z" w16du:dateUtc="2025-10-30T11:58:00Z">
        <w:r w:rsidR="00CA0426">
          <w:rPr>
            <w:rFonts w:ascii="Times New Roman" w:hAnsi="Times New Roman" w:cs="Times New Roman"/>
            <w:sz w:val="28"/>
            <w:szCs w:val="28"/>
          </w:rPr>
          <w:t>, IIQ</w:t>
        </w:r>
      </w:ins>
      <w:r w:rsidR="0019407D" w:rsidRPr="001B170D">
        <w:rPr>
          <w:rFonts w:ascii="Times New Roman" w:hAnsi="Times New Roman" w:cs="Times New Roman"/>
          <w:sz w:val="28"/>
          <w:szCs w:val="28"/>
        </w:rPr>
        <w:t xml:space="preserve">) selon que la variable suit ou non une distribution normale. La normalité a été évaluée par le test de Shapiro-Wilk. Tableaux et figures </w:t>
      </w:r>
      <w:del w:id="300" w:author="NANSSEU NJINGANG, Jobert Richie" w:date="2025-10-30T13:59:00Z" w16du:dateUtc="2025-10-30T11:59:00Z">
        <w:r w:rsidR="0019407D" w:rsidRPr="001B170D" w:rsidDel="00CA0426">
          <w:rPr>
            <w:rFonts w:ascii="Times New Roman" w:hAnsi="Times New Roman" w:cs="Times New Roman"/>
            <w:sz w:val="28"/>
            <w:szCs w:val="28"/>
          </w:rPr>
          <w:delText xml:space="preserve">servent </w:delText>
        </w:r>
      </w:del>
      <w:ins w:id="301" w:author="NANSSEU NJINGANG, Jobert Richie" w:date="2025-10-30T13:59:00Z" w16du:dateUtc="2025-10-30T11:59:00Z">
        <w:r w:rsidR="00CA0426">
          <w:rPr>
            <w:rFonts w:ascii="Times New Roman" w:hAnsi="Times New Roman" w:cs="Times New Roman"/>
            <w:sz w:val="28"/>
            <w:szCs w:val="28"/>
          </w:rPr>
          <w:t>ont été utilisés pour</w:t>
        </w:r>
      </w:ins>
      <w:del w:id="302" w:author="NANSSEU NJINGANG, Jobert Richie" w:date="2025-10-30T13:59:00Z" w16du:dateUtc="2025-10-30T11:59:00Z">
        <w:r w:rsidR="0019407D" w:rsidRPr="001B170D" w:rsidDel="00CA0426">
          <w:rPr>
            <w:rFonts w:ascii="Times New Roman" w:hAnsi="Times New Roman" w:cs="Times New Roman"/>
            <w:sz w:val="28"/>
            <w:szCs w:val="28"/>
          </w:rPr>
          <w:delText>à</w:delText>
        </w:r>
      </w:del>
      <w:r w:rsidR="0019407D" w:rsidRPr="001B170D">
        <w:rPr>
          <w:rFonts w:ascii="Times New Roman" w:hAnsi="Times New Roman" w:cs="Times New Roman"/>
          <w:sz w:val="28"/>
          <w:szCs w:val="28"/>
        </w:rPr>
        <w:t xml:space="preserve"> la présentation de ces résumés. Les tests non-paramétriques de Wilcoxon et Kruskal-Wallis ont été utilisés pour la comparaison </w:t>
      </w:r>
      <w:r w:rsidR="0019407D" w:rsidRPr="001B170D">
        <w:rPr>
          <w:rFonts w:ascii="Times New Roman" w:hAnsi="Times New Roman" w:cs="Times New Roman"/>
          <w:sz w:val="28"/>
          <w:szCs w:val="28"/>
        </w:rPr>
        <w:lastRenderedPageBreak/>
        <w:t>de variables quantitatives</w:t>
      </w:r>
      <w:ins w:id="303" w:author="NANSSEU NJINGANG, Jobert Richie" w:date="2025-10-30T16:44:00Z" w16du:dateUtc="2025-10-30T14:44:00Z">
        <w:r w:rsidR="0002492F">
          <w:rPr>
            <w:rFonts w:ascii="Times New Roman" w:hAnsi="Times New Roman" w:cs="Times New Roman"/>
            <w:sz w:val="28"/>
            <w:szCs w:val="28"/>
          </w:rPr>
          <w:t xml:space="preserve"> et le test de corrélation de Spearman a été utilisé pour étudier la relation entre elles</w:t>
        </w:r>
      </w:ins>
      <w:r w:rsidR="0019407D" w:rsidRPr="001B170D">
        <w:rPr>
          <w:rFonts w:ascii="Times New Roman" w:hAnsi="Times New Roman" w:cs="Times New Roman"/>
          <w:sz w:val="28"/>
          <w:szCs w:val="28"/>
        </w:rPr>
        <w:t>, avec un seuil de significativité fixé à p &lt; 0,05.</w:t>
      </w:r>
    </w:p>
    <w:p w14:paraId="72A14493" w14:textId="77777777" w:rsidR="00E25C1C" w:rsidRPr="001B170D" w:rsidRDefault="00E25C1C" w:rsidP="001B170D">
      <w:pPr>
        <w:autoSpaceDE w:val="0"/>
        <w:autoSpaceDN w:val="0"/>
        <w:adjustRightInd w:val="0"/>
        <w:spacing w:after="0" w:line="360" w:lineRule="auto"/>
        <w:jc w:val="both"/>
        <w:rPr>
          <w:rFonts w:ascii="Times New Roman" w:hAnsi="Times New Roman" w:cs="Times New Roman"/>
          <w:sz w:val="28"/>
          <w:szCs w:val="28"/>
        </w:rPr>
      </w:pPr>
    </w:p>
    <w:p w14:paraId="5FEEFC03" w14:textId="7173E147" w:rsidR="00DA1950" w:rsidRPr="00050F57" w:rsidRDefault="00DA1950" w:rsidP="001B170D">
      <w:pPr>
        <w:spacing w:line="360" w:lineRule="auto"/>
        <w:jc w:val="both"/>
        <w:rPr>
          <w:rFonts w:ascii="Times New Roman" w:hAnsi="Times New Roman" w:cs="Times New Roman"/>
          <w:b/>
          <w:bCs/>
          <w:sz w:val="28"/>
          <w:szCs w:val="28"/>
        </w:rPr>
      </w:pPr>
      <w:bookmarkStart w:id="304" w:name="_Toc212402013"/>
      <w:bookmarkStart w:id="305" w:name="_Toc212402109"/>
      <w:r w:rsidRPr="00050F57">
        <w:rPr>
          <w:rFonts w:ascii="Times New Roman" w:hAnsi="Times New Roman" w:cs="Times New Roman"/>
          <w:b/>
          <w:bCs/>
          <w:sz w:val="28"/>
          <w:szCs w:val="28"/>
        </w:rPr>
        <w:t xml:space="preserve"> </w:t>
      </w:r>
      <w:r w:rsidR="00E25C1C" w:rsidRPr="00050F57">
        <w:rPr>
          <w:rFonts w:ascii="Times New Roman" w:hAnsi="Times New Roman" w:cs="Times New Roman"/>
          <w:b/>
          <w:bCs/>
          <w:sz w:val="28"/>
          <w:szCs w:val="28"/>
        </w:rPr>
        <w:t xml:space="preserve">2.2.7. </w:t>
      </w:r>
      <w:r w:rsidRPr="00050F57">
        <w:rPr>
          <w:rFonts w:ascii="Times New Roman" w:hAnsi="Times New Roman" w:cs="Times New Roman"/>
          <w:b/>
          <w:bCs/>
          <w:sz w:val="28"/>
          <w:szCs w:val="28"/>
        </w:rPr>
        <w:t>Considérations éthiques et administratives</w:t>
      </w:r>
      <w:bookmarkEnd w:id="304"/>
      <w:bookmarkEnd w:id="305"/>
    </w:p>
    <w:p w14:paraId="09F1FAD2" w14:textId="2AF81378" w:rsidR="00AA1990" w:rsidRPr="001B170D" w:rsidRDefault="00DA1950" w:rsidP="001B170D">
      <w:pPr>
        <w:spacing w:after="0" w:line="360" w:lineRule="auto"/>
        <w:jc w:val="both"/>
        <w:rPr>
          <w:rFonts w:ascii="Times New Roman" w:hAnsi="Times New Roman" w:cs="Times New Roman"/>
          <w:sz w:val="28"/>
          <w:szCs w:val="28"/>
        </w:rPr>
      </w:pPr>
      <w:commentRangeStart w:id="306"/>
      <w:r w:rsidRPr="001B170D">
        <w:rPr>
          <w:rFonts w:ascii="Times New Roman" w:hAnsi="Times New Roman" w:cs="Times New Roman"/>
          <w:sz w:val="28"/>
          <w:szCs w:val="28"/>
        </w:rPr>
        <w:t xml:space="preserve">Notre travail s’est fait dans le strict respect des normes déontologiques et des règles administratives et hiérarchiques. Le protocole a été validé par l’encadreur et les autorisations des directeurs des différents sites de recrutement ont été obtenues (voir annexes). </w:t>
      </w:r>
      <w:commentRangeEnd w:id="306"/>
      <w:r w:rsidR="00CA0426">
        <w:rPr>
          <w:rStyle w:val="Marquedecommentaire"/>
        </w:rPr>
        <w:commentReference w:id="306"/>
      </w:r>
      <w:r w:rsidRPr="001B170D">
        <w:rPr>
          <w:rFonts w:ascii="Times New Roman" w:hAnsi="Times New Roman" w:cs="Times New Roman"/>
          <w:sz w:val="28"/>
          <w:szCs w:val="28"/>
        </w:rPr>
        <w:t>Nos procédures ont été conformes à la déclaration révisée d'Helsinki. Pour protéger la confidentialité des patients, le questionnaire a été anonyme et a été rempli après obtention du consentement écrit du patient ou du tuteur légal</w:t>
      </w:r>
      <w:ins w:id="307" w:author="NANSSEU NJINGANG, Jobert Richie" w:date="2025-10-30T14:38:00Z" w16du:dateUtc="2025-10-30T12:38:00Z">
        <w:r w:rsidR="000E5448">
          <w:rPr>
            <w:rFonts w:ascii="Times New Roman" w:hAnsi="Times New Roman" w:cs="Times New Roman"/>
            <w:sz w:val="28"/>
            <w:szCs w:val="28"/>
          </w:rPr>
          <w:t>. Ce consentement a été obtenu après avoir présenté les différents aspects et procédures en rapport avec l’étude</w:t>
        </w:r>
      </w:ins>
      <w:r w:rsidRPr="001B170D">
        <w:rPr>
          <w:rFonts w:ascii="Times New Roman" w:hAnsi="Times New Roman" w:cs="Times New Roman"/>
          <w:sz w:val="28"/>
          <w:szCs w:val="28"/>
        </w:rPr>
        <w:t xml:space="preserve">. </w:t>
      </w:r>
    </w:p>
    <w:p w14:paraId="02C55E47" w14:textId="77777777" w:rsidR="00AA1990" w:rsidRPr="001B170D" w:rsidRDefault="00AA1990" w:rsidP="001B170D">
      <w:pPr>
        <w:spacing w:after="0" w:line="360" w:lineRule="auto"/>
        <w:jc w:val="both"/>
        <w:rPr>
          <w:rFonts w:ascii="Times New Roman" w:hAnsi="Times New Roman" w:cs="Times New Roman"/>
          <w:sz w:val="28"/>
          <w:szCs w:val="28"/>
        </w:rPr>
      </w:pPr>
    </w:p>
    <w:p w14:paraId="6CC7A989" w14:textId="77777777" w:rsidR="00AA1990" w:rsidRPr="001B170D" w:rsidRDefault="00AA1990" w:rsidP="001B170D">
      <w:pPr>
        <w:spacing w:after="0" w:line="360" w:lineRule="auto"/>
        <w:jc w:val="both"/>
        <w:rPr>
          <w:rFonts w:ascii="Times New Roman" w:hAnsi="Times New Roman" w:cs="Times New Roman"/>
          <w:sz w:val="28"/>
          <w:szCs w:val="28"/>
        </w:rPr>
      </w:pPr>
    </w:p>
    <w:p w14:paraId="7725B090" w14:textId="77777777" w:rsidR="00AA1990" w:rsidRPr="001B170D" w:rsidRDefault="00AA1990" w:rsidP="001B170D">
      <w:pPr>
        <w:spacing w:after="0" w:line="360" w:lineRule="auto"/>
        <w:jc w:val="both"/>
        <w:rPr>
          <w:rFonts w:ascii="Times New Roman" w:hAnsi="Times New Roman" w:cs="Times New Roman"/>
          <w:sz w:val="28"/>
          <w:szCs w:val="28"/>
        </w:rPr>
      </w:pPr>
    </w:p>
    <w:p w14:paraId="356C4C40" w14:textId="77777777" w:rsidR="00F53B97" w:rsidRPr="001B170D" w:rsidRDefault="00F53B97" w:rsidP="001B170D">
      <w:pPr>
        <w:spacing w:after="0" w:line="360" w:lineRule="auto"/>
        <w:jc w:val="both"/>
        <w:rPr>
          <w:rFonts w:ascii="Times New Roman" w:hAnsi="Times New Roman" w:cs="Times New Roman"/>
          <w:sz w:val="28"/>
          <w:szCs w:val="28"/>
        </w:rPr>
      </w:pPr>
    </w:p>
    <w:p w14:paraId="5DBCD0BB" w14:textId="77777777" w:rsidR="00AA1990" w:rsidRPr="001B170D" w:rsidRDefault="00AA1990" w:rsidP="001B170D">
      <w:pPr>
        <w:spacing w:after="0" w:line="360" w:lineRule="auto"/>
        <w:jc w:val="both"/>
        <w:rPr>
          <w:rFonts w:ascii="Times New Roman" w:hAnsi="Times New Roman" w:cs="Times New Roman"/>
          <w:sz w:val="28"/>
          <w:szCs w:val="28"/>
        </w:rPr>
      </w:pPr>
    </w:p>
    <w:p w14:paraId="4597BBFA" w14:textId="77777777" w:rsidR="004F5DB1" w:rsidRPr="001B170D" w:rsidRDefault="004F5DB1" w:rsidP="001B170D">
      <w:pPr>
        <w:spacing w:after="0" w:line="360" w:lineRule="auto"/>
        <w:jc w:val="both"/>
        <w:rPr>
          <w:rFonts w:ascii="Times New Roman" w:hAnsi="Times New Roman" w:cs="Times New Roman"/>
          <w:sz w:val="28"/>
          <w:szCs w:val="28"/>
        </w:rPr>
      </w:pPr>
    </w:p>
    <w:p w14:paraId="22A36663" w14:textId="77777777" w:rsidR="004F5DB1" w:rsidRPr="001B170D" w:rsidRDefault="004F5DB1" w:rsidP="001B170D">
      <w:pPr>
        <w:spacing w:after="0" w:line="360" w:lineRule="auto"/>
        <w:jc w:val="both"/>
        <w:rPr>
          <w:rFonts w:ascii="Times New Roman" w:hAnsi="Times New Roman" w:cs="Times New Roman"/>
          <w:sz w:val="28"/>
          <w:szCs w:val="28"/>
        </w:rPr>
      </w:pPr>
    </w:p>
    <w:p w14:paraId="30922830" w14:textId="77777777" w:rsidR="00AA1990" w:rsidRPr="001B170D" w:rsidRDefault="00AA1990" w:rsidP="001B170D">
      <w:pPr>
        <w:spacing w:after="0" w:line="360" w:lineRule="auto"/>
        <w:jc w:val="both"/>
        <w:rPr>
          <w:rFonts w:ascii="Times New Roman" w:hAnsi="Times New Roman" w:cs="Times New Roman"/>
          <w:sz w:val="28"/>
          <w:szCs w:val="28"/>
        </w:rPr>
      </w:pPr>
    </w:p>
    <w:p w14:paraId="4A7F1CAB" w14:textId="6633451E" w:rsidR="00AA1990" w:rsidRPr="001B170D" w:rsidRDefault="000E5448" w:rsidP="001B170D">
      <w:pPr>
        <w:spacing w:after="0" w:line="360" w:lineRule="auto"/>
        <w:jc w:val="both"/>
        <w:rPr>
          <w:rFonts w:ascii="Times New Roman" w:hAnsi="Times New Roman" w:cs="Times New Roman"/>
          <w:sz w:val="28"/>
          <w:szCs w:val="28"/>
        </w:rPr>
      </w:pPr>
      <w:ins w:id="308" w:author="NANSSEU NJINGANG, Jobert Richie" w:date="2025-10-30T14:40:00Z" w16du:dateUtc="2025-10-30T12:40:00Z">
        <w:r>
          <w:rPr>
            <w:rFonts w:ascii="Times New Roman" w:hAnsi="Times New Roman" w:cs="Times New Roman"/>
            <w:sz w:val="28"/>
            <w:szCs w:val="28"/>
          </w:rPr>
          <w:t>Souci de forme</w:t>
        </w:r>
      </w:ins>
    </w:p>
    <w:p w14:paraId="6619715E" w14:textId="727FBF38" w:rsidR="00AA1990" w:rsidRPr="001B170D" w:rsidRDefault="00AA1990" w:rsidP="001B170D">
      <w:pPr>
        <w:spacing w:after="0" w:line="360" w:lineRule="auto"/>
        <w:jc w:val="both"/>
        <w:rPr>
          <w:rFonts w:ascii="Times New Roman" w:hAnsi="Times New Roman" w:cs="Times New Roman"/>
          <w:sz w:val="28"/>
          <w:szCs w:val="28"/>
        </w:rPr>
      </w:pPr>
    </w:p>
    <w:p w14:paraId="370FAE3C" w14:textId="29D7CCA5" w:rsidR="00AA1990" w:rsidRPr="001B170D" w:rsidRDefault="00A17D7D"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54CD0ED6" wp14:editId="62633751">
                <wp:simplePos x="0" y="0"/>
                <wp:positionH relativeFrom="column">
                  <wp:posOffset>-45653</wp:posOffset>
                </wp:positionH>
                <wp:positionV relativeFrom="paragraph">
                  <wp:posOffset>169244</wp:posOffset>
                </wp:positionV>
                <wp:extent cx="5814060" cy="1456340"/>
                <wp:effectExtent l="57150" t="57150" r="53340" b="48895"/>
                <wp:wrapNone/>
                <wp:docPr id="1821544636" name="Rectangle : coins arrondis 13"/>
                <wp:cNvGraphicFramePr/>
                <a:graphic xmlns:a="http://schemas.openxmlformats.org/drawingml/2006/main">
                  <a:graphicData uri="http://schemas.microsoft.com/office/word/2010/wordprocessingShape">
                    <wps:wsp>
                      <wps:cNvSpPr/>
                      <wps:spPr>
                        <a:xfrm>
                          <a:off x="0" y="0"/>
                          <a:ext cx="5814060" cy="145634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673EDF1C" w14:textId="675964C1" w:rsidR="00AA1990" w:rsidRPr="00120AD3" w:rsidRDefault="00AA1990" w:rsidP="00AA1990">
                            <w:pPr>
                              <w:pStyle w:val="Titre1"/>
                              <w:jc w:val="center"/>
                              <w:rPr>
                                <w:rFonts w:ascii="Times New Roman" w:hAnsi="Times New Roman" w:cs="Times New Roman"/>
                                <w:color w:val="FFFFFF" w:themeColor="background1"/>
                                <w:sz w:val="72"/>
                                <w:szCs w:val="72"/>
                              </w:rPr>
                            </w:pPr>
                            <w:bookmarkStart w:id="309" w:name="_Toc212580041"/>
                            <w:r>
                              <w:rPr>
                                <w:rFonts w:ascii="Times New Roman" w:hAnsi="Times New Roman" w:cs="Times New Roman"/>
                                <w:color w:val="FFFFFF" w:themeColor="background1"/>
                                <w:sz w:val="72"/>
                                <w:szCs w:val="72"/>
                              </w:rPr>
                              <w:t>3. RESULTATS</w:t>
                            </w:r>
                            <w:bookmarkEnd w:id="3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CD0ED6" id="_x0000_s1041" style="position:absolute;left:0;text-align:left;margin-left:-3.6pt;margin-top:13.35pt;width:457.8pt;height:11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" fillcolor="#ed7d31 [3205]" strokecolor="#1f3763 [1604]" strokeweight="1pt">
                <v:stroke joinstyle="miter"/>
                <v:textbox>
                  <w:txbxContent>
                    <w:p w14:paraId="673EDF1C" w14:textId="675964C1" w:rsidR="00AA1990" w:rsidRPr="00120AD3" w:rsidRDefault="00AA1990" w:rsidP="00AA1990">
                      <w:pPr>
                        <w:pStyle w:val="Titre1"/>
                        <w:jc w:val="center"/>
                        <w:rPr>
                          <w:rFonts w:ascii="Times New Roman" w:hAnsi="Times New Roman" w:cs="Times New Roman"/>
                          <w:color w:val="FFFFFF" w:themeColor="background1"/>
                          <w:sz w:val="72"/>
                          <w:szCs w:val="72"/>
                        </w:rPr>
                      </w:pPr>
                      <w:bookmarkStart w:id="52" w:name="_Toc212580041"/>
                      <w:r>
                        <w:rPr>
                          <w:rFonts w:ascii="Times New Roman" w:hAnsi="Times New Roman" w:cs="Times New Roman"/>
                          <w:color w:val="FFFFFF" w:themeColor="background1"/>
                          <w:sz w:val="72"/>
                          <w:szCs w:val="72"/>
                        </w:rPr>
                        <w:t>3. RESULTATS</w:t>
                      </w:r>
                      <w:bookmarkEnd w:id="52"/>
                    </w:p>
                  </w:txbxContent>
                </v:textbox>
              </v:roundrect>
            </w:pict>
          </mc:Fallback>
        </mc:AlternateContent>
      </w:r>
    </w:p>
    <w:p w14:paraId="5067FC06" w14:textId="77777777" w:rsidR="00AA1990" w:rsidRPr="001B170D" w:rsidRDefault="00AA1990" w:rsidP="001B170D">
      <w:pPr>
        <w:spacing w:after="0" w:line="360" w:lineRule="auto"/>
        <w:jc w:val="both"/>
        <w:rPr>
          <w:rFonts w:ascii="Times New Roman" w:hAnsi="Times New Roman" w:cs="Times New Roman"/>
          <w:sz w:val="28"/>
          <w:szCs w:val="28"/>
        </w:rPr>
      </w:pPr>
    </w:p>
    <w:p w14:paraId="66B59109" w14:textId="77777777" w:rsidR="00AA1990" w:rsidRPr="001B170D" w:rsidRDefault="00AA1990" w:rsidP="001B170D">
      <w:pPr>
        <w:spacing w:after="0" w:line="360" w:lineRule="auto"/>
        <w:jc w:val="both"/>
        <w:rPr>
          <w:rFonts w:ascii="Times New Roman" w:hAnsi="Times New Roman" w:cs="Times New Roman"/>
          <w:sz w:val="28"/>
          <w:szCs w:val="28"/>
        </w:rPr>
      </w:pPr>
    </w:p>
    <w:p w14:paraId="6C728C4E" w14:textId="6B9FB773" w:rsidR="00AA1990" w:rsidRPr="001B170D" w:rsidRDefault="00AA1990" w:rsidP="001B170D">
      <w:pPr>
        <w:spacing w:after="0" w:line="360" w:lineRule="auto"/>
        <w:jc w:val="both"/>
        <w:rPr>
          <w:rFonts w:ascii="Times New Roman" w:hAnsi="Times New Roman" w:cs="Times New Roman"/>
          <w:sz w:val="28"/>
          <w:szCs w:val="28"/>
        </w:rPr>
      </w:pPr>
    </w:p>
    <w:p w14:paraId="45498120" w14:textId="77777777" w:rsidR="00AA1990" w:rsidRPr="001B170D" w:rsidRDefault="00AA1990" w:rsidP="001B170D">
      <w:pPr>
        <w:spacing w:after="0" w:line="360" w:lineRule="auto"/>
        <w:jc w:val="both"/>
        <w:rPr>
          <w:rFonts w:ascii="Times New Roman" w:hAnsi="Times New Roman" w:cs="Times New Roman"/>
          <w:sz w:val="28"/>
          <w:szCs w:val="28"/>
        </w:rPr>
      </w:pPr>
    </w:p>
    <w:p w14:paraId="79970540" w14:textId="77777777" w:rsidR="00AA1990" w:rsidRPr="001B170D" w:rsidRDefault="00AA1990" w:rsidP="001B170D">
      <w:pPr>
        <w:spacing w:after="0" w:line="360" w:lineRule="auto"/>
        <w:jc w:val="both"/>
        <w:rPr>
          <w:rFonts w:ascii="Times New Roman" w:hAnsi="Times New Roman" w:cs="Times New Roman"/>
          <w:sz w:val="28"/>
          <w:szCs w:val="28"/>
        </w:rPr>
      </w:pPr>
    </w:p>
    <w:p w14:paraId="7D43446B" w14:textId="77777777" w:rsidR="00AA1990" w:rsidRPr="001B170D" w:rsidRDefault="00AA1990" w:rsidP="001B170D">
      <w:pPr>
        <w:spacing w:after="0" w:line="360" w:lineRule="auto"/>
        <w:jc w:val="both"/>
        <w:rPr>
          <w:rFonts w:ascii="Times New Roman" w:hAnsi="Times New Roman" w:cs="Times New Roman"/>
          <w:sz w:val="28"/>
          <w:szCs w:val="28"/>
        </w:rPr>
      </w:pPr>
    </w:p>
    <w:p w14:paraId="0474A261" w14:textId="77777777" w:rsidR="00AA1990" w:rsidRPr="001B170D" w:rsidRDefault="00AA1990" w:rsidP="001B170D">
      <w:pPr>
        <w:spacing w:after="0" w:line="360" w:lineRule="auto"/>
        <w:jc w:val="both"/>
        <w:rPr>
          <w:rFonts w:ascii="Times New Roman" w:hAnsi="Times New Roman" w:cs="Times New Roman"/>
          <w:sz w:val="28"/>
          <w:szCs w:val="28"/>
        </w:rPr>
      </w:pPr>
    </w:p>
    <w:p w14:paraId="766A6FF0" w14:textId="77777777" w:rsidR="00AA1990" w:rsidRPr="001B170D" w:rsidRDefault="00AA1990" w:rsidP="001B170D">
      <w:pPr>
        <w:spacing w:after="0" w:line="360" w:lineRule="auto"/>
        <w:jc w:val="both"/>
        <w:rPr>
          <w:rFonts w:ascii="Times New Roman" w:hAnsi="Times New Roman" w:cs="Times New Roman"/>
          <w:sz w:val="28"/>
          <w:szCs w:val="28"/>
        </w:rPr>
      </w:pPr>
    </w:p>
    <w:p w14:paraId="1BC3B627" w14:textId="77777777" w:rsidR="00AA1990" w:rsidRPr="001B170D" w:rsidRDefault="00AA1990" w:rsidP="001B170D">
      <w:pPr>
        <w:spacing w:after="0" w:line="360" w:lineRule="auto"/>
        <w:jc w:val="both"/>
        <w:rPr>
          <w:rFonts w:ascii="Times New Roman" w:hAnsi="Times New Roman" w:cs="Times New Roman"/>
          <w:sz w:val="28"/>
          <w:szCs w:val="28"/>
        </w:rPr>
      </w:pPr>
    </w:p>
    <w:p w14:paraId="4974439C" w14:textId="77777777" w:rsidR="00AA1990" w:rsidRPr="001B170D" w:rsidRDefault="00AA1990" w:rsidP="001B170D">
      <w:pPr>
        <w:spacing w:after="0" w:line="360" w:lineRule="auto"/>
        <w:jc w:val="both"/>
        <w:rPr>
          <w:rFonts w:ascii="Times New Roman" w:hAnsi="Times New Roman" w:cs="Times New Roman"/>
          <w:sz w:val="28"/>
          <w:szCs w:val="28"/>
        </w:rPr>
      </w:pPr>
    </w:p>
    <w:p w14:paraId="54607A62" w14:textId="77777777" w:rsidR="00AA1990" w:rsidRPr="001B170D" w:rsidRDefault="00AA1990" w:rsidP="001B170D">
      <w:pPr>
        <w:spacing w:after="0" w:line="360" w:lineRule="auto"/>
        <w:jc w:val="both"/>
        <w:rPr>
          <w:rFonts w:ascii="Times New Roman" w:hAnsi="Times New Roman" w:cs="Times New Roman"/>
          <w:sz w:val="28"/>
          <w:szCs w:val="28"/>
        </w:rPr>
      </w:pPr>
    </w:p>
    <w:p w14:paraId="43535A36" w14:textId="77777777" w:rsidR="00AA1990" w:rsidRPr="001B170D" w:rsidRDefault="00AA1990" w:rsidP="001B170D">
      <w:pPr>
        <w:spacing w:after="0" w:line="360" w:lineRule="auto"/>
        <w:jc w:val="both"/>
        <w:rPr>
          <w:rFonts w:ascii="Times New Roman" w:hAnsi="Times New Roman" w:cs="Times New Roman"/>
          <w:sz w:val="28"/>
          <w:szCs w:val="28"/>
        </w:rPr>
      </w:pPr>
    </w:p>
    <w:p w14:paraId="0E3A2234" w14:textId="77777777" w:rsidR="00AA1990" w:rsidRPr="001B170D" w:rsidRDefault="00AA1990" w:rsidP="001B170D">
      <w:pPr>
        <w:spacing w:after="0" w:line="360" w:lineRule="auto"/>
        <w:jc w:val="both"/>
        <w:rPr>
          <w:rFonts w:ascii="Times New Roman" w:hAnsi="Times New Roman" w:cs="Times New Roman"/>
          <w:sz w:val="28"/>
          <w:szCs w:val="28"/>
        </w:rPr>
      </w:pPr>
    </w:p>
    <w:p w14:paraId="4068C8F3" w14:textId="77777777" w:rsidR="00F53B97" w:rsidRPr="001B170D" w:rsidRDefault="00F53B97" w:rsidP="001B170D">
      <w:pPr>
        <w:spacing w:after="0" w:line="360" w:lineRule="auto"/>
        <w:jc w:val="both"/>
        <w:rPr>
          <w:rFonts w:ascii="Times New Roman" w:hAnsi="Times New Roman" w:cs="Times New Roman"/>
          <w:sz w:val="28"/>
          <w:szCs w:val="28"/>
        </w:rPr>
      </w:pPr>
    </w:p>
    <w:p w14:paraId="70751E28" w14:textId="77777777" w:rsidR="00F53B97" w:rsidRPr="001B170D" w:rsidRDefault="00F53B97" w:rsidP="001B170D">
      <w:pPr>
        <w:spacing w:after="0" w:line="360" w:lineRule="auto"/>
        <w:jc w:val="both"/>
        <w:rPr>
          <w:rFonts w:ascii="Times New Roman" w:hAnsi="Times New Roman" w:cs="Times New Roman"/>
          <w:sz w:val="28"/>
          <w:szCs w:val="28"/>
        </w:rPr>
      </w:pPr>
    </w:p>
    <w:p w14:paraId="658DACAF" w14:textId="77777777" w:rsidR="00F53B97" w:rsidRPr="001B170D" w:rsidRDefault="00F53B97" w:rsidP="001B170D">
      <w:pPr>
        <w:spacing w:after="0" w:line="360" w:lineRule="auto"/>
        <w:jc w:val="both"/>
        <w:rPr>
          <w:rFonts w:ascii="Times New Roman" w:hAnsi="Times New Roman" w:cs="Times New Roman"/>
          <w:sz w:val="28"/>
          <w:szCs w:val="28"/>
        </w:rPr>
      </w:pPr>
    </w:p>
    <w:p w14:paraId="6F107364" w14:textId="4367CDAE" w:rsidR="00F53B97" w:rsidRPr="001B170D" w:rsidRDefault="00F53B97" w:rsidP="001B170D">
      <w:pPr>
        <w:spacing w:after="0" w:line="360" w:lineRule="auto"/>
        <w:jc w:val="both"/>
        <w:rPr>
          <w:rFonts w:ascii="Times New Roman" w:hAnsi="Times New Roman" w:cs="Times New Roman"/>
          <w:sz w:val="28"/>
          <w:szCs w:val="28"/>
        </w:rPr>
      </w:pPr>
    </w:p>
    <w:p w14:paraId="16CBA928" w14:textId="12FE563A" w:rsidR="00F53B97" w:rsidRPr="001B170D" w:rsidRDefault="00F53B97"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p w14:paraId="6DBC2426" w14:textId="61CD553A" w:rsidR="00E12811" w:rsidRPr="00050F57" w:rsidRDefault="00A6175E" w:rsidP="001B170D">
      <w:pPr>
        <w:spacing w:after="0" w:line="360" w:lineRule="auto"/>
        <w:jc w:val="both"/>
        <w:rPr>
          <w:rFonts w:ascii="Times New Roman" w:hAnsi="Times New Roman" w:cs="Times New Roman"/>
          <w:b/>
          <w:bCs/>
          <w:sz w:val="28"/>
          <w:szCs w:val="28"/>
        </w:rPr>
      </w:pPr>
      <w:r w:rsidRPr="00050F57">
        <w:rPr>
          <w:rStyle w:val="Titre2Car"/>
          <w:rFonts w:ascii="Times New Roman" w:hAnsi="Times New Roman" w:cs="Times New Roman"/>
          <w:b/>
          <w:bCs/>
          <w:color w:val="auto"/>
          <w:sz w:val="28"/>
          <w:szCs w:val="28"/>
        </w:rPr>
        <w:t xml:space="preserve"> </w:t>
      </w:r>
      <w:bookmarkStart w:id="310" w:name="_Toc212580042"/>
      <w:r w:rsidR="001517DF" w:rsidRPr="00050F57">
        <w:rPr>
          <w:rStyle w:val="Titre2Car"/>
          <w:rFonts w:ascii="Times New Roman" w:hAnsi="Times New Roman" w:cs="Times New Roman"/>
          <w:b/>
          <w:bCs/>
          <w:color w:val="auto"/>
          <w:sz w:val="28"/>
          <w:szCs w:val="28"/>
        </w:rPr>
        <w:t xml:space="preserve">3.1. </w:t>
      </w:r>
      <w:r w:rsidR="00E12811" w:rsidRPr="00050F57">
        <w:rPr>
          <w:rStyle w:val="Titre2Car"/>
          <w:rFonts w:ascii="Times New Roman" w:hAnsi="Times New Roman" w:cs="Times New Roman"/>
          <w:b/>
          <w:bCs/>
          <w:color w:val="auto"/>
          <w:sz w:val="28"/>
          <w:szCs w:val="28"/>
        </w:rPr>
        <w:t xml:space="preserve">Caractéristiques socio-démographiques des patients reçus en consultation dans les différents </w:t>
      </w:r>
      <w:del w:id="311" w:author="NANSSEU NJINGANG, Jobert Richie" w:date="2025-10-30T14:40:00Z" w16du:dateUtc="2025-10-30T12:40:00Z">
        <w:r w:rsidR="00E12811" w:rsidRPr="00050F57" w:rsidDel="000E5448">
          <w:rPr>
            <w:rStyle w:val="Titre2Car"/>
            <w:rFonts w:ascii="Times New Roman" w:hAnsi="Times New Roman" w:cs="Times New Roman"/>
            <w:b/>
            <w:bCs/>
            <w:color w:val="auto"/>
            <w:sz w:val="28"/>
            <w:szCs w:val="28"/>
          </w:rPr>
          <w:delText>centres</w:delText>
        </w:r>
      </w:del>
      <w:bookmarkEnd w:id="310"/>
      <w:ins w:id="312" w:author="NANSSEU NJINGANG, Jobert Richie" w:date="2025-10-30T14:40:00Z" w16du:dateUtc="2025-10-30T12:40:00Z">
        <w:r w:rsidR="000E5448">
          <w:rPr>
            <w:rStyle w:val="Titre2Car"/>
            <w:rFonts w:ascii="Times New Roman" w:hAnsi="Times New Roman" w:cs="Times New Roman"/>
            <w:b/>
            <w:bCs/>
            <w:color w:val="auto"/>
            <w:sz w:val="28"/>
            <w:szCs w:val="28"/>
          </w:rPr>
          <w:t>sites d’étude</w:t>
        </w:r>
      </w:ins>
    </w:p>
    <w:p w14:paraId="1B1ACDE1" w14:textId="69417653" w:rsidR="001517DF" w:rsidRPr="00050F57" w:rsidRDefault="001517DF" w:rsidP="001B170D">
      <w:pPr>
        <w:spacing w:after="0" w:line="360" w:lineRule="auto"/>
        <w:jc w:val="both"/>
        <w:rPr>
          <w:rFonts w:ascii="Times New Roman" w:hAnsi="Times New Roman" w:cs="Times New Roman"/>
          <w:b/>
          <w:bCs/>
          <w:sz w:val="28"/>
          <w:szCs w:val="28"/>
        </w:rPr>
      </w:pPr>
      <w:r w:rsidRPr="00050F57">
        <w:rPr>
          <w:rFonts w:ascii="Times New Roman" w:hAnsi="Times New Roman" w:cs="Times New Roman"/>
          <w:b/>
          <w:bCs/>
          <w:sz w:val="28"/>
          <w:szCs w:val="28"/>
        </w:rPr>
        <w:t>3.1.1. Répartition géographique des cas</w:t>
      </w:r>
    </w:p>
    <w:p w14:paraId="6E58F6A5" w14:textId="587DADDD" w:rsidR="001517DF" w:rsidRPr="001B170D" w:rsidRDefault="001517DF"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Nous avons </w:t>
      </w:r>
      <w:del w:id="313" w:author="NANSSEU NJINGANG, Jobert Richie" w:date="2025-10-30T14:41:00Z" w16du:dateUtc="2025-10-30T12:41:00Z">
        <w:r w:rsidRPr="001B170D" w:rsidDel="000E5448">
          <w:rPr>
            <w:rFonts w:ascii="Times New Roman" w:hAnsi="Times New Roman" w:cs="Times New Roman"/>
            <w:sz w:val="28"/>
            <w:szCs w:val="28"/>
          </w:rPr>
          <w:delText xml:space="preserve">répertorié </w:delText>
        </w:r>
      </w:del>
      <w:ins w:id="314" w:author="NANSSEU NJINGANG, Jobert Richie" w:date="2025-10-30T14:41:00Z" w16du:dateUtc="2025-10-30T12:41:00Z">
        <w:r w:rsidR="000E5448">
          <w:rPr>
            <w:rFonts w:ascii="Times New Roman" w:hAnsi="Times New Roman" w:cs="Times New Roman"/>
            <w:sz w:val="28"/>
            <w:szCs w:val="28"/>
          </w:rPr>
          <w:t>recruté</w:t>
        </w:r>
        <w:r w:rsidR="000E5448" w:rsidRPr="001B170D">
          <w:rPr>
            <w:rFonts w:ascii="Times New Roman" w:hAnsi="Times New Roman" w:cs="Times New Roman"/>
            <w:sz w:val="28"/>
            <w:szCs w:val="28"/>
          </w:rPr>
          <w:t xml:space="preserve"> </w:t>
        </w:r>
      </w:ins>
      <w:r w:rsidRPr="001B170D">
        <w:rPr>
          <w:rFonts w:ascii="Times New Roman" w:hAnsi="Times New Roman" w:cs="Times New Roman"/>
          <w:sz w:val="28"/>
          <w:szCs w:val="28"/>
        </w:rPr>
        <w:t xml:space="preserve">49 cas de MV dans les trois centres de collecte, répartis selon le volet prospectif et rétrospectif comme suit :  </w:t>
      </w:r>
    </w:p>
    <w:p w14:paraId="65FB03D6" w14:textId="77777777" w:rsidR="001517DF" w:rsidRPr="00050F57" w:rsidRDefault="001517DF" w:rsidP="001B170D">
      <w:pPr>
        <w:pStyle w:val="Lgende"/>
        <w:spacing w:line="360" w:lineRule="auto"/>
        <w:jc w:val="both"/>
        <w:rPr>
          <w:rFonts w:ascii="Times New Roman" w:hAnsi="Times New Roman" w:cs="Times New Roman"/>
          <w:color w:val="auto"/>
          <w:sz w:val="28"/>
          <w:szCs w:val="28"/>
        </w:rPr>
      </w:pPr>
      <w:bookmarkStart w:id="315" w:name="_Toc212464496"/>
      <w:r w:rsidRPr="00050F57">
        <w:rPr>
          <w:rFonts w:ascii="Times New Roman" w:hAnsi="Times New Roman" w:cs="Times New Roman"/>
          <w:color w:val="auto"/>
          <w:sz w:val="28"/>
          <w:szCs w:val="28"/>
        </w:rPr>
        <w:t xml:space="preserve">Tableau </w:t>
      </w:r>
      <w:r w:rsidRPr="00050F57">
        <w:rPr>
          <w:rFonts w:ascii="Times New Roman" w:hAnsi="Times New Roman" w:cs="Times New Roman"/>
          <w:color w:val="auto"/>
          <w:sz w:val="28"/>
          <w:szCs w:val="28"/>
        </w:rPr>
        <w:fldChar w:fldCharType="begin"/>
      </w:r>
      <w:r w:rsidRPr="00050F57">
        <w:rPr>
          <w:rFonts w:ascii="Times New Roman" w:hAnsi="Times New Roman" w:cs="Times New Roman"/>
          <w:color w:val="auto"/>
          <w:sz w:val="28"/>
          <w:szCs w:val="28"/>
        </w:rPr>
        <w:instrText xml:space="preserve"> SEQ Tableau \* ROMAN </w:instrText>
      </w:r>
      <w:r w:rsidRPr="00050F57">
        <w:rPr>
          <w:rFonts w:ascii="Times New Roman" w:hAnsi="Times New Roman" w:cs="Times New Roman"/>
          <w:color w:val="auto"/>
          <w:sz w:val="28"/>
          <w:szCs w:val="28"/>
        </w:rPr>
        <w:fldChar w:fldCharType="separate"/>
      </w:r>
      <w:r w:rsidRPr="00050F57">
        <w:rPr>
          <w:rFonts w:ascii="Times New Roman" w:hAnsi="Times New Roman" w:cs="Times New Roman"/>
          <w:noProof/>
          <w:color w:val="auto"/>
          <w:sz w:val="28"/>
          <w:szCs w:val="28"/>
        </w:rPr>
        <w:t>VII</w:t>
      </w:r>
      <w:r w:rsidRPr="00050F57">
        <w:rPr>
          <w:rFonts w:ascii="Times New Roman" w:hAnsi="Times New Roman" w:cs="Times New Roman"/>
          <w:color w:val="auto"/>
          <w:sz w:val="28"/>
          <w:szCs w:val="28"/>
        </w:rPr>
        <w:fldChar w:fldCharType="end"/>
      </w:r>
      <w:r w:rsidRPr="00050F57">
        <w:rPr>
          <w:rFonts w:ascii="Times New Roman" w:hAnsi="Times New Roman" w:cs="Times New Roman"/>
          <w:color w:val="auto"/>
          <w:sz w:val="28"/>
          <w:szCs w:val="28"/>
        </w:rPr>
        <w:t> : répartition des patients selon l’hôpital et le volet de recrutement</w:t>
      </w:r>
      <w:bookmarkEnd w:id="315"/>
    </w:p>
    <w:tbl>
      <w:tblPr>
        <w:tblStyle w:val="TableauListe6Couleur"/>
        <w:tblW w:w="0" w:type="auto"/>
        <w:tblLook w:val="04A0" w:firstRow="1" w:lastRow="0" w:firstColumn="1" w:lastColumn="0" w:noHBand="0" w:noVBand="1"/>
      </w:tblPr>
      <w:tblGrid>
        <w:gridCol w:w="2886"/>
        <w:gridCol w:w="2076"/>
        <w:gridCol w:w="2127"/>
        <w:gridCol w:w="1983"/>
      </w:tblGrid>
      <w:tr w:rsidR="001517DF" w:rsidRPr="001B170D" w14:paraId="5671A79D" w14:textId="77777777" w:rsidTr="000F7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14:paraId="69CF1829" w14:textId="77777777" w:rsidR="001517DF" w:rsidRPr="001B170D" w:rsidRDefault="001517DF" w:rsidP="008B1940">
            <w:pPr>
              <w:spacing w:line="360" w:lineRule="auto"/>
              <w:jc w:val="center"/>
              <w:rPr>
                <w:rFonts w:ascii="Times New Roman" w:hAnsi="Times New Roman" w:cs="Times New Roman"/>
                <w:sz w:val="28"/>
                <w:szCs w:val="28"/>
              </w:rPr>
            </w:pPr>
            <w:r w:rsidRPr="001B170D">
              <w:rPr>
                <w:rFonts w:ascii="Times New Roman" w:hAnsi="Times New Roman" w:cs="Times New Roman"/>
                <w:sz w:val="28"/>
                <w:szCs w:val="28"/>
              </w:rPr>
              <w:t>Hôpitaux/recrutement</w:t>
            </w:r>
          </w:p>
        </w:tc>
        <w:tc>
          <w:tcPr>
            <w:tcW w:w="2139" w:type="dxa"/>
          </w:tcPr>
          <w:p w14:paraId="48DEBA8E" w14:textId="77777777" w:rsidR="001517DF" w:rsidRPr="001B170D" w:rsidRDefault="001517DF" w:rsidP="008B19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Prospectif</w:t>
            </w:r>
          </w:p>
        </w:tc>
        <w:tc>
          <w:tcPr>
            <w:tcW w:w="2171" w:type="dxa"/>
          </w:tcPr>
          <w:p w14:paraId="23A7B560" w14:textId="77777777" w:rsidR="001517DF" w:rsidRPr="001B170D" w:rsidRDefault="001517DF" w:rsidP="008B19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Rétrospectif</w:t>
            </w:r>
          </w:p>
        </w:tc>
        <w:tc>
          <w:tcPr>
            <w:tcW w:w="2065" w:type="dxa"/>
          </w:tcPr>
          <w:p w14:paraId="73E5EAE7" w14:textId="77777777" w:rsidR="001517DF" w:rsidRPr="001B170D" w:rsidRDefault="001517DF" w:rsidP="008B19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Total</w:t>
            </w:r>
          </w:p>
        </w:tc>
      </w:tr>
      <w:tr w:rsidR="001517DF" w:rsidRPr="001B170D" w14:paraId="58C8EFB7" w14:textId="77777777" w:rsidTr="000F74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shd w:val="clear" w:color="auto" w:fill="auto"/>
          </w:tcPr>
          <w:p w14:paraId="61380A13" w14:textId="77777777" w:rsidR="001517DF" w:rsidRPr="001B170D" w:rsidRDefault="001517DF" w:rsidP="008B1940">
            <w:pPr>
              <w:spacing w:line="360" w:lineRule="auto"/>
              <w:jc w:val="center"/>
              <w:rPr>
                <w:rFonts w:ascii="Times New Roman" w:hAnsi="Times New Roman" w:cs="Times New Roman"/>
                <w:sz w:val="28"/>
                <w:szCs w:val="28"/>
              </w:rPr>
            </w:pPr>
            <w:r w:rsidRPr="001B170D">
              <w:rPr>
                <w:rFonts w:ascii="Times New Roman" w:hAnsi="Times New Roman" w:cs="Times New Roman"/>
                <w:sz w:val="28"/>
                <w:szCs w:val="28"/>
              </w:rPr>
              <w:t>HCY</w:t>
            </w:r>
          </w:p>
        </w:tc>
        <w:tc>
          <w:tcPr>
            <w:tcW w:w="2139" w:type="dxa"/>
            <w:shd w:val="clear" w:color="auto" w:fill="auto"/>
          </w:tcPr>
          <w:p w14:paraId="3DE76527" w14:textId="77777777" w:rsidR="001517DF" w:rsidRPr="001B170D" w:rsidRDefault="001517DF" w:rsidP="008B19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11</w:t>
            </w:r>
          </w:p>
        </w:tc>
        <w:tc>
          <w:tcPr>
            <w:tcW w:w="2171" w:type="dxa"/>
            <w:shd w:val="clear" w:color="auto" w:fill="auto"/>
          </w:tcPr>
          <w:p w14:paraId="7120525F" w14:textId="77777777" w:rsidR="001517DF" w:rsidRPr="001B170D" w:rsidRDefault="001517DF" w:rsidP="008B19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13</w:t>
            </w:r>
          </w:p>
        </w:tc>
        <w:tc>
          <w:tcPr>
            <w:tcW w:w="2065" w:type="dxa"/>
            <w:shd w:val="clear" w:color="auto" w:fill="auto"/>
          </w:tcPr>
          <w:p w14:paraId="0004F21D" w14:textId="3473BCB0" w:rsidR="001517DF" w:rsidRPr="001B170D" w:rsidRDefault="001517DF" w:rsidP="008B19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24</w:t>
            </w:r>
            <w:ins w:id="316" w:author="NANSSEU NJINGANG, Jobert Richie" w:date="2025-10-30T14:43:00Z" w16du:dateUtc="2025-10-30T12:43:00Z">
              <w:r w:rsidR="000E5448">
                <w:rPr>
                  <w:rFonts w:ascii="Times New Roman" w:hAnsi="Times New Roman" w:cs="Times New Roman"/>
                  <w:sz w:val="28"/>
                  <w:szCs w:val="28"/>
                </w:rPr>
                <w:t xml:space="preserve"> (49,0%)</w:t>
              </w:r>
            </w:ins>
          </w:p>
        </w:tc>
      </w:tr>
      <w:tr w:rsidR="001517DF" w:rsidRPr="001B170D" w14:paraId="3DB3EB27" w14:textId="77777777" w:rsidTr="000F745A">
        <w:tc>
          <w:tcPr>
            <w:cnfStyle w:val="001000000000" w:firstRow="0" w:lastRow="0" w:firstColumn="1" w:lastColumn="0" w:oddVBand="0" w:evenVBand="0" w:oddHBand="0" w:evenHBand="0" w:firstRowFirstColumn="0" w:firstRowLastColumn="0" w:lastRowFirstColumn="0" w:lastRowLastColumn="0"/>
            <w:tcW w:w="2697" w:type="dxa"/>
          </w:tcPr>
          <w:p w14:paraId="2FA12DA1" w14:textId="77777777" w:rsidR="001517DF" w:rsidRPr="001B170D" w:rsidRDefault="001517DF" w:rsidP="008B1940">
            <w:pPr>
              <w:spacing w:line="360" w:lineRule="auto"/>
              <w:jc w:val="center"/>
              <w:rPr>
                <w:rFonts w:ascii="Times New Roman" w:hAnsi="Times New Roman" w:cs="Times New Roman"/>
                <w:sz w:val="28"/>
                <w:szCs w:val="28"/>
              </w:rPr>
            </w:pPr>
            <w:r w:rsidRPr="001B170D">
              <w:rPr>
                <w:rFonts w:ascii="Times New Roman" w:hAnsi="Times New Roman" w:cs="Times New Roman"/>
                <w:sz w:val="28"/>
                <w:szCs w:val="28"/>
              </w:rPr>
              <w:t>CNHU</w:t>
            </w:r>
          </w:p>
        </w:tc>
        <w:tc>
          <w:tcPr>
            <w:tcW w:w="2139" w:type="dxa"/>
          </w:tcPr>
          <w:p w14:paraId="55603B46" w14:textId="77777777" w:rsidR="001517DF" w:rsidRPr="001B170D" w:rsidRDefault="001517DF" w:rsidP="008B19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9</w:t>
            </w:r>
          </w:p>
        </w:tc>
        <w:tc>
          <w:tcPr>
            <w:tcW w:w="2171" w:type="dxa"/>
          </w:tcPr>
          <w:p w14:paraId="67CED8B3" w14:textId="77777777" w:rsidR="001517DF" w:rsidRPr="001B170D" w:rsidRDefault="001517DF" w:rsidP="008B19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10</w:t>
            </w:r>
          </w:p>
        </w:tc>
        <w:tc>
          <w:tcPr>
            <w:tcW w:w="2065" w:type="dxa"/>
          </w:tcPr>
          <w:p w14:paraId="055C36EE" w14:textId="77777777" w:rsidR="001517DF" w:rsidRPr="001B170D" w:rsidRDefault="001517DF" w:rsidP="008B19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19</w:t>
            </w:r>
          </w:p>
        </w:tc>
      </w:tr>
      <w:tr w:rsidR="001517DF" w:rsidRPr="001B170D" w14:paraId="7DA5E725" w14:textId="77777777" w:rsidTr="000F74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shd w:val="clear" w:color="auto" w:fill="auto"/>
          </w:tcPr>
          <w:p w14:paraId="3A5114D4" w14:textId="7E6B718C" w:rsidR="001517DF" w:rsidRPr="001B170D" w:rsidRDefault="001517DF" w:rsidP="008B1940">
            <w:pPr>
              <w:spacing w:line="360" w:lineRule="auto"/>
              <w:jc w:val="center"/>
              <w:rPr>
                <w:rFonts w:ascii="Times New Roman" w:hAnsi="Times New Roman" w:cs="Times New Roman"/>
                <w:sz w:val="28"/>
                <w:szCs w:val="28"/>
              </w:rPr>
            </w:pPr>
            <w:r w:rsidRPr="001B170D">
              <w:rPr>
                <w:rFonts w:ascii="Times New Roman" w:hAnsi="Times New Roman" w:cs="Times New Roman"/>
                <w:sz w:val="28"/>
                <w:szCs w:val="28"/>
              </w:rPr>
              <w:t>CHUD</w:t>
            </w:r>
          </w:p>
        </w:tc>
        <w:tc>
          <w:tcPr>
            <w:tcW w:w="2139" w:type="dxa"/>
            <w:shd w:val="clear" w:color="auto" w:fill="auto"/>
          </w:tcPr>
          <w:p w14:paraId="5398E4CD" w14:textId="77777777" w:rsidR="001517DF" w:rsidRPr="001B170D" w:rsidRDefault="001517DF" w:rsidP="008B19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00</w:t>
            </w:r>
          </w:p>
        </w:tc>
        <w:tc>
          <w:tcPr>
            <w:tcW w:w="2171" w:type="dxa"/>
            <w:shd w:val="clear" w:color="auto" w:fill="auto"/>
          </w:tcPr>
          <w:p w14:paraId="2B8E79DF" w14:textId="77777777" w:rsidR="001517DF" w:rsidRPr="001B170D" w:rsidRDefault="001517DF" w:rsidP="008B19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06</w:t>
            </w:r>
          </w:p>
        </w:tc>
        <w:tc>
          <w:tcPr>
            <w:tcW w:w="2065" w:type="dxa"/>
            <w:shd w:val="clear" w:color="auto" w:fill="auto"/>
          </w:tcPr>
          <w:p w14:paraId="13E61AFC" w14:textId="77777777" w:rsidR="001517DF" w:rsidRPr="001B170D" w:rsidRDefault="001517DF" w:rsidP="008B19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06</w:t>
            </w:r>
          </w:p>
        </w:tc>
      </w:tr>
      <w:tr w:rsidR="001517DF" w:rsidRPr="001B170D" w14:paraId="6078DF2D" w14:textId="77777777" w:rsidTr="000F745A">
        <w:tc>
          <w:tcPr>
            <w:cnfStyle w:val="001000000000" w:firstRow="0" w:lastRow="0" w:firstColumn="1" w:lastColumn="0" w:oddVBand="0" w:evenVBand="0" w:oddHBand="0" w:evenHBand="0" w:firstRowFirstColumn="0" w:firstRowLastColumn="0" w:lastRowFirstColumn="0" w:lastRowLastColumn="0"/>
            <w:tcW w:w="2697" w:type="dxa"/>
          </w:tcPr>
          <w:p w14:paraId="60A18015" w14:textId="77777777" w:rsidR="001517DF" w:rsidRPr="001B170D" w:rsidRDefault="001517DF" w:rsidP="008B1940">
            <w:pPr>
              <w:spacing w:line="360" w:lineRule="auto"/>
              <w:jc w:val="center"/>
              <w:rPr>
                <w:rFonts w:ascii="Times New Roman" w:hAnsi="Times New Roman" w:cs="Times New Roman"/>
                <w:sz w:val="28"/>
                <w:szCs w:val="28"/>
              </w:rPr>
            </w:pPr>
            <w:commentRangeStart w:id="317"/>
            <w:r w:rsidRPr="001B170D">
              <w:rPr>
                <w:rFonts w:ascii="Times New Roman" w:hAnsi="Times New Roman" w:cs="Times New Roman"/>
                <w:sz w:val="28"/>
                <w:szCs w:val="28"/>
              </w:rPr>
              <w:t>Total</w:t>
            </w:r>
          </w:p>
        </w:tc>
        <w:tc>
          <w:tcPr>
            <w:tcW w:w="2139" w:type="dxa"/>
          </w:tcPr>
          <w:p w14:paraId="2EBB9965" w14:textId="30DD93F9" w:rsidR="001517DF" w:rsidRPr="001B170D" w:rsidRDefault="001517DF" w:rsidP="008B19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20</w:t>
            </w:r>
            <w:ins w:id="318" w:author="NANSSEU NJINGANG, Jobert Richie" w:date="2025-10-30T14:42:00Z" w16du:dateUtc="2025-10-30T12:42:00Z">
              <w:r w:rsidR="000E5448">
                <w:rPr>
                  <w:rFonts w:ascii="Times New Roman" w:hAnsi="Times New Roman" w:cs="Times New Roman"/>
                  <w:sz w:val="28"/>
                  <w:szCs w:val="28"/>
                </w:rPr>
                <w:t xml:space="preserve"> (40</w:t>
              </w:r>
            </w:ins>
            <w:ins w:id="319" w:author="NANSSEU NJINGANG, Jobert Richie" w:date="2025-10-30T14:43:00Z" w16du:dateUtc="2025-10-30T12:43:00Z">
              <w:r w:rsidR="000E5448">
                <w:rPr>
                  <w:rFonts w:ascii="Times New Roman" w:hAnsi="Times New Roman" w:cs="Times New Roman"/>
                  <w:sz w:val="28"/>
                  <w:szCs w:val="28"/>
                </w:rPr>
                <w:t>,8%)</w:t>
              </w:r>
            </w:ins>
          </w:p>
        </w:tc>
        <w:tc>
          <w:tcPr>
            <w:tcW w:w="2171" w:type="dxa"/>
          </w:tcPr>
          <w:p w14:paraId="6DF88384" w14:textId="77777777" w:rsidR="001517DF" w:rsidRPr="001B170D" w:rsidRDefault="001517DF" w:rsidP="008B19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29</w:t>
            </w:r>
          </w:p>
        </w:tc>
        <w:tc>
          <w:tcPr>
            <w:tcW w:w="2065" w:type="dxa"/>
          </w:tcPr>
          <w:p w14:paraId="71DA5842" w14:textId="77777777" w:rsidR="001517DF" w:rsidRPr="001B170D" w:rsidRDefault="001517DF" w:rsidP="008B19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commentRangeStart w:id="320"/>
            <w:r w:rsidRPr="001B170D">
              <w:rPr>
                <w:rFonts w:ascii="Times New Roman" w:hAnsi="Times New Roman" w:cs="Times New Roman"/>
                <w:sz w:val="28"/>
                <w:szCs w:val="28"/>
              </w:rPr>
              <w:t>49</w:t>
            </w:r>
            <w:commentRangeEnd w:id="320"/>
            <w:r w:rsidR="000E5448">
              <w:rPr>
                <w:rStyle w:val="Marquedecommentaire"/>
                <w:color w:val="auto"/>
              </w:rPr>
              <w:commentReference w:id="320"/>
            </w:r>
            <w:commentRangeEnd w:id="317"/>
            <w:r w:rsidR="000E5448">
              <w:rPr>
                <w:rStyle w:val="Marquedecommentaire"/>
                <w:color w:val="auto"/>
              </w:rPr>
              <w:commentReference w:id="317"/>
            </w:r>
          </w:p>
        </w:tc>
      </w:tr>
    </w:tbl>
    <w:p w14:paraId="39934C3A" w14:textId="77777777" w:rsidR="001517DF" w:rsidRPr="001B170D" w:rsidRDefault="001517DF" w:rsidP="001B170D">
      <w:pPr>
        <w:spacing w:after="0" w:line="360" w:lineRule="auto"/>
        <w:jc w:val="both"/>
        <w:rPr>
          <w:rFonts w:ascii="Times New Roman" w:hAnsi="Times New Roman" w:cs="Times New Roman"/>
          <w:sz w:val="28"/>
          <w:szCs w:val="28"/>
        </w:rPr>
      </w:pPr>
    </w:p>
    <w:p w14:paraId="0D9A580E" w14:textId="3226327B" w:rsidR="002A3085" w:rsidRPr="00050F57" w:rsidRDefault="001517DF" w:rsidP="001B170D">
      <w:pPr>
        <w:spacing w:after="0" w:line="360" w:lineRule="auto"/>
        <w:jc w:val="both"/>
        <w:rPr>
          <w:rFonts w:ascii="Times New Roman" w:hAnsi="Times New Roman" w:cs="Times New Roman"/>
          <w:b/>
          <w:bCs/>
          <w:sz w:val="28"/>
          <w:szCs w:val="28"/>
        </w:rPr>
      </w:pPr>
      <w:r w:rsidRPr="00050F57">
        <w:rPr>
          <w:rFonts w:ascii="Times New Roman" w:hAnsi="Times New Roman" w:cs="Times New Roman"/>
          <w:b/>
          <w:bCs/>
          <w:sz w:val="28"/>
          <w:szCs w:val="28"/>
        </w:rPr>
        <w:t>3.1.2.</w:t>
      </w:r>
      <w:r w:rsidR="00422964" w:rsidRPr="00050F57">
        <w:rPr>
          <w:rFonts w:ascii="Times New Roman" w:hAnsi="Times New Roman" w:cs="Times New Roman"/>
          <w:b/>
          <w:bCs/>
          <w:sz w:val="28"/>
          <w:szCs w:val="28"/>
        </w:rPr>
        <w:t xml:space="preserve"> </w:t>
      </w:r>
      <w:r w:rsidR="00E12811" w:rsidRPr="00050F57">
        <w:rPr>
          <w:rFonts w:ascii="Times New Roman" w:hAnsi="Times New Roman" w:cs="Times New Roman"/>
          <w:b/>
          <w:bCs/>
          <w:sz w:val="28"/>
          <w:szCs w:val="28"/>
        </w:rPr>
        <w:t xml:space="preserve"> Age </w:t>
      </w:r>
    </w:p>
    <w:p w14:paraId="1B01BE98" w14:textId="6F99E157" w:rsidR="00050F57" w:rsidRPr="001B170D" w:rsidRDefault="00E12811"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L’âge moyen des patients reçus en consultation </w:t>
      </w:r>
      <w:commentRangeStart w:id="321"/>
      <w:r w:rsidR="00B916F8">
        <w:rPr>
          <w:rFonts w:ascii="Times New Roman" w:hAnsi="Times New Roman" w:cs="Times New Roman"/>
          <w:sz w:val="28"/>
          <w:szCs w:val="28"/>
        </w:rPr>
        <w:t>est</w:t>
      </w:r>
      <w:r w:rsidRPr="001B170D">
        <w:rPr>
          <w:rFonts w:ascii="Times New Roman" w:hAnsi="Times New Roman" w:cs="Times New Roman"/>
          <w:sz w:val="28"/>
          <w:szCs w:val="28"/>
        </w:rPr>
        <w:t xml:space="preserve"> de 34,</w:t>
      </w:r>
      <w:r w:rsidR="00422964" w:rsidRPr="001B170D">
        <w:rPr>
          <w:rFonts w:ascii="Times New Roman" w:hAnsi="Times New Roman" w:cs="Times New Roman"/>
          <w:sz w:val="28"/>
          <w:szCs w:val="28"/>
        </w:rPr>
        <w:t>5</w:t>
      </w:r>
      <w:r w:rsidR="008F60AB" w:rsidRPr="001B170D">
        <w:rPr>
          <w:rFonts w:ascii="Times New Roman" w:hAnsi="Times New Roman" w:cs="Times New Roman"/>
          <w:sz w:val="28"/>
          <w:szCs w:val="28"/>
        </w:rPr>
        <w:t xml:space="preserve"> +/- 10,2 ans</w:t>
      </w:r>
      <w:r w:rsidRPr="001B170D">
        <w:rPr>
          <w:rFonts w:ascii="Times New Roman" w:hAnsi="Times New Roman" w:cs="Times New Roman"/>
          <w:sz w:val="28"/>
          <w:szCs w:val="28"/>
        </w:rPr>
        <w:t xml:space="preserve">, avec </w:t>
      </w:r>
      <w:r w:rsidR="00F312F4" w:rsidRPr="001B170D">
        <w:rPr>
          <w:rFonts w:ascii="Times New Roman" w:hAnsi="Times New Roman" w:cs="Times New Roman"/>
          <w:sz w:val="28"/>
          <w:szCs w:val="28"/>
        </w:rPr>
        <w:t>des extrêmes</w:t>
      </w:r>
      <w:r w:rsidRPr="001B170D">
        <w:rPr>
          <w:rFonts w:ascii="Times New Roman" w:hAnsi="Times New Roman" w:cs="Times New Roman"/>
          <w:sz w:val="28"/>
          <w:szCs w:val="28"/>
        </w:rPr>
        <w:t xml:space="preserve"> de </w:t>
      </w:r>
      <w:r w:rsidR="00422964" w:rsidRPr="001B170D">
        <w:rPr>
          <w:rFonts w:ascii="Times New Roman" w:hAnsi="Times New Roman" w:cs="Times New Roman"/>
          <w:sz w:val="28"/>
          <w:szCs w:val="28"/>
        </w:rPr>
        <w:t>10</w:t>
      </w:r>
      <w:r w:rsidRPr="001B170D">
        <w:rPr>
          <w:rFonts w:ascii="Times New Roman" w:hAnsi="Times New Roman" w:cs="Times New Roman"/>
          <w:sz w:val="28"/>
          <w:szCs w:val="28"/>
        </w:rPr>
        <w:t xml:space="preserve"> </w:t>
      </w:r>
      <w:del w:id="322" w:author="NANSSEU NJINGANG, Jobert Richie" w:date="2025-10-30T14:44:00Z" w16du:dateUtc="2025-10-30T12:44:00Z">
        <w:r w:rsidRPr="001B170D" w:rsidDel="000E5448">
          <w:rPr>
            <w:rFonts w:ascii="Times New Roman" w:hAnsi="Times New Roman" w:cs="Times New Roman"/>
            <w:sz w:val="28"/>
            <w:szCs w:val="28"/>
          </w:rPr>
          <w:delText>an</w:delText>
        </w:r>
        <w:r w:rsidR="00422964" w:rsidRPr="001B170D" w:rsidDel="000E5448">
          <w:rPr>
            <w:rFonts w:ascii="Times New Roman" w:hAnsi="Times New Roman" w:cs="Times New Roman"/>
            <w:sz w:val="28"/>
            <w:szCs w:val="28"/>
          </w:rPr>
          <w:delText>s</w:delText>
        </w:r>
        <w:r w:rsidRPr="001B170D" w:rsidDel="000E5448">
          <w:rPr>
            <w:rFonts w:ascii="Times New Roman" w:hAnsi="Times New Roman" w:cs="Times New Roman"/>
            <w:sz w:val="28"/>
            <w:szCs w:val="28"/>
          </w:rPr>
          <w:delText xml:space="preserve"> </w:delText>
        </w:r>
      </w:del>
      <w:r w:rsidRPr="001B170D">
        <w:rPr>
          <w:rFonts w:ascii="Times New Roman" w:hAnsi="Times New Roman" w:cs="Times New Roman"/>
          <w:sz w:val="28"/>
          <w:szCs w:val="28"/>
        </w:rPr>
        <w:t xml:space="preserve">à </w:t>
      </w:r>
      <w:r w:rsidR="00422964" w:rsidRPr="001B170D">
        <w:rPr>
          <w:rFonts w:ascii="Times New Roman" w:hAnsi="Times New Roman" w:cs="Times New Roman"/>
          <w:sz w:val="28"/>
          <w:szCs w:val="28"/>
        </w:rPr>
        <w:t>6</w:t>
      </w:r>
      <w:r w:rsidR="008C2B2A" w:rsidRPr="001B170D">
        <w:rPr>
          <w:rFonts w:ascii="Times New Roman" w:hAnsi="Times New Roman" w:cs="Times New Roman"/>
          <w:sz w:val="28"/>
          <w:szCs w:val="28"/>
        </w:rPr>
        <w:t>3</w:t>
      </w:r>
      <w:r w:rsidRPr="001B170D">
        <w:rPr>
          <w:rFonts w:ascii="Times New Roman" w:hAnsi="Times New Roman" w:cs="Times New Roman"/>
          <w:sz w:val="28"/>
          <w:szCs w:val="28"/>
        </w:rPr>
        <w:t xml:space="preserve"> ans. L</w:t>
      </w:r>
      <w:r w:rsidR="00656B68" w:rsidRPr="001B170D">
        <w:rPr>
          <w:rFonts w:ascii="Times New Roman" w:hAnsi="Times New Roman" w:cs="Times New Roman"/>
          <w:sz w:val="28"/>
          <w:szCs w:val="28"/>
        </w:rPr>
        <w:t>a</w:t>
      </w:r>
      <w:r w:rsidRPr="001B170D">
        <w:rPr>
          <w:rFonts w:ascii="Times New Roman" w:hAnsi="Times New Roman" w:cs="Times New Roman"/>
          <w:sz w:val="28"/>
          <w:szCs w:val="28"/>
        </w:rPr>
        <w:t xml:space="preserve"> tranche d’âge </w:t>
      </w:r>
      <w:r w:rsidR="00656B68" w:rsidRPr="001B170D">
        <w:rPr>
          <w:rFonts w:ascii="Times New Roman" w:hAnsi="Times New Roman" w:cs="Times New Roman"/>
          <w:sz w:val="28"/>
          <w:szCs w:val="28"/>
        </w:rPr>
        <w:t xml:space="preserve">la plus représentée </w:t>
      </w:r>
      <w:r w:rsidR="00B916F8">
        <w:rPr>
          <w:rFonts w:ascii="Times New Roman" w:hAnsi="Times New Roman" w:cs="Times New Roman"/>
          <w:sz w:val="28"/>
          <w:szCs w:val="28"/>
        </w:rPr>
        <w:t>est</w:t>
      </w:r>
      <w:r w:rsidR="00656B68" w:rsidRPr="001B170D">
        <w:rPr>
          <w:rFonts w:ascii="Times New Roman" w:hAnsi="Times New Roman" w:cs="Times New Roman"/>
          <w:sz w:val="28"/>
          <w:szCs w:val="28"/>
        </w:rPr>
        <w:t xml:space="preserve"> celle </w:t>
      </w:r>
      <w:del w:id="323" w:author="NANSSEU NJINGANG, Jobert Richie" w:date="2025-10-30T14:44:00Z" w16du:dateUtc="2025-10-30T12:44:00Z">
        <w:r w:rsidR="00656B68" w:rsidRPr="001B170D" w:rsidDel="000E5448">
          <w:rPr>
            <w:rFonts w:ascii="Times New Roman" w:hAnsi="Times New Roman" w:cs="Times New Roman"/>
            <w:sz w:val="28"/>
            <w:szCs w:val="28"/>
          </w:rPr>
          <w:delText xml:space="preserve">entre </w:delText>
        </w:r>
      </w:del>
      <w:ins w:id="324" w:author="NANSSEU NJINGANG, Jobert Richie" w:date="2025-10-30T14:44:00Z" w16du:dateUtc="2025-10-30T12:44:00Z">
        <w:r w:rsidR="000E5448">
          <w:rPr>
            <w:rFonts w:ascii="Times New Roman" w:hAnsi="Times New Roman" w:cs="Times New Roman"/>
            <w:sz w:val="28"/>
            <w:szCs w:val="28"/>
          </w:rPr>
          <w:t xml:space="preserve">des </w:t>
        </w:r>
      </w:ins>
      <w:r w:rsidR="00656B68" w:rsidRPr="001B170D">
        <w:rPr>
          <w:rFonts w:ascii="Times New Roman" w:hAnsi="Times New Roman" w:cs="Times New Roman"/>
          <w:sz w:val="28"/>
          <w:szCs w:val="28"/>
        </w:rPr>
        <w:t>30</w:t>
      </w:r>
      <w:r w:rsidRPr="001B170D">
        <w:rPr>
          <w:rFonts w:ascii="Times New Roman" w:hAnsi="Times New Roman" w:cs="Times New Roman"/>
          <w:sz w:val="28"/>
          <w:szCs w:val="28"/>
        </w:rPr>
        <w:t>-</w:t>
      </w:r>
      <w:r w:rsidR="00F312F4" w:rsidRPr="001B170D">
        <w:rPr>
          <w:rFonts w:ascii="Times New Roman" w:hAnsi="Times New Roman" w:cs="Times New Roman"/>
          <w:sz w:val="28"/>
          <w:szCs w:val="28"/>
        </w:rPr>
        <w:t>39</w:t>
      </w:r>
      <w:ins w:id="325" w:author="NANSSEU NJINGANG, Jobert Richie" w:date="2025-10-30T14:44:00Z" w16du:dateUtc="2025-10-30T12:44:00Z">
        <w:r w:rsidR="000E5448">
          <w:rPr>
            <w:rFonts w:ascii="Times New Roman" w:hAnsi="Times New Roman" w:cs="Times New Roman"/>
            <w:sz w:val="28"/>
            <w:szCs w:val="28"/>
          </w:rPr>
          <w:t xml:space="preserve"> </w:t>
        </w:r>
      </w:ins>
      <w:r w:rsidR="00656B68" w:rsidRPr="001B170D">
        <w:rPr>
          <w:rFonts w:ascii="Times New Roman" w:hAnsi="Times New Roman" w:cs="Times New Roman"/>
          <w:sz w:val="28"/>
          <w:szCs w:val="28"/>
        </w:rPr>
        <w:t>ans</w:t>
      </w:r>
      <w:r w:rsidRPr="001B170D">
        <w:rPr>
          <w:rFonts w:ascii="Times New Roman" w:hAnsi="Times New Roman" w:cs="Times New Roman"/>
          <w:sz w:val="28"/>
          <w:szCs w:val="28"/>
        </w:rPr>
        <w:t xml:space="preserve"> </w:t>
      </w:r>
      <w:r w:rsidR="00F312F4" w:rsidRPr="001B170D">
        <w:rPr>
          <w:rFonts w:ascii="Times New Roman" w:hAnsi="Times New Roman" w:cs="Times New Roman"/>
          <w:sz w:val="28"/>
          <w:szCs w:val="28"/>
        </w:rPr>
        <w:t xml:space="preserve">(n = </w:t>
      </w:r>
      <w:r w:rsidR="00050F57" w:rsidRPr="001B170D">
        <w:rPr>
          <w:rFonts w:ascii="Times New Roman" w:hAnsi="Times New Roman" w:cs="Times New Roman"/>
          <w:sz w:val="28"/>
          <w:szCs w:val="28"/>
        </w:rPr>
        <w:t>21 ;</w:t>
      </w:r>
      <w:r w:rsidR="00F312F4" w:rsidRPr="001B170D">
        <w:rPr>
          <w:rFonts w:ascii="Times New Roman" w:hAnsi="Times New Roman" w:cs="Times New Roman"/>
          <w:sz w:val="28"/>
          <w:szCs w:val="28"/>
        </w:rPr>
        <w:t xml:space="preserve"> 42,9%), </w:t>
      </w:r>
      <w:r w:rsidRPr="001B170D">
        <w:rPr>
          <w:rFonts w:ascii="Times New Roman" w:hAnsi="Times New Roman" w:cs="Times New Roman"/>
          <w:sz w:val="28"/>
          <w:szCs w:val="28"/>
        </w:rPr>
        <w:t xml:space="preserve">comme illustré dans la </w:t>
      </w:r>
      <w:ins w:id="326" w:author="NANSSEU NJINGANG, Jobert Richie" w:date="2025-10-30T14:51:00Z" w16du:dateUtc="2025-10-30T12:51:00Z">
        <w:r w:rsidR="000406C3">
          <w:rPr>
            <w:rFonts w:ascii="Times New Roman" w:hAnsi="Times New Roman" w:cs="Times New Roman"/>
            <w:sz w:val="28"/>
            <w:szCs w:val="28"/>
          </w:rPr>
          <w:t>F</w:t>
        </w:r>
      </w:ins>
      <w:del w:id="327" w:author="NANSSEU NJINGANG, Jobert Richie" w:date="2025-10-30T14:51:00Z" w16du:dateUtc="2025-10-30T12:51:00Z">
        <w:r w:rsidRPr="001B170D" w:rsidDel="000406C3">
          <w:rPr>
            <w:rFonts w:ascii="Times New Roman" w:hAnsi="Times New Roman" w:cs="Times New Roman"/>
            <w:sz w:val="28"/>
            <w:szCs w:val="28"/>
          </w:rPr>
          <w:delText>f</w:delText>
        </w:r>
      </w:del>
      <w:r w:rsidRPr="001B170D">
        <w:rPr>
          <w:rFonts w:ascii="Times New Roman" w:hAnsi="Times New Roman" w:cs="Times New Roman"/>
          <w:sz w:val="28"/>
          <w:szCs w:val="28"/>
        </w:rPr>
        <w:t xml:space="preserve">igure </w:t>
      </w:r>
      <w:r w:rsidR="00F312F4" w:rsidRPr="001B170D">
        <w:rPr>
          <w:rFonts w:ascii="Times New Roman" w:hAnsi="Times New Roman" w:cs="Times New Roman"/>
          <w:sz w:val="28"/>
          <w:szCs w:val="28"/>
        </w:rPr>
        <w:t>1</w:t>
      </w:r>
      <w:r w:rsidR="00C00357">
        <w:rPr>
          <w:rFonts w:ascii="Times New Roman" w:hAnsi="Times New Roman" w:cs="Times New Roman"/>
          <w:sz w:val="28"/>
          <w:szCs w:val="28"/>
        </w:rPr>
        <w:t>6</w:t>
      </w:r>
      <w:r w:rsidRPr="001B170D">
        <w:rPr>
          <w:rFonts w:ascii="Times New Roman" w:hAnsi="Times New Roman" w:cs="Times New Roman"/>
          <w:sz w:val="28"/>
          <w:szCs w:val="28"/>
        </w:rPr>
        <w:t>.</w:t>
      </w:r>
      <w:commentRangeEnd w:id="321"/>
      <w:r w:rsidR="000406C3">
        <w:rPr>
          <w:rStyle w:val="Marquedecommentaire"/>
        </w:rPr>
        <w:commentReference w:id="321"/>
      </w:r>
    </w:p>
    <w:p w14:paraId="07FA9D44" w14:textId="346FFDBD" w:rsidR="00C00357" w:rsidRPr="001B170D" w:rsidRDefault="00F312F4" w:rsidP="0024529A">
      <w:pPr>
        <w:pStyle w:val="NormalWeb"/>
        <w:spacing w:line="360" w:lineRule="auto"/>
        <w:jc w:val="center"/>
        <w:rPr>
          <w:sz w:val="28"/>
          <w:szCs w:val="28"/>
        </w:rPr>
        <w:pPrChange w:id="328" w:author="NANSSEU NJINGANG, Jobert Richie" w:date="2025-10-30T14:58:00Z" w16du:dateUtc="2025-10-30T12:58:00Z">
          <w:pPr>
            <w:pStyle w:val="NormalWeb"/>
            <w:spacing w:line="360" w:lineRule="auto"/>
            <w:jc w:val="both"/>
          </w:pPr>
        </w:pPrChange>
      </w:pPr>
      <w:r w:rsidRPr="001B170D">
        <w:rPr>
          <w:noProof/>
          <w:sz w:val="28"/>
          <w:szCs w:val="28"/>
        </w:rPr>
        <w:drawing>
          <wp:inline distT="0" distB="0" distL="0" distR="0" wp14:anchorId="09520EB7" wp14:editId="56D69737">
            <wp:extent cx="4120663" cy="3090042"/>
            <wp:effectExtent l="0" t="0" r="0" b="0"/>
            <wp:docPr id="1208929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94938" cy="3145740"/>
                    </a:xfrm>
                    <a:prstGeom prst="rect">
                      <a:avLst/>
                    </a:prstGeom>
                    <a:noFill/>
                    <a:ln>
                      <a:noFill/>
                    </a:ln>
                  </pic:spPr>
                </pic:pic>
              </a:graphicData>
            </a:graphic>
          </wp:inline>
        </w:drawing>
      </w:r>
    </w:p>
    <w:p w14:paraId="5874A5D6" w14:textId="2E9E4B34" w:rsidR="00F312F4" w:rsidRPr="00C00357" w:rsidRDefault="00F312F4" w:rsidP="0024529A">
      <w:pPr>
        <w:pStyle w:val="Lgende"/>
        <w:spacing w:line="360" w:lineRule="auto"/>
        <w:jc w:val="center"/>
        <w:rPr>
          <w:rFonts w:ascii="Times New Roman" w:hAnsi="Times New Roman" w:cs="Times New Roman"/>
          <w:color w:val="auto"/>
          <w:sz w:val="28"/>
          <w:szCs w:val="28"/>
        </w:rPr>
        <w:pPrChange w:id="329" w:author="NANSSEU NJINGANG, Jobert Richie" w:date="2025-10-30T14:58:00Z" w16du:dateUtc="2025-10-30T12:58:00Z">
          <w:pPr>
            <w:pStyle w:val="Lgende"/>
            <w:spacing w:line="360" w:lineRule="auto"/>
            <w:jc w:val="both"/>
          </w:pPr>
        </w:pPrChange>
      </w:pPr>
      <w:bookmarkStart w:id="330" w:name="_Toc212464551"/>
      <w:r w:rsidRPr="00C00357">
        <w:rPr>
          <w:rFonts w:ascii="Times New Roman" w:hAnsi="Times New Roman" w:cs="Times New Roman"/>
          <w:color w:val="auto"/>
          <w:sz w:val="28"/>
          <w:szCs w:val="28"/>
        </w:rPr>
        <w:t xml:space="preserve">Figure </w:t>
      </w:r>
      <w:r w:rsidRPr="00C00357">
        <w:rPr>
          <w:rFonts w:ascii="Times New Roman" w:hAnsi="Times New Roman" w:cs="Times New Roman"/>
          <w:color w:val="auto"/>
          <w:sz w:val="28"/>
          <w:szCs w:val="28"/>
        </w:rPr>
        <w:fldChar w:fldCharType="begin"/>
      </w:r>
      <w:r w:rsidRPr="00C00357">
        <w:rPr>
          <w:rFonts w:ascii="Times New Roman" w:hAnsi="Times New Roman" w:cs="Times New Roman"/>
          <w:color w:val="auto"/>
          <w:sz w:val="28"/>
          <w:szCs w:val="28"/>
        </w:rPr>
        <w:instrText xml:space="preserve"> SEQ Figure \* ARABIC </w:instrText>
      </w:r>
      <w:r w:rsidRPr="00C00357">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16</w:t>
      </w:r>
      <w:r w:rsidRPr="00C00357">
        <w:rPr>
          <w:rFonts w:ascii="Times New Roman" w:hAnsi="Times New Roman" w:cs="Times New Roman"/>
          <w:color w:val="auto"/>
          <w:sz w:val="28"/>
          <w:szCs w:val="28"/>
        </w:rPr>
        <w:fldChar w:fldCharType="end"/>
      </w:r>
      <w:r w:rsidRPr="00C00357">
        <w:rPr>
          <w:rFonts w:ascii="Times New Roman" w:hAnsi="Times New Roman" w:cs="Times New Roman"/>
          <w:color w:val="auto"/>
          <w:sz w:val="28"/>
          <w:szCs w:val="28"/>
        </w:rPr>
        <w:t xml:space="preserve"> : </w:t>
      </w:r>
      <w:del w:id="331" w:author="NANSSEU NJINGANG, Jobert Richie" w:date="2025-10-30T14:44:00Z" w16du:dateUtc="2025-10-30T12:44:00Z">
        <w:r w:rsidRPr="00C00357" w:rsidDel="000E5448">
          <w:rPr>
            <w:rFonts w:ascii="Times New Roman" w:hAnsi="Times New Roman" w:cs="Times New Roman"/>
            <w:color w:val="auto"/>
            <w:sz w:val="28"/>
            <w:szCs w:val="28"/>
          </w:rPr>
          <w:delText>r</w:delText>
        </w:r>
      </w:del>
      <w:ins w:id="332" w:author="NANSSEU NJINGANG, Jobert Richie" w:date="2025-10-30T14:44:00Z" w16du:dateUtc="2025-10-30T12:44:00Z">
        <w:r w:rsidR="000E5448">
          <w:rPr>
            <w:rFonts w:ascii="Times New Roman" w:hAnsi="Times New Roman" w:cs="Times New Roman"/>
            <w:color w:val="auto"/>
            <w:sz w:val="28"/>
            <w:szCs w:val="28"/>
          </w:rPr>
          <w:t>R</w:t>
        </w:r>
      </w:ins>
      <w:r w:rsidRPr="00C00357">
        <w:rPr>
          <w:rFonts w:ascii="Times New Roman" w:hAnsi="Times New Roman" w:cs="Times New Roman"/>
          <w:color w:val="auto"/>
          <w:sz w:val="28"/>
          <w:szCs w:val="28"/>
        </w:rPr>
        <w:t xml:space="preserve">épartition </w:t>
      </w:r>
      <w:ins w:id="333" w:author="NANSSEU NJINGANG, Jobert Richie" w:date="2025-10-30T14:44:00Z" w16du:dateUtc="2025-10-30T12:44:00Z">
        <w:r w:rsidR="000E5448">
          <w:rPr>
            <w:rFonts w:ascii="Times New Roman" w:hAnsi="Times New Roman" w:cs="Times New Roman"/>
            <w:color w:val="auto"/>
            <w:sz w:val="28"/>
            <w:szCs w:val="28"/>
          </w:rPr>
          <w:t xml:space="preserve">des patients </w:t>
        </w:r>
      </w:ins>
      <w:r w:rsidRPr="00C00357">
        <w:rPr>
          <w:rFonts w:ascii="Times New Roman" w:hAnsi="Times New Roman" w:cs="Times New Roman"/>
          <w:color w:val="auto"/>
          <w:sz w:val="28"/>
          <w:szCs w:val="28"/>
        </w:rPr>
        <w:t xml:space="preserve">selon la </w:t>
      </w:r>
      <w:r w:rsidR="00E5767C" w:rsidRPr="00C00357">
        <w:rPr>
          <w:rFonts w:ascii="Times New Roman" w:hAnsi="Times New Roman" w:cs="Times New Roman"/>
          <w:color w:val="auto"/>
          <w:sz w:val="28"/>
          <w:szCs w:val="28"/>
        </w:rPr>
        <w:t>tranche</w:t>
      </w:r>
      <w:r w:rsidRPr="00C00357">
        <w:rPr>
          <w:rFonts w:ascii="Times New Roman" w:hAnsi="Times New Roman" w:cs="Times New Roman"/>
          <w:color w:val="auto"/>
          <w:sz w:val="28"/>
          <w:szCs w:val="28"/>
        </w:rPr>
        <w:t xml:space="preserve"> </w:t>
      </w:r>
      <w:r w:rsidR="00E5767C" w:rsidRPr="00C00357">
        <w:rPr>
          <w:rFonts w:ascii="Times New Roman" w:hAnsi="Times New Roman" w:cs="Times New Roman"/>
          <w:color w:val="auto"/>
          <w:sz w:val="28"/>
          <w:szCs w:val="28"/>
        </w:rPr>
        <w:t>d’âge</w:t>
      </w:r>
      <w:bookmarkEnd w:id="330"/>
      <w:ins w:id="334" w:author="NANSSEU NJINGANG, Jobert Richie" w:date="2025-10-30T14:53:00Z" w16du:dateUtc="2025-10-30T12:53:00Z">
        <w:r w:rsidR="000406C3">
          <w:rPr>
            <w:rFonts w:ascii="Times New Roman" w:hAnsi="Times New Roman" w:cs="Times New Roman"/>
            <w:color w:val="auto"/>
            <w:sz w:val="28"/>
            <w:szCs w:val="28"/>
          </w:rPr>
          <w:t>.</w:t>
        </w:r>
      </w:ins>
    </w:p>
    <w:p w14:paraId="3030846D" w14:textId="3ADD7149" w:rsidR="00721D01" w:rsidRPr="00A97761" w:rsidRDefault="00D24DE1" w:rsidP="001B170D">
      <w:pPr>
        <w:spacing w:after="0" w:line="360" w:lineRule="auto"/>
        <w:jc w:val="both"/>
        <w:rPr>
          <w:rFonts w:ascii="Times New Roman" w:hAnsi="Times New Roman" w:cs="Times New Roman"/>
          <w:b/>
          <w:bCs/>
          <w:sz w:val="28"/>
          <w:szCs w:val="28"/>
        </w:rPr>
      </w:pPr>
      <w:r w:rsidRPr="00A97761">
        <w:rPr>
          <w:rFonts w:ascii="Times New Roman" w:hAnsi="Times New Roman" w:cs="Times New Roman"/>
          <w:b/>
          <w:bCs/>
          <w:sz w:val="28"/>
          <w:szCs w:val="28"/>
        </w:rPr>
        <w:t>3.1.3.</w:t>
      </w:r>
      <w:r w:rsidR="00B60E56" w:rsidRPr="00A97761">
        <w:rPr>
          <w:rFonts w:ascii="Times New Roman" w:hAnsi="Times New Roman" w:cs="Times New Roman"/>
          <w:b/>
          <w:bCs/>
          <w:sz w:val="28"/>
          <w:szCs w:val="28"/>
        </w:rPr>
        <w:t xml:space="preserve"> </w:t>
      </w:r>
      <w:r w:rsidR="00721D01" w:rsidRPr="00A97761">
        <w:rPr>
          <w:rFonts w:ascii="Times New Roman" w:hAnsi="Times New Roman" w:cs="Times New Roman"/>
          <w:b/>
          <w:bCs/>
          <w:sz w:val="28"/>
          <w:szCs w:val="28"/>
        </w:rPr>
        <w:t xml:space="preserve"> Sexe </w:t>
      </w:r>
    </w:p>
    <w:p w14:paraId="6A878A8F" w14:textId="15BD8DE1" w:rsidR="00A6175E" w:rsidRDefault="00721D01" w:rsidP="00A97761">
      <w:pPr>
        <w:spacing w:after="0" w:line="360" w:lineRule="auto"/>
        <w:jc w:val="both"/>
        <w:rPr>
          <w:rFonts w:ascii="Times New Roman" w:hAnsi="Times New Roman" w:cs="Times New Roman"/>
          <w:sz w:val="28"/>
          <w:szCs w:val="28"/>
        </w:rPr>
      </w:pPr>
      <w:commentRangeStart w:id="335"/>
      <w:r w:rsidRPr="001B170D">
        <w:rPr>
          <w:rFonts w:ascii="Times New Roman" w:hAnsi="Times New Roman" w:cs="Times New Roman"/>
          <w:sz w:val="28"/>
          <w:szCs w:val="28"/>
        </w:rPr>
        <w:t>Un total de 20 patients de sexe masculin et 29 patients de sexe féminin ont été recensés</w:t>
      </w:r>
      <w:commentRangeEnd w:id="335"/>
      <w:r w:rsidR="000406C3">
        <w:rPr>
          <w:rStyle w:val="Marquedecommentaire"/>
        </w:rPr>
        <w:commentReference w:id="335"/>
      </w:r>
      <w:r w:rsidRPr="001B170D">
        <w:rPr>
          <w:rFonts w:ascii="Times New Roman" w:hAnsi="Times New Roman" w:cs="Times New Roman"/>
          <w:sz w:val="28"/>
          <w:szCs w:val="28"/>
        </w:rPr>
        <w:t>, ce qui correspond à une sex-ratio</w:t>
      </w:r>
      <w:r w:rsidR="00223737" w:rsidRPr="001B170D">
        <w:rPr>
          <w:rFonts w:ascii="Times New Roman" w:hAnsi="Times New Roman" w:cs="Times New Roman"/>
          <w:sz w:val="28"/>
          <w:szCs w:val="28"/>
        </w:rPr>
        <w:t xml:space="preserve"> </w:t>
      </w:r>
      <w:r w:rsidRPr="001B170D">
        <w:rPr>
          <w:rFonts w:ascii="Times New Roman" w:hAnsi="Times New Roman" w:cs="Times New Roman"/>
          <w:sz w:val="28"/>
          <w:szCs w:val="28"/>
        </w:rPr>
        <w:t xml:space="preserve">de 0,69, </w:t>
      </w:r>
      <w:commentRangeStart w:id="336"/>
      <w:r w:rsidR="00223737" w:rsidRPr="001B170D">
        <w:rPr>
          <w:rFonts w:ascii="Times New Roman" w:hAnsi="Times New Roman" w:cs="Times New Roman"/>
          <w:sz w:val="28"/>
          <w:szCs w:val="28"/>
        </w:rPr>
        <w:t>soit près de 3/5 des patients</w:t>
      </w:r>
      <w:commentRangeEnd w:id="336"/>
      <w:r w:rsidR="000406C3">
        <w:rPr>
          <w:rStyle w:val="Marquedecommentaire"/>
        </w:rPr>
        <w:commentReference w:id="336"/>
      </w:r>
      <w:r w:rsidRPr="001B170D">
        <w:rPr>
          <w:rFonts w:ascii="Times New Roman" w:hAnsi="Times New Roman" w:cs="Times New Roman"/>
          <w:sz w:val="28"/>
          <w:szCs w:val="28"/>
        </w:rPr>
        <w:t>.</w:t>
      </w:r>
    </w:p>
    <w:p w14:paraId="14702747" w14:textId="77777777" w:rsidR="00A97761" w:rsidRPr="001B170D" w:rsidRDefault="00A97761" w:rsidP="00A97761">
      <w:pPr>
        <w:spacing w:after="0" w:line="360" w:lineRule="auto"/>
        <w:jc w:val="both"/>
        <w:rPr>
          <w:rFonts w:ascii="Times New Roman" w:hAnsi="Times New Roman" w:cs="Times New Roman"/>
          <w:sz w:val="28"/>
          <w:szCs w:val="28"/>
        </w:rPr>
      </w:pPr>
    </w:p>
    <w:p w14:paraId="0FF34093" w14:textId="192CF245" w:rsidR="00485262" w:rsidRPr="00A97761" w:rsidRDefault="00B60E56" w:rsidP="00A97761">
      <w:pPr>
        <w:pStyle w:val="Titre2"/>
        <w:spacing w:line="360" w:lineRule="auto"/>
        <w:jc w:val="both"/>
        <w:rPr>
          <w:rFonts w:ascii="Times New Roman" w:hAnsi="Times New Roman" w:cs="Times New Roman"/>
          <w:b/>
          <w:bCs/>
          <w:color w:val="auto"/>
          <w:sz w:val="28"/>
          <w:szCs w:val="28"/>
        </w:rPr>
      </w:pPr>
      <w:bookmarkStart w:id="337" w:name="_Toc212580043"/>
      <w:r w:rsidRPr="00A97761">
        <w:rPr>
          <w:rFonts w:ascii="Times New Roman" w:hAnsi="Times New Roman" w:cs="Times New Roman"/>
          <w:b/>
          <w:bCs/>
          <w:color w:val="auto"/>
          <w:sz w:val="28"/>
          <w:szCs w:val="28"/>
        </w:rPr>
        <w:t xml:space="preserve">3.2. </w:t>
      </w:r>
      <w:r w:rsidR="00067739" w:rsidRPr="00A97761">
        <w:rPr>
          <w:rFonts w:ascii="Times New Roman" w:hAnsi="Times New Roman" w:cs="Times New Roman"/>
          <w:b/>
          <w:bCs/>
          <w:color w:val="auto"/>
          <w:sz w:val="28"/>
          <w:szCs w:val="28"/>
        </w:rPr>
        <w:t xml:space="preserve"> Aspects cliniques</w:t>
      </w:r>
      <w:bookmarkEnd w:id="337"/>
    </w:p>
    <w:p w14:paraId="4BB09BCF" w14:textId="29B5EEA8" w:rsidR="00067739" w:rsidRPr="00A97761" w:rsidRDefault="00B60E56" w:rsidP="001B170D">
      <w:pPr>
        <w:spacing w:after="0" w:line="360" w:lineRule="auto"/>
        <w:jc w:val="both"/>
        <w:rPr>
          <w:rFonts w:ascii="Times New Roman" w:hAnsi="Times New Roman" w:cs="Times New Roman"/>
          <w:b/>
          <w:bCs/>
          <w:sz w:val="28"/>
          <w:szCs w:val="28"/>
        </w:rPr>
      </w:pPr>
      <w:r w:rsidRPr="00A97761">
        <w:rPr>
          <w:rFonts w:ascii="Times New Roman" w:hAnsi="Times New Roman" w:cs="Times New Roman"/>
          <w:b/>
          <w:bCs/>
          <w:sz w:val="28"/>
          <w:szCs w:val="28"/>
        </w:rPr>
        <w:t>3.2.1.</w:t>
      </w:r>
      <w:r w:rsidR="00067739" w:rsidRPr="00A97761">
        <w:rPr>
          <w:rFonts w:ascii="Times New Roman" w:hAnsi="Times New Roman" w:cs="Times New Roman"/>
          <w:b/>
          <w:bCs/>
          <w:sz w:val="28"/>
          <w:szCs w:val="28"/>
        </w:rPr>
        <w:t xml:space="preserve"> Motif de consultation</w:t>
      </w:r>
    </w:p>
    <w:p w14:paraId="4601745B" w14:textId="03FDC912" w:rsidR="00067739" w:rsidRPr="001B170D" w:rsidRDefault="00067739" w:rsidP="001B170D">
      <w:pPr>
        <w:spacing w:after="0" w:line="360" w:lineRule="auto"/>
        <w:jc w:val="both"/>
        <w:rPr>
          <w:rFonts w:ascii="Times New Roman" w:hAnsi="Times New Roman" w:cs="Times New Roman"/>
          <w:sz w:val="28"/>
          <w:szCs w:val="28"/>
        </w:rPr>
      </w:pPr>
      <w:commentRangeStart w:id="338"/>
      <w:r w:rsidRPr="001B170D">
        <w:rPr>
          <w:rFonts w:ascii="Times New Roman" w:hAnsi="Times New Roman" w:cs="Times New Roman"/>
          <w:sz w:val="28"/>
          <w:szCs w:val="28"/>
        </w:rPr>
        <w:t>Les principaux motifs de consultation étaient dominés par l</w:t>
      </w:r>
      <w:r w:rsidR="00324887" w:rsidRPr="001B170D">
        <w:rPr>
          <w:rFonts w:ascii="Times New Roman" w:hAnsi="Times New Roman" w:cs="Times New Roman"/>
          <w:sz w:val="28"/>
          <w:szCs w:val="28"/>
        </w:rPr>
        <w:t>a</w:t>
      </w:r>
      <w:commentRangeEnd w:id="338"/>
      <w:r w:rsidR="000406C3">
        <w:rPr>
          <w:rStyle w:val="Marquedecommentaire"/>
        </w:rPr>
        <w:commentReference w:id="338"/>
      </w:r>
      <w:r w:rsidR="00324887" w:rsidRPr="001B170D">
        <w:rPr>
          <w:rFonts w:ascii="Times New Roman" w:hAnsi="Times New Roman" w:cs="Times New Roman"/>
          <w:sz w:val="28"/>
          <w:szCs w:val="28"/>
        </w:rPr>
        <w:t xml:space="preserve"> survenue de lésions </w:t>
      </w:r>
      <w:r w:rsidR="002D14C0" w:rsidRPr="001B170D">
        <w:rPr>
          <w:rFonts w:ascii="Times New Roman" w:hAnsi="Times New Roman" w:cs="Times New Roman"/>
          <w:sz w:val="28"/>
          <w:szCs w:val="28"/>
        </w:rPr>
        <w:t xml:space="preserve">solides (n = </w:t>
      </w:r>
      <w:r w:rsidR="00A97761" w:rsidRPr="001B170D">
        <w:rPr>
          <w:rFonts w:ascii="Times New Roman" w:hAnsi="Times New Roman" w:cs="Times New Roman"/>
          <w:sz w:val="28"/>
          <w:szCs w:val="28"/>
        </w:rPr>
        <w:t>35 ;</w:t>
      </w:r>
      <w:r w:rsidR="002D14C0" w:rsidRPr="001B170D">
        <w:rPr>
          <w:rFonts w:ascii="Times New Roman" w:hAnsi="Times New Roman" w:cs="Times New Roman"/>
          <w:sz w:val="28"/>
          <w:szCs w:val="28"/>
        </w:rPr>
        <w:t xml:space="preserve"> 71,4%</w:t>
      </w:r>
      <w:r w:rsidR="00A97761" w:rsidRPr="001B170D">
        <w:rPr>
          <w:rFonts w:ascii="Times New Roman" w:hAnsi="Times New Roman" w:cs="Times New Roman"/>
          <w:sz w:val="28"/>
          <w:szCs w:val="28"/>
        </w:rPr>
        <w:t>), la</w:t>
      </w:r>
      <w:r w:rsidR="00324887" w:rsidRPr="001B170D">
        <w:rPr>
          <w:rFonts w:ascii="Times New Roman" w:hAnsi="Times New Roman" w:cs="Times New Roman"/>
          <w:sz w:val="28"/>
          <w:szCs w:val="28"/>
        </w:rPr>
        <w:t xml:space="preserve"> douleur </w:t>
      </w:r>
      <w:r w:rsidR="002D14C0" w:rsidRPr="001B170D">
        <w:rPr>
          <w:rFonts w:ascii="Times New Roman" w:hAnsi="Times New Roman" w:cs="Times New Roman"/>
          <w:sz w:val="28"/>
          <w:szCs w:val="28"/>
        </w:rPr>
        <w:t xml:space="preserve">(n = </w:t>
      </w:r>
      <w:r w:rsidR="00A97761" w:rsidRPr="001B170D">
        <w:rPr>
          <w:rFonts w:ascii="Times New Roman" w:hAnsi="Times New Roman" w:cs="Times New Roman"/>
          <w:sz w:val="28"/>
          <w:szCs w:val="28"/>
        </w:rPr>
        <w:t>20 ;</w:t>
      </w:r>
      <w:r w:rsidR="002D14C0" w:rsidRPr="001B170D">
        <w:rPr>
          <w:rFonts w:ascii="Times New Roman" w:hAnsi="Times New Roman" w:cs="Times New Roman"/>
          <w:sz w:val="28"/>
          <w:szCs w:val="28"/>
        </w:rPr>
        <w:t xml:space="preserve"> 40,8%). Pas moins d’un patient sur deux (n = 25 ; 51,0%) présentaient deux motifs de consultation (</w:t>
      </w:r>
      <w:commentRangeStart w:id="339"/>
      <w:del w:id="340" w:author="NANSSEU NJINGANG, Jobert Richie" w:date="2025-10-30T14:57:00Z" w16du:dateUtc="2025-10-30T12:57:00Z">
        <w:r w:rsidR="002D14C0" w:rsidRPr="001B170D" w:rsidDel="000406C3">
          <w:rPr>
            <w:rFonts w:ascii="Times New Roman" w:hAnsi="Times New Roman" w:cs="Times New Roman"/>
            <w:sz w:val="28"/>
            <w:szCs w:val="28"/>
          </w:rPr>
          <w:delText>fig.</w:delText>
        </w:r>
        <w:commentRangeEnd w:id="339"/>
        <w:r w:rsidR="000406C3" w:rsidDel="000406C3">
          <w:rPr>
            <w:rStyle w:val="Marquedecommentaire"/>
          </w:rPr>
          <w:commentReference w:id="339"/>
        </w:r>
      </w:del>
      <w:ins w:id="341" w:author="NANSSEU NJINGANG, Jobert Richie" w:date="2025-10-30T14:57:00Z" w16du:dateUtc="2025-10-30T12:57:00Z">
        <w:r w:rsidR="000406C3">
          <w:rPr>
            <w:rFonts w:ascii="Times New Roman" w:hAnsi="Times New Roman" w:cs="Times New Roman"/>
            <w:sz w:val="28"/>
            <w:szCs w:val="28"/>
          </w:rPr>
          <w:t xml:space="preserve">Figure </w:t>
        </w:r>
      </w:ins>
      <w:r w:rsidR="002F7902" w:rsidRPr="001B170D">
        <w:rPr>
          <w:rFonts w:ascii="Times New Roman" w:hAnsi="Times New Roman" w:cs="Times New Roman"/>
          <w:sz w:val="28"/>
          <w:szCs w:val="28"/>
        </w:rPr>
        <w:t>1</w:t>
      </w:r>
      <w:r w:rsidR="00612FC1">
        <w:rPr>
          <w:rFonts w:ascii="Times New Roman" w:hAnsi="Times New Roman" w:cs="Times New Roman"/>
          <w:sz w:val="28"/>
          <w:szCs w:val="28"/>
        </w:rPr>
        <w:t>7</w:t>
      </w:r>
      <w:r w:rsidR="002D14C0" w:rsidRPr="001B170D">
        <w:rPr>
          <w:rFonts w:ascii="Times New Roman" w:hAnsi="Times New Roman" w:cs="Times New Roman"/>
          <w:sz w:val="28"/>
          <w:szCs w:val="28"/>
        </w:rPr>
        <w:t xml:space="preserve">). </w:t>
      </w:r>
      <w:r w:rsidR="00F64768" w:rsidRPr="001B170D">
        <w:rPr>
          <w:rFonts w:ascii="Times New Roman" w:hAnsi="Times New Roman" w:cs="Times New Roman"/>
          <w:sz w:val="28"/>
          <w:szCs w:val="28"/>
        </w:rPr>
        <w:t xml:space="preserve">La douleur était sévère </w:t>
      </w:r>
      <w:r w:rsidR="000C12D9" w:rsidRPr="001B170D">
        <w:rPr>
          <w:rFonts w:ascii="Times New Roman" w:hAnsi="Times New Roman" w:cs="Times New Roman"/>
          <w:sz w:val="28"/>
          <w:szCs w:val="28"/>
        </w:rPr>
        <w:t xml:space="preserve">chez </w:t>
      </w:r>
      <w:del w:id="342" w:author="NANSSEU NJINGANG, Jobert Richie" w:date="2025-10-30T14:57:00Z" w16du:dateUtc="2025-10-30T12:57:00Z">
        <w:r w:rsidR="000C12D9" w:rsidRPr="001B170D" w:rsidDel="000406C3">
          <w:rPr>
            <w:rFonts w:ascii="Times New Roman" w:hAnsi="Times New Roman" w:cs="Times New Roman"/>
            <w:sz w:val="28"/>
            <w:szCs w:val="28"/>
          </w:rPr>
          <w:delText>25%</w:delText>
        </w:r>
      </w:del>
      <w:ins w:id="343" w:author="NANSSEU NJINGANG, Jobert Richie" w:date="2025-10-30T14:57:00Z" w16du:dateUtc="2025-10-30T12:57:00Z">
        <w:r w:rsidR="000406C3">
          <w:rPr>
            <w:rFonts w:ascii="Times New Roman" w:hAnsi="Times New Roman" w:cs="Times New Roman"/>
            <w:sz w:val="28"/>
            <w:szCs w:val="28"/>
          </w:rPr>
          <w:t>nombre (25,0%)</w:t>
        </w:r>
      </w:ins>
      <w:r w:rsidR="000C12D9" w:rsidRPr="001B170D">
        <w:rPr>
          <w:rFonts w:ascii="Times New Roman" w:hAnsi="Times New Roman" w:cs="Times New Roman"/>
          <w:sz w:val="28"/>
          <w:szCs w:val="28"/>
        </w:rPr>
        <w:t xml:space="preserve"> des patients.</w:t>
      </w:r>
    </w:p>
    <w:p w14:paraId="02D0FF26" w14:textId="53B6E2FA" w:rsidR="002D14C0" w:rsidRPr="001B170D" w:rsidRDefault="002D14C0" w:rsidP="0024529A">
      <w:pPr>
        <w:pStyle w:val="NormalWeb"/>
        <w:spacing w:line="360" w:lineRule="auto"/>
        <w:jc w:val="center"/>
        <w:rPr>
          <w:sz w:val="28"/>
          <w:szCs w:val="28"/>
        </w:rPr>
        <w:pPrChange w:id="344" w:author="NANSSEU NJINGANG, Jobert Richie" w:date="2025-10-30T14:58:00Z" w16du:dateUtc="2025-10-30T12:58:00Z">
          <w:pPr>
            <w:pStyle w:val="NormalWeb"/>
            <w:spacing w:line="360" w:lineRule="auto"/>
            <w:jc w:val="both"/>
          </w:pPr>
        </w:pPrChange>
      </w:pPr>
      <w:r w:rsidRPr="001B170D">
        <w:rPr>
          <w:noProof/>
          <w:sz w:val="28"/>
          <w:szCs w:val="28"/>
        </w:rPr>
        <w:lastRenderedPageBreak/>
        <w:drawing>
          <wp:inline distT="0" distB="0" distL="0" distR="0" wp14:anchorId="41696192" wp14:editId="59CE2038">
            <wp:extent cx="5760720" cy="4319905"/>
            <wp:effectExtent l="0" t="0" r="0" b="4445"/>
            <wp:docPr id="14404325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678187A3" w14:textId="49DE5C7C" w:rsidR="00517ED7" w:rsidRPr="00612FC1" w:rsidRDefault="002F7902" w:rsidP="0024529A">
      <w:pPr>
        <w:pStyle w:val="Lgende"/>
        <w:spacing w:line="360" w:lineRule="auto"/>
        <w:jc w:val="center"/>
        <w:rPr>
          <w:rFonts w:ascii="Times New Roman" w:hAnsi="Times New Roman" w:cs="Times New Roman"/>
          <w:color w:val="auto"/>
          <w:sz w:val="28"/>
          <w:szCs w:val="28"/>
        </w:rPr>
        <w:pPrChange w:id="345" w:author="NANSSEU NJINGANG, Jobert Richie" w:date="2025-10-30T14:58:00Z" w16du:dateUtc="2025-10-30T12:58:00Z">
          <w:pPr>
            <w:pStyle w:val="Lgende"/>
            <w:spacing w:line="360" w:lineRule="auto"/>
            <w:jc w:val="both"/>
          </w:pPr>
        </w:pPrChange>
      </w:pPr>
      <w:bookmarkStart w:id="346" w:name="_Toc212464552"/>
      <w:r w:rsidRPr="00612FC1">
        <w:rPr>
          <w:rFonts w:ascii="Times New Roman" w:hAnsi="Times New Roman" w:cs="Times New Roman"/>
          <w:color w:val="auto"/>
          <w:sz w:val="28"/>
          <w:szCs w:val="28"/>
        </w:rPr>
        <w:t xml:space="preserve">Figure </w:t>
      </w:r>
      <w:r w:rsidRPr="00612FC1">
        <w:rPr>
          <w:rFonts w:ascii="Times New Roman" w:hAnsi="Times New Roman" w:cs="Times New Roman"/>
          <w:color w:val="auto"/>
          <w:sz w:val="28"/>
          <w:szCs w:val="28"/>
        </w:rPr>
        <w:fldChar w:fldCharType="begin"/>
      </w:r>
      <w:r w:rsidRPr="00612FC1">
        <w:rPr>
          <w:rFonts w:ascii="Times New Roman" w:hAnsi="Times New Roman" w:cs="Times New Roman"/>
          <w:color w:val="auto"/>
          <w:sz w:val="28"/>
          <w:szCs w:val="28"/>
        </w:rPr>
        <w:instrText xml:space="preserve"> SEQ Figure \* ARABIC </w:instrText>
      </w:r>
      <w:r w:rsidRPr="00612FC1">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17</w:t>
      </w:r>
      <w:r w:rsidRPr="00612FC1">
        <w:rPr>
          <w:rFonts w:ascii="Times New Roman" w:hAnsi="Times New Roman" w:cs="Times New Roman"/>
          <w:color w:val="auto"/>
          <w:sz w:val="28"/>
          <w:szCs w:val="28"/>
        </w:rPr>
        <w:fldChar w:fldCharType="end"/>
      </w:r>
      <w:r w:rsidRPr="00612FC1">
        <w:rPr>
          <w:rFonts w:ascii="Times New Roman" w:hAnsi="Times New Roman" w:cs="Times New Roman"/>
          <w:color w:val="auto"/>
          <w:sz w:val="28"/>
          <w:szCs w:val="28"/>
        </w:rPr>
        <w:t> ; Répartition des patients selon les motifs de consultation</w:t>
      </w:r>
      <w:bookmarkEnd w:id="346"/>
    </w:p>
    <w:p w14:paraId="784A8620" w14:textId="441188C0" w:rsidR="00612FC1" w:rsidDel="0024529A" w:rsidRDefault="00612FC1" w:rsidP="00612FC1">
      <w:pPr>
        <w:rPr>
          <w:del w:id="347" w:author="NANSSEU NJINGANG, Jobert Richie" w:date="2025-10-30T14:58:00Z" w16du:dateUtc="2025-10-30T12:58:00Z"/>
        </w:rPr>
      </w:pPr>
    </w:p>
    <w:p w14:paraId="029BD55B" w14:textId="2AC1B573" w:rsidR="00612FC1" w:rsidRPr="00612FC1" w:rsidDel="0024529A" w:rsidRDefault="00612FC1" w:rsidP="00612FC1">
      <w:pPr>
        <w:rPr>
          <w:del w:id="348" w:author="NANSSEU NJINGANG, Jobert Richie" w:date="2025-10-30T14:58:00Z" w16du:dateUtc="2025-10-30T12:58:00Z"/>
        </w:rPr>
      </w:pPr>
    </w:p>
    <w:p w14:paraId="11DCE7F2" w14:textId="013FB820" w:rsidR="006D51CA" w:rsidRPr="00612FC1" w:rsidRDefault="00485262" w:rsidP="001B170D">
      <w:pPr>
        <w:spacing w:after="0" w:line="360" w:lineRule="auto"/>
        <w:jc w:val="both"/>
        <w:rPr>
          <w:rFonts w:ascii="Times New Roman" w:hAnsi="Times New Roman" w:cs="Times New Roman"/>
          <w:b/>
          <w:bCs/>
          <w:sz w:val="28"/>
          <w:szCs w:val="28"/>
        </w:rPr>
      </w:pPr>
      <w:r w:rsidRPr="00612FC1">
        <w:rPr>
          <w:rFonts w:ascii="Times New Roman" w:hAnsi="Times New Roman" w:cs="Times New Roman"/>
          <w:b/>
          <w:bCs/>
          <w:sz w:val="28"/>
          <w:szCs w:val="28"/>
        </w:rPr>
        <w:t>3</w:t>
      </w:r>
      <w:r w:rsidR="00045FD4" w:rsidRPr="00612FC1">
        <w:rPr>
          <w:rFonts w:ascii="Times New Roman" w:hAnsi="Times New Roman" w:cs="Times New Roman"/>
          <w:b/>
          <w:bCs/>
          <w:sz w:val="28"/>
          <w:szCs w:val="28"/>
        </w:rPr>
        <w:t>.2.</w:t>
      </w:r>
      <w:r w:rsidRPr="00612FC1">
        <w:rPr>
          <w:rFonts w:ascii="Times New Roman" w:hAnsi="Times New Roman" w:cs="Times New Roman"/>
          <w:b/>
          <w:bCs/>
          <w:sz w:val="28"/>
          <w:szCs w:val="28"/>
        </w:rPr>
        <w:t xml:space="preserve">2. </w:t>
      </w:r>
      <w:r w:rsidR="00045FD4" w:rsidRPr="00612FC1">
        <w:rPr>
          <w:rFonts w:ascii="Times New Roman" w:hAnsi="Times New Roman" w:cs="Times New Roman"/>
          <w:b/>
          <w:bCs/>
          <w:sz w:val="28"/>
          <w:szCs w:val="28"/>
        </w:rPr>
        <w:t xml:space="preserve"> </w:t>
      </w:r>
      <w:r w:rsidR="002A45AF" w:rsidRPr="00612FC1">
        <w:rPr>
          <w:rFonts w:ascii="Times New Roman" w:hAnsi="Times New Roman" w:cs="Times New Roman"/>
          <w:b/>
          <w:bCs/>
          <w:sz w:val="28"/>
          <w:szCs w:val="28"/>
        </w:rPr>
        <w:t>Histoire</w:t>
      </w:r>
      <w:r w:rsidR="006673DC" w:rsidRPr="00612FC1">
        <w:rPr>
          <w:rFonts w:ascii="Times New Roman" w:hAnsi="Times New Roman" w:cs="Times New Roman"/>
          <w:b/>
          <w:bCs/>
          <w:sz w:val="28"/>
          <w:szCs w:val="28"/>
        </w:rPr>
        <w:t xml:space="preserve"> de la maladie</w:t>
      </w:r>
      <w:r w:rsidRPr="00612FC1">
        <w:rPr>
          <w:rFonts w:ascii="Times New Roman" w:hAnsi="Times New Roman" w:cs="Times New Roman"/>
          <w:b/>
          <w:bCs/>
          <w:sz w:val="28"/>
          <w:szCs w:val="28"/>
        </w:rPr>
        <w:t xml:space="preserve"> </w:t>
      </w:r>
    </w:p>
    <w:p w14:paraId="6674C283" w14:textId="77777777" w:rsidR="00485262" w:rsidRPr="001B170D" w:rsidRDefault="00485262" w:rsidP="001B170D">
      <w:pPr>
        <w:spacing w:after="0" w:line="360" w:lineRule="auto"/>
        <w:jc w:val="both"/>
        <w:rPr>
          <w:rFonts w:ascii="Times New Roman" w:hAnsi="Times New Roman" w:cs="Times New Roman"/>
          <w:sz w:val="28"/>
          <w:szCs w:val="28"/>
        </w:rPr>
      </w:pPr>
    </w:p>
    <w:p w14:paraId="395D678A" w14:textId="06080623" w:rsidR="006D51CA" w:rsidRPr="001B170D" w:rsidRDefault="00073EA3"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Seuls </w:t>
      </w:r>
      <w:del w:id="349" w:author="NANSSEU NJINGANG, Jobert Richie" w:date="2025-10-30T14:59:00Z" w16du:dateUtc="2025-10-30T12:59:00Z">
        <w:r w:rsidRPr="001B170D" w:rsidDel="0024529A">
          <w:rPr>
            <w:rFonts w:ascii="Times New Roman" w:hAnsi="Times New Roman" w:cs="Times New Roman"/>
            <w:sz w:val="28"/>
            <w:szCs w:val="28"/>
          </w:rPr>
          <w:delText xml:space="preserve">8 </w:delText>
        </w:r>
      </w:del>
      <w:commentRangeStart w:id="350"/>
      <w:ins w:id="351" w:author="NANSSEU NJINGANG, Jobert Richie" w:date="2025-10-30T14:59:00Z" w16du:dateUtc="2025-10-30T12:59:00Z">
        <w:r w:rsidR="0024529A">
          <w:rPr>
            <w:rFonts w:ascii="Times New Roman" w:hAnsi="Times New Roman" w:cs="Times New Roman"/>
            <w:sz w:val="28"/>
            <w:szCs w:val="28"/>
          </w:rPr>
          <w:t>huit</w:t>
        </w:r>
      </w:ins>
      <w:commentRangeEnd w:id="350"/>
      <w:ins w:id="352" w:author="NANSSEU NJINGANG, Jobert Richie" w:date="2025-10-30T15:00:00Z" w16du:dateUtc="2025-10-30T13:00:00Z">
        <w:r w:rsidR="0024529A">
          <w:rPr>
            <w:rStyle w:val="Marquedecommentaire"/>
          </w:rPr>
          <w:commentReference w:id="350"/>
        </w:r>
      </w:ins>
      <w:ins w:id="353" w:author="NANSSEU NJINGANG, Jobert Richie" w:date="2025-10-30T14:59:00Z" w16du:dateUtc="2025-10-30T12:59:00Z">
        <w:r w:rsidR="0024529A" w:rsidRPr="001B170D">
          <w:rPr>
            <w:rFonts w:ascii="Times New Roman" w:hAnsi="Times New Roman" w:cs="Times New Roman"/>
            <w:sz w:val="28"/>
            <w:szCs w:val="28"/>
          </w:rPr>
          <w:t xml:space="preserve"> </w:t>
        </w:r>
      </w:ins>
      <w:r w:rsidRPr="001B170D">
        <w:rPr>
          <w:rFonts w:ascii="Times New Roman" w:hAnsi="Times New Roman" w:cs="Times New Roman"/>
          <w:sz w:val="28"/>
          <w:szCs w:val="28"/>
        </w:rPr>
        <w:t>patients</w:t>
      </w:r>
      <w:ins w:id="354" w:author="NANSSEU NJINGANG, Jobert Richie" w:date="2025-10-30T14:59:00Z" w16du:dateUtc="2025-10-30T12:59:00Z">
        <w:r w:rsidR="0024529A">
          <w:rPr>
            <w:rFonts w:ascii="Times New Roman" w:hAnsi="Times New Roman" w:cs="Times New Roman"/>
            <w:sz w:val="28"/>
            <w:szCs w:val="28"/>
          </w:rPr>
          <w:t xml:space="preserve"> (%)</w:t>
        </w:r>
      </w:ins>
      <w:r w:rsidRPr="001B170D">
        <w:rPr>
          <w:rFonts w:ascii="Times New Roman" w:hAnsi="Times New Roman" w:cs="Times New Roman"/>
          <w:sz w:val="28"/>
          <w:szCs w:val="28"/>
        </w:rPr>
        <w:t xml:space="preserve"> avaient déjà bénéficié d’une consultation dermatologique antérieure</w:t>
      </w:r>
      <w:ins w:id="355" w:author="NANSSEU NJINGANG, Jobert Richie" w:date="2025-10-30T14:59:00Z" w16du:dateUtc="2025-10-30T12:59:00Z">
        <w:r w:rsidR="0024529A">
          <w:rPr>
            <w:rFonts w:ascii="Times New Roman" w:hAnsi="Times New Roman" w:cs="Times New Roman"/>
            <w:sz w:val="28"/>
            <w:szCs w:val="28"/>
          </w:rPr>
          <w:t>.</w:t>
        </w:r>
      </w:ins>
      <w:del w:id="356" w:author="NANSSEU NJINGANG, Jobert Richie" w:date="2025-10-30T14:59:00Z" w16du:dateUtc="2025-10-30T12:59:00Z">
        <w:r w:rsidR="00F45E4B" w:rsidRPr="001B170D" w:rsidDel="0024529A">
          <w:rPr>
            <w:rFonts w:ascii="Times New Roman" w:hAnsi="Times New Roman" w:cs="Times New Roman"/>
            <w:sz w:val="28"/>
            <w:szCs w:val="28"/>
          </w:rPr>
          <w:delText xml:space="preserve"> </w:delText>
        </w:r>
        <w:commentRangeStart w:id="357"/>
        <w:r w:rsidR="00F45E4B" w:rsidRPr="001B170D" w:rsidDel="0024529A">
          <w:rPr>
            <w:rFonts w:ascii="Times New Roman" w:hAnsi="Times New Roman" w:cs="Times New Roman"/>
            <w:sz w:val="28"/>
            <w:szCs w:val="28"/>
          </w:rPr>
          <w:delText>et</w:delText>
        </w:r>
      </w:del>
      <w:r w:rsidR="00F45E4B" w:rsidRPr="001B170D">
        <w:rPr>
          <w:rFonts w:ascii="Times New Roman" w:hAnsi="Times New Roman" w:cs="Times New Roman"/>
          <w:sz w:val="28"/>
          <w:szCs w:val="28"/>
        </w:rPr>
        <w:t xml:space="preserve"> </w:t>
      </w:r>
      <w:ins w:id="358" w:author="NANSSEU NJINGANG, Jobert Richie" w:date="2025-10-30T14:59:00Z" w16du:dateUtc="2025-10-30T12:59:00Z">
        <w:r w:rsidR="0024529A">
          <w:rPr>
            <w:rFonts w:ascii="Times New Roman" w:hAnsi="Times New Roman" w:cs="Times New Roman"/>
            <w:sz w:val="28"/>
            <w:szCs w:val="28"/>
          </w:rPr>
          <w:t>L</w:t>
        </w:r>
      </w:ins>
      <w:del w:id="359" w:author="NANSSEU NJINGANG, Jobert Richie" w:date="2025-10-30T14:59:00Z" w16du:dateUtc="2025-10-30T12:59:00Z">
        <w:r w:rsidR="00F45E4B" w:rsidRPr="001B170D" w:rsidDel="0024529A">
          <w:rPr>
            <w:rFonts w:ascii="Times New Roman" w:hAnsi="Times New Roman" w:cs="Times New Roman"/>
            <w:sz w:val="28"/>
            <w:szCs w:val="28"/>
          </w:rPr>
          <w:delText>l</w:delText>
        </w:r>
      </w:del>
      <w:r w:rsidR="00F45E4B" w:rsidRPr="001B170D">
        <w:rPr>
          <w:rFonts w:ascii="Times New Roman" w:hAnsi="Times New Roman" w:cs="Times New Roman"/>
          <w:sz w:val="28"/>
          <w:szCs w:val="28"/>
        </w:rPr>
        <w:t xml:space="preserve">e diagnostic de </w:t>
      </w:r>
      <w:del w:id="360" w:author="NANSSEU NJINGANG, Jobert Richie" w:date="2025-10-30T14:59:00Z" w16du:dateUtc="2025-10-30T12:59:00Z">
        <w:r w:rsidR="00F45E4B" w:rsidRPr="001B170D" w:rsidDel="0024529A">
          <w:rPr>
            <w:rFonts w:ascii="Times New Roman" w:hAnsi="Times New Roman" w:cs="Times New Roman"/>
            <w:sz w:val="28"/>
            <w:szCs w:val="28"/>
          </w:rPr>
          <w:delText>maladie de Verneuil</w:delText>
        </w:r>
      </w:del>
      <w:ins w:id="361" w:author="NANSSEU NJINGANG, Jobert Richie" w:date="2025-10-30T14:59:00Z" w16du:dateUtc="2025-10-30T12:59:00Z">
        <w:r w:rsidR="0024529A">
          <w:rPr>
            <w:rFonts w:ascii="Times New Roman" w:hAnsi="Times New Roman" w:cs="Times New Roman"/>
            <w:sz w:val="28"/>
            <w:szCs w:val="28"/>
          </w:rPr>
          <w:t>MV</w:t>
        </w:r>
      </w:ins>
      <w:r w:rsidR="00F45E4B" w:rsidRPr="001B170D">
        <w:rPr>
          <w:rFonts w:ascii="Times New Roman" w:hAnsi="Times New Roman" w:cs="Times New Roman"/>
          <w:sz w:val="28"/>
          <w:szCs w:val="28"/>
        </w:rPr>
        <w:t xml:space="preserve"> a été posé chez un seul patient. </w:t>
      </w:r>
      <w:commentRangeEnd w:id="357"/>
      <w:r w:rsidR="0024529A">
        <w:rPr>
          <w:rStyle w:val="Marquedecommentaire"/>
        </w:rPr>
        <w:commentReference w:id="357"/>
      </w:r>
      <w:del w:id="362" w:author="NANSSEU NJINGANG, Jobert Richie" w:date="2025-10-30T15:00:00Z" w16du:dateUtc="2025-10-30T13:00:00Z">
        <w:r w:rsidR="00EB6DC4" w:rsidRPr="001B170D" w:rsidDel="0024529A">
          <w:rPr>
            <w:rFonts w:ascii="Times New Roman" w:hAnsi="Times New Roman" w:cs="Times New Roman"/>
            <w:sz w:val="28"/>
            <w:szCs w:val="28"/>
          </w:rPr>
          <w:delText xml:space="preserve">15 </w:delText>
        </w:r>
      </w:del>
      <w:ins w:id="363" w:author="NANSSEU NJINGANG, Jobert Richie" w:date="2025-10-30T15:00:00Z" w16du:dateUtc="2025-10-30T13:00:00Z">
        <w:r w:rsidR="0024529A">
          <w:rPr>
            <w:rFonts w:ascii="Times New Roman" w:hAnsi="Times New Roman" w:cs="Times New Roman"/>
            <w:sz w:val="28"/>
            <w:szCs w:val="28"/>
          </w:rPr>
          <w:t>Quinze</w:t>
        </w:r>
        <w:r w:rsidR="0024529A" w:rsidRPr="001B170D">
          <w:rPr>
            <w:rFonts w:ascii="Times New Roman" w:hAnsi="Times New Roman" w:cs="Times New Roman"/>
            <w:sz w:val="28"/>
            <w:szCs w:val="28"/>
          </w:rPr>
          <w:t xml:space="preserve"> </w:t>
        </w:r>
      </w:ins>
      <w:r w:rsidR="00485262" w:rsidRPr="001B170D">
        <w:rPr>
          <w:rFonts w:ascii="Times New Roman" w:hAnsi="Times New Roman" w:cs="Times New Roman"/>
          <w:sz w:val="28"/>
          <w:szCs w:val="28"/>
        </w:rPr>
        <w:t>patients (</w:t>
      </w:r>
      <w:r w:rsidR="00F45E4B" w:rsidRPr="001B170D">
        <w:rPr>
          <w:rFonts w:ascii="Times New Roman" w:hAnsi="Times New Roman" w:cs="Times New Roman"/>
          <w:sz w:val="28"/>
          <w:szCs w:val="28"/>
        </w:rPr>
        <w:t>30.6%</w:t>
      </w:r>
      <w:r w:rsidR="00EB6DC4" w:rsidRPr="001B170D">
        <w:rPr>
          <w:rFonts w:ascii="Times New Roman" w:hAnsi="Times New Roman" w:cs="Times New Roman"/>
          <w:sz w:val="28"/>
          <w:szCs w:val="28"/>
        </w:rPr>
        <w:t>)</w:t>
      </w:r>
      <w:r w:rsidR="00F45E4B" w:rsidRPr="001B170D">
        <w:rPr>
          <w:rFonts w:ascii="Times New Roman" w:hAnsi="Times New Roman" w:cs="Times New Roman"/>
          <w:sz w:val="28"/>
          <w:szCs w:val="28"/>
        </w:rPr>
        <w:t xml:space="preserve"> </w:t>
      </w:r>
      <w:r w:rsidR="00B916F8">
        <w:rPr>
          <w:rFonts w:ascii="Times New Roman" w:hAnsi="Times New Roman" w:cs="Times New Roman"/>
          <w:sz w:val="28"/>
          <w:szCs w:val="28"/>
        </w:rPr>
        <w:t>ont</w:t>
      </w:r>
      <w:r w:rsidR="00F45E4B" w:rsidRPr="001B170D">
        <w:rPr>
          <w:rFonts w:ascii="Times New Roman" w:hAnsi="Times New Roman" w:cs="Times New Roman"/>
          <w:sz w:val="28"/>
          <w:szCs w:val="28"/>
        </w:rPr>
        <w:t xml:space="preserve"> utilisé des antibiotiques comme traitement antérieur</w:t>
      </w:r>
      <w:r w:rsidR="00485262" w:rsidRPr="001B170D">
        <w:rPr>
          <w:rFonts w:ascii="Times New Roman" w:hAnsi="Times New Roman" w:cs="Times New Roman"/>
          <w:sz w:val="28"/>
          <w:szCs w:val="28"/>
        </w:rPr>
        <w:t xml:space="preserve"> en automédication</w:t>
      </w:r>
      <w:r w:rsidR="00F45E4B" w:rsidRPr="001B170D">
        <w:rPr>
          <w:rFonts w:ascii="Times New Roman" w:hAnsi="Times New Roman" w:cs="Times New Roman"/>
          <w:sz w:val="28"/>
          <w:szCs w:val="28"/>
        </w:rPr>
        <w:t xml:space="preserve"> (</w:t>
      </w:r>
      <w:ins w:id="364" w:author="NANSSEU NJINGANG, Jobert Richie" w:date="2025-10-30T15:01:00Z" w16du:dateUtc="2025-10-30T13:01:00Z">
        <w:r w:rsidR="0024529A">
          <w:rPr>
            <w:rFonts w:ascii="Times New Roman" w:hAnsi="Times New Roman" w:cs="Times New Roman"/>
            <w:sz w:val="28"/>
            <w:szCs w:val="28"/>
          </w:rPr>
          <w:t>T</w:t>
        </w:r>
      </w:ins>
      <w:del w:id="365" w:author="NANSSEU NJINGANG, Jobert Richie" w:date="2025-10-30T15:01:00Z" w16du:dateUtc="2025-10-30T13:01:00Z">
        <w:r w:rsidR="00F45E4B" w:rsidRPr="001B170D" w:rsidDel="0024529A">
          <w:rPr>
            <w:rFonts w:ascii="Times New Roman" w:hAnsi="Times New Roman" w:cs="Times New Roman"/>
            <w:sz w:val="28"/>
            <w:szCs w:val="28"/>
          </w:rPr>
          <w:delText>t</w:delText>
        </w:r>
      </w:del>
      <w:r w:rsidR="00F45E4B" w:rsidRPr="001B170D">
        <w:rPr>
          <w:rFonts w:ascii="Times New Roman" w:hAnsi="Times New Roman" w:cs="Times New Roman"/>
          <w:sz w:val="28"/>
          <w:szCs w:val="28"/>
        </w:rPr>
        <w:t>ableau</w:t>
      </w:r>
      <w:r w:rsidR="00485262" w:rsidRPr="001B170D">
        <w:rPr>
          <w:rFonts w:ascii="Times New Roman" w:hAnsi="Times New Roman" w:cs="Times New Roman"/>
          <w:sz w:val="28"/>
          <w:szCs w:val="28"/>
        </w:rPr>
        <w:t xml:space="preserve"> VIII</w:t>
      </w:r>
      <w:r w:rsidR="00F45E4B" w:rsidRPr="001B170D">
        <w:rPr>
          <w:rFonts w:ascii="Times New Roman" w:hAnsi="Times New Roman" w:cs="Times New Roman"/>
          <w:sz w:val="28"/>
          <w:szCs w:val="28"/>
        </w:rPr>
        <w:t>).</w:t>
      </w:r>
    </w:p>
    <w:p w14:paraId="508FD292" w14:textId="77777777" w:rsidR="00F45E4B" w:rsidRPr="00612FC1" w:rsidRDefault="00F45E4B" w:rsidP="001B170D">
      <w:pPr>
        <w:spacing w:after="0" w:line="360" w:lineRule="auto"/>
        <w:jc w:val="both"/>
        <w:rPr>
          <w:rFonts w:ascii="Times New Roman" w:hAnsi="Times New Roman" w:cs="Times New Roman"/>
          <w:sz w:val="28"/>
          <w:szCs w:val="28"/>
        </w:rPr>
      </w:pPr>
    </w:p>
    <w:p w14:paraId="1C19DB56" w14:textId="43971979" w:rsidR="0018767B" w:rsidRPr="00612FC1" w:rsidRDefault="00F45E4B" w:rsidP="001B170D">
      <w:pPr>
        <w:pStyle w:val="Lgende"/>
        <w:spacing w:line="360" w:lineRule="auto"/>
        <w:jc w:val="both"/>
        <w:rPr>
          <w:rFonts w:ascii="Times New Roman" w:hAnsi="Times New Roman" w:cs="Times New Roman"/>
          <w:color w:val="auto"/>
          <w:sz w:val="28"/>
          <w:szCs w:val="28"/>
        </w:rPr>
      </w:pPr>
      <w:bookmarkStart w:id="366" w:name="_Toc212464497"/>
      <w:commentRangeStart w:id="367"/>
      <w:r w:rsidRPr="00612FC1">
        <w:rPr>
          <w:rFonts w:ascii="Times New Roman" w:hAnsi="Times New Roman" w:cs="Times New Roman"/>
          <w:color w:val="auto"/>
          <w:sz w:val="28"/>
          <w:szCs w:val="28"/>
        </w:rPr>
        <w:t xml:space="preserve">Tableau </w:t>
      </w:r>
      <w:r w:rsidRPr="00612FC1">
        <w:rPr>
          <w:rFonts w:ascii="Times New Roman" w:hAnsi="Times New Roman" w:cs="Times New Roman"/>
          <w:color w:val="auto"/>
          <w:sz w:val="28"/>
          <w:szCs w:val="28"/>
        </w:rPr>
        <w:fldChar w:fldCharType="begin"/>
      </w:r>
      <w:r w:rsidRPr="00612FC1">
        <w:rPr>
          <w:rFonts w:ascii="Times New Roman" w:hAnsi="Times New Roman" w:cs="Times New Roman"/>
          <w:color w:val="auto"/>
          <w:sz w:val="28"/>
          <w:szCs w:val="28"/>
        </w:rPr>
        <w:instrText xml:space="preserve"> SEQ Tableau \* ROMAN </w:instrText>
      </w:r>
      <w:r w:rsidRPr="00612FC1">
        <w:rPr>
          <w:rFonts w:ascii="Times New Roman" w:hAnsi="Times New Roman" w:cs="Times New Roman"/>
          <w:color w:val="auto"/>
          <w:sz w:val="28"/>
          <w:szCs w:val="28"/>
        </w:rPr>
        <w:fldChar w:fldCharType="separate"/>
      </w:r>
      <w:r w:rsidR="001350D8" w:rsidRPr="00612FC1">
        <w:rPr>
          <w:rFonts w:ascii="Times New Roman" w:hAnsi="Times New Roman" w:cs="Times New Roman"/>
          <w:noProof/>
          <w:color w:val="auto"/>
          <w:sz w:val="28"/>
          <w:szCs w:val="28"/>
        </w:rPr>
        <w:t>VIII</w:t>
      </w:r>
      <w:r w:rsidRPr="00612FC1">
        <w:rPr>
          <w:rFonts w:ascii="Times New Roman" w:hAnsi="Times New Roman" w:cs="Times New Roman"/>
          <w:color w:val="auto"/>
          <w:sz w:val="28"/>
          <w:szCs w:val="28"/>
        </w:rPr>
        <w:fldChar w:fldCharType="end"/>
      </w:r>
      <w:r w:rsidRPr="00612FC1">
        <w:rPr>
          <w:rFonts w:ascii="Times New Roman" w:hAnsi="Times New Roman" w:cs="Times New Roman"/>
          <w:color w:val="auto"/>
          <w:sz w:val="28"/>
          <w:szCs w:val="28"/>
        </w:rPr>
        <w:t xml:space="preserve"> : </w:t>
      </w:r>
      <w:r w:rsidR="00485262" w:rsidRPr="00612FC1">
        <w:rPr>
          <w:rFonts w:ascii="Times New Roman" w:hAnsi="Times New Roman" w:cs="Times New Roman"/>
          <w:color w:val="auto"/>
          <w:sz w:val="28"/>
          <w:szCs w:val="28"/>
        </w:rPr>
        <w:t>Histoire de la maladie</w:t>
      </w:r>
      <w:bookmarkEnd w:id="366"/>
      <w:commentRangeEnd w:id="367"/>
      <w:r w:rsidR="0024529A">
        <w:rPr>
          <w:rStyle w:val="Marquedecommentaire"/>
          <w:i w:val="0"/>
          <w:iCs w:val="0"/>
          <w:color w:val="auto"/>
        </w:rPr>
        <w:commentReference w:id="367"/>
      </w:r>
    </w:p>
    <w:tbl>
      <w:tblPr>
        <w:tblStyle w:val="TableauListe6Couleur"/>
        <w:tblW w:w="0" w:type="auto"/>
        <w:tblLook w:val="04A0" w:firstRow="1" w:lastRow="0" w:firstColumn="1" w:lastColumn="0" w:noHBand="0" w:noVBand="1"/>
      </w:tblPr>
      <w:tblGrid>
        <w:gridCol w:w="3119"/>
        <w:gridCol w:w="2693"/>
        <w:gridCol w:w="1704"/>
      </w:tblGrid>
      <w:tr w:rsidR="004F3C85" w:rsidRPr="001B170D" w14:paraId="515AA449" w14:textId="77777777" w:rsidTr="00612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4783754" w14:textId="2B1470B8" w:rsidR="004F3C85" w:rsidRPr="001B170D" w:rsidRDefault="004F3C85" w:rsidP="001B170D">
            <w:pPr>
              <w:spacing w:line="360" w:lineRule="auto"/>
              <w:jc w:val="both"/>
              <w:rPr>
                <w:rFonts w:ascii="Times New Roman" w:hAnsi="Times New Roman" w:cs="Times New Roman"/>
                <w:sz w:val="28"/>
                <w:szCs w:val="28"/>
              </w:rPr>
            </w:pPr>
          </w:p>
        </w:tc>
        <w:tc>
          <w:tcPr>
            <w:tcW w:w="2693" w:type="dxa"/>
          </w:tcPr>
          <w:p w14:paraId="22EF6E47" w14:textId="52D026AA" w:rsidR="004F3C85" w:rsidRPr="001B170D" w:rsidRDefault="004F3C85" w:rsidP="00612FC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Effectif</w:t>
            </w:r>
          </w:p>
        </w:tc>
        <w:tc>
          <w:tcPr>
            <w:tcW w:w="1704" w:type="dxa"/>
          </w:tcPr>
          <w:p w14:paraId="58E123C7" w14:textId="77777777" w:rsidR="00485262" w:rsidRPr="001B170D" w:rsidRDefault="004F3C85" w:rsidP="001B17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1B170D">
              <w:rPr>
                <w:rFonts w:ascii="Times New Roman" w:hAnsi="Times New Roman" w:cs="Times New Roman"/>
                <w:sz w:val="28"/>
                <w:szCs w:val="28"/>
              </w:rPr>
              <w:t>Pourcentage</w:t>
            </w:r>
          </w:p>
          <w:p w14:paraId="56666EB0" w14:textId="3940875E" w:rsidR="004F3C85" w:rsidRPr="001B170D" w:rsidRDefault="00612FC1" w:rsidP="001B17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       </w:t>
            </w:r>
            <w:r w:rsidR="00485262" w:rsidRPr="001B170D">
              <w:rPr>
                <w:rFonts w:ascii="Times New Roman" w:hAnsi="Times New Roman" w:cs="Times New Roman"/>
                <w:sz w:val="28"/>
                <w:szCs w:val="28"/>
              </w:rPr>
              <w:t>%</w:t>
            </w:r>
          </w:p>
        </w:tc>
      </w:tr>
      <w:tr w:rsidR="00E85C10" w:rsidRPr="001B170D" w14:paraId="642C626B" w14:textId="77777777" w:rsidTr="00612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shd w:val="clear" w:color="auto" w:fill="auto"/>
          </w:tcPr>
          <w:p w14:paraId="76E9147F" w14:textId="14FABB60" w:rsidR="00E85C10" w:rsidRPr="001B170D" w:rsidRDefault="00E85C10"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sz w:val="28"/>
                <w:szCs w:val="28"/>
              </w:rPr>
              <w:lastRenderedPageBreak/>
              <w:t xml:space="preserve">Avis </w:t>
            </w:r>
            <w:commentRangeStart w:id="368"/>
            <w:r w:rsidRPr="001B170D">
              <w:rPr>
                <w:rFonts w:ascii="Times New Roman" w:hAnsi="Times New Roman" w:cs="Times New Roman"/>
                <w:sz w:val="28"/>
                <w:szCs w:val="28"/>
              </w:rPr>
              <w:t>dermatolog</w:t>
            </w:r>
            <w:r w:rsidR="001F7C92" w:rsidRPr="001B170D">
              <w:rPr>
                <w:rFonts w:ascii="Times New Roman" w:hAnsi="Times New Roman" w:cs="Times New Roman"/>
                <w:sz w:val="28"/>
                <w:szCs w:val="28"/>
              </w:rPr>
              <w:t>ique</w:t>
            </w:r>
            <w:r w:rsidRPr="001B170D">
              <w:rPr>
                <w:rFonts w:ascii="Times New Roman" w:hAnsi="Times New Roman" w:cs="Times New Roman"/>
                <w:sz w:val="28"/>
                <w:szCs w:val="28"/>
              </w:rPr>
              <w:t xml:space="preserve"> antérieur </w:t>
            </w:r>
            <w:commentRangeEnd w:id="368"/>
            <w:r w:rsidR="0024529A">
              <w:rPr>
                <w:rStyle w:val="Marquedecommentaire"/>
                <w:b w:val="0"/>
                <w:bCs w:val="0"/>
                <w:color w:val="auto"/>
              </w:rPr>
              <w:commentReference w:id="368"/>
            </w:r>
          </w:p>
          <w:p w14:paraId="0D0CDD6B" w14:textId="403F0419" w:rsidR="00E85C10" w:rsidRPr="001B170D" w:rsidRDefault="00477E82" w:rsidP="00477E82">
            <w:pPr>
              <w:spacing w:line="36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E85C10" w:rsidRPr="001B170D">
              <w:rPr>
                <w:rFonts w:ascii="Times New Roman" w:hAnsi="Times New Roman" w:cs="Times New Roman"/>
                <w:b w:val="0"/>
                <w:bCs w:val="0"/>
                <w:sz w:val="28"/>
                <w:szCs w:val="28"/>
              </w:rPr>
              <w:t>Furoncle</w:t>
            </w:r>
          </w:p>
          <w:p w14:paraId="6AD7871B" w14:textId="5314C6DD" w:rsidR="00E85C10" w:rsidRPr="001B170D" w:rsidRDefault="00477E82" w:rsidP="00477E82">
            <w:pPr>
              <w:spacing w:line="36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E85C10" w:rsidRPr="001B170D">
              <w:rPr>
                <w:rFonts w:ascii="Times New Roman" w:hAnsi="Times New Roman" w:cs="Times New Roman"/>
                <w:b w:val="0"/>
                <w:bCs w:val="0"/>
                <w:sz w:val="28"/>
                <w:szCs w:val="28"/>
              </w:rPr>
              <w:t>Folliculite</w:t>
            </w:r>
          </w:p>
          <w:p w14:paraId="5FF6F5E1" w14:textId="7CE164D0" w:rsidR="00E85C10" w:rsidRPr="001B170D" w:rsidRDefault="00477E82" w:rsidP="00477E82">
            <w:pPr>
              <w:spacing w:line="360" w:lineRule="auto"/>
              <w:jc w:val="both"/>
              <w:rPr>
                <w:rFonts w:ascii="Times New Roman" w:hAnsi="Times New Roman" w:cs="Times New Roman"/>
                <w:sz w:val="28"/>
                <w:szCs w:val="28"/>
              </w:rPr>
            </w:pPr>
            <w:r>
              <w:rPr>
                <w:rFonts w:ascii="Times New Roman" w:hAnsi="Times New Roman" w:cs="Times New Roman"/>
                <w:b w:val="0"/>
                <w:bCs w:val="0"/>
                <w:sz w:val="28"/>
                <w:szCs w:val="28"/>
              </w:rPr>
              <w:t xml:space="preserve">     </w:t>
            </w:r>
            <w:r w:rsidR="00E85C10" w:rsidRPr="001B170D">
              <w:rPr>
                <w:rFonts w:ascii="Times New Roman" w:hAnsi="Times New Roman" w:cs="Times New Roman"/>
                <w:b w:val="0"/>
                <w:bCs w:val="0"/>
                <w:sz w:val="28"/>
                <w:szCs w:val="28"/>
              </w:rPr>
              <w:t>Maladie de Verneuil</w:t>
            </w:r>
          </w:p>
        </w:tc>
        <w:tc>
          <w:tcPr>
            <w:tcW w:w="2693" w:type="dxa"/>
            <w:shd w:val="clear" w:color="auto" w:fill="auto"/>
          </w:tcPr>
          <w:p w14:paraId="25CD32E3" w14:textId="41BD4DDE" w:rsidR="00E85C10" w:rsidRPr="001B170D" w:rsidRDefault="001F7C92"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8</w:t>
            </w:r>
          </w:p>
          <w:p w14:paraId="66595533" w14:textId="77777777" w:rsidR="001F7C92" w:rsidRPr="001B170D" w:rsidRDefault="001F7C92"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34B9444C" w14:textId="16611924" w:rsidR="001F7C92" w:rsidRPr="001B170D" w:rsidRDefault="001F7C92"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5</w:t>
            </w:r>
          </w:p>
          <w:p w14:paraId="3482008D" w14:textId="260E253D" w:rsidR="001F7C92" w:rsidRPr="001B170D" w:rsidRDefault="001F7C92"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w:t>
            </w:r>
          </w:p>
          <w:p w14:paraId="20439307" w14:textId="07B7609E" w:rsidR="001F7C92" w:rsidRPr="001B170D" w:rsidRDefault="001F7C92"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tc>
        <w:tc>
          <w:tcPr>
            <w:tcW w:w="1704" w:type="dxa"/>
            <w:shd w:val="clear" w:color="auto" w:fill="auto"/>
          </w:tcPr>
          <w:p w14:paraId="6304069B" w14:textId="77777777" w:rsidR="00E85C10" w:rsidRPr="001B170D" w:rsidRDefault="00EC0226"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16,3</w:t>
            </w:r>
          </w:p>
          <w:p w14:paraId="060C7754" w14:textId="77777777" w:rsidR="00EC0226" w:rsidRPr="001B170D" w:rsidRDefault="00EC0226"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507E33BC" w14:textId="1F3008BF" w:rsidR="00EC0226" w:rsidRPr="001B170D" w:rsidRDefault="00EC0226"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8,2</w:t>
            </w:r>
          </w:p>
          <w:p w14:paraId="0B410EE2" w14:textId="461498A0" w:rsidR="00EC0226" w:rsidRPr="001B170D" w:rsidRDefault="00EC0226"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4,1</w:t>
            </w:r>
          </w:p>
          <w:p w14:paraId="5B6C48A9" w14:textId="489638FA" w:rsidR="00EC0226" w:rsidRPr="001B170D" w:rsidRDefault="00EC0226" w:rsidP="00612FC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2,1</w:t>
            </w:r>
          </w:p>
        </w:tc>
      </w:tr>
      <w:tr w:rsidR="004F3C85" w:rsidRPr="001B170D" w14:paraId="76FC12C4" w14:textId="77777777" w:rsidTr="00612FC1">
        <w:tc>
          <w:tcPr>
            <w:cnfStyle w:val="001000000000" w:firstRow="0" w:lastRow="0" w:firstColumn="1" w:lastColumn="0" w:oddVBand="0" w:evenVBand="0" w:oddHBand="0" w:evenHBand="0" w:firstRowFirstColumn="0" w:firstRowLastColumn="0" w:lastRowFirstColumn="0" w:lastRowLastColumn="0"/>
            <w:tcW w:w="3119" w:type="dxa"/>
          </w:tcPr>
          <w:p w14:paraId="2E4A4628" w14:textId="77777777" w:rsidR="004F3C85" w:rsidRPr="001B170D" w:rsidRDefault="000C06C7"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sz w:val="28"/>
                <w:szCs w:val="28"/>
              </w:rPr>
              <w:t xml:space="preserve">Traitement antérieur </w:t>
            </w:r>
          </w:p>
          <w:p w14:paraId="2D2C9C35" w14:textId="78D7EC76" w:rsidR="000C06C7" w:rsidRPr="001B170D" w:rsidRDefault="00477E82" w:rsidP="001B170D">
            <w:pPr>
              <w:spacing w:line="36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0C06C7" w:rsidRPr="001B170D">
              <w:rPr>
                <w:rFonts w:ascii="Times New Roman" w:hAnsi="Times New Roman" w:cs="Times New Roman"/>
                <w:b w:val="0"/>
                <w:bCs w:val="0"/>
                <w:sz w:val="28"/>
                <w:szCs w:val="28"/>
              </w:rPr>
              <w:t>Antibiotiques</w:t>
            </w:r>
          </w:p>
          <w:p w14:paraId="24B3127A" w14:textId="5260F2E6" w:rsidR="000C06C7" w:rsidRPr="001B170D" w:rsidRDefault="00477E82" w:rsidP="001B170D">
            <w:pPr>
              <w:spacing w:line="36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102B50" w:rsidRPr="001B170D">
              <w:rPr>
                <w:rFonts w:ascii="Times New Roman" w:hAnsi="Times New Roman" w:cs="Times New Roman"/>
                <w:b w:val="0"/>
                <w:bCs w:val="0"/>
                <w:sz w:val="28"/>
                <w:szCs w:val="28"/>
              </w:rPr>
              <w:t>Non précisé</w:t>
            </w:r>
          </w:p>
          <w:p w14:paraId="4C4B934F" w14:textId="4AF1F12E" w:rsidR="00102B50" w:rsidRPr="001B170D" w:rsidRDefault="00477E82" w:rsidP="001B170D">
            <w:pPr>
              <w:spacing w:line="36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102B50" w:rsidRPr="001B170D">
              <w:rPr>
                <w:rFonts w:ascii="Times New Roman" w:hAnsi="Times New Roman" w:cs="Times New Roman"/>
                <w:b w:val="0"/>
                <w:bCs w:val="0"/>
                <w:sz w:val="28"/>
                <w:szCs w:val="28"/>
              </w:rPr>
              <w:t xml:space="preserve">Aucun </w:t>
            </w:r>
          </w:p>
          <w:p w14:paraId="1D5D6062" w14:textId="4BC59BE3" w:rsidR="000C06C7" w:rsidRPr="001B170D" w:rsidRDefault="00477E82" w:rsidP="001B170D">
            <w:pPr>
              <w:spacing w:line="36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6D6208" w:rsidRPr="001B170D">
              <w:rPr>
                <w:rFonts w:ascii="Times New Roman" w:hAnsi="Times New Roman" w:cs="Times New Roman"/>
                <w:b w:val="0"/>
                <w:bCs w:val="0"/>
                <w:sz w:val="28"/>
                <w:szCs w:val="28"/>
              </w:rPr>
              <w:t>Dermocorticoïdes</w:t>
            </w:r>
          </w:p>
        </w:tc>
        <w:tc>
          <w:tcPr>
            <w:tcW w:w="2693" w:type="dxa"/>
          </w:tcPr>
          <w:p w14:paraId="7B9B8472" w14:textId="444BF4E7" w:rsidR="004F3C85" w:rsidRPr="001B170D" w:rsidRDefault="004F3C85"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470C454F" w14:textId="72A3DC15" w:rsidR="00102B50" w:rsidRPr="001B170D" w:rsidRDefault="00102B50"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15</w:t>
            </w:r>
          </w:p>
          <w:p w14:paraId="6C3066A9" w14:textId="2BAD9FED" w:rsidR="00102B50" w:rsidRPr="001B170D" w:rsidRDefault="00102B50"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10</w:t>
            </w:r>
          </w:p>
          <w:p w14:paraId="355E47FE" w14:textId="77777777" w:rsidR="00102B50" w:rsidRPr="001B170D" w:rsidRDefault="00102B50"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22</w:t>
            </w:r>
          </w:p>
          <w:p w14:paraId="22475D9B" w14:textId="7CFCBAA7" w:rsidR="00102B50" w:rsidRPr="001B170D" w:rsidRDefault="00102B50"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tc>
        <w:tc>
          <w:tcPr>
            <w:tcW w:w="1704" w:type="dxa"/>
          </w:tcPr>
          <w:p w14:paraId="6800151E" w14:textId="77777777" w:rsidR="004F3C85" w:rsidRPr="001B170D" w:rsidRDefault="004F3C85"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10B817B8" w14:textId="77777777" w:rsidR="009508BD" w:rsidRPr="001B170D" w:rsidRDefault="009508BD"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30,6</w:t>
            </w:r>
          </w:p>
          <w:p w14:paraId="1B5B1E12" w14:textId="77777777" w:rsidR="009508BD" w:rsidRPr="001B170D" w:rsidRDefault="009508BD"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20,4</w:t>
            </w:r>
          </w:p>
          <w:p w14:paraId="4A3A6EFA" w14:textId="77777777" w:rsidR="009508BD" w:rsidRPr="001B170D" w:rsidRDefault="009508BD"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44,9</w:t>
            </w:r>
          </w:p>
          <w:p w14:paraId="26DEBA28" w14:textId="6E368BD9" w:rsidR="009508BD" w:rsidRPr="001B170D" w:rsidRDefault="009508BD" w:rsidP="00612F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2,04</w:t>
            </w:r>
          </w:p>
        </w:tc>
      </w:tr>
    </w:tbl>
    <w:p w14:paraId="5A7B66EF" w14:textId="77777777" w:rsidR="0063533D" w:rsidRPr="001B170D" w:rsidRDefault="0063533D" w:rsidP="001B170D">
      <w:pPr>
        <w:spacing w:after="0" w:line="360" w:lineRule="auto"/>
        <w:jc w:val="both"/>
        <w:rPr>
          <w:rFonts w:ascii="Times New Roman" w:hAnsi="Times New Roman" w:cs="Times New Roman"/>
          <w:sz w:val="28"/>
          <w:szCs w:val="28"/>
        </w:rPr>
      </w:pPr>
    </w:p>
    <w:p w14:paraId="0812ABAB" w14:textId="77777777" w:rsidR="005261AC" w:rsidRDefault="005261AC" w:rsidP="001B170D">
      <w:pPr>
        <w:pStyle w:val="Titre1"/>
        <w:spacing w:line="360" w:lineRule="auto"/>
        <w:jc w:val="both"/>
        <w:rPr>
          <w:rFonts w:ascii="Times New Roman" w:hAnsi="Times New Roman" w:cs="Times New Roman"/>
          <w:b/>
          <w:bCs/>
          <w:color w:val="auto"/>
          <w:sz w:val="28"/>
          <w:szCs w:val="28"/>
        </w:rPr>
      </w:pPr>
    </w:p>
    <w:p w14:paraId="276FC4B4" w14:textId="77777777" w:rsidR="003D63A1" w:rsidRDefault="003D63A1" w:rsidP="003D63A1"/>
    <w:p w14:paraId="179C47E3" w14:textId="77777777" w:rsidR="003D63A1" w:rsidRDefault="003D63A1" w:rsidP="003D63A1"/>
    <w:p w14:paraId="4EDAE8FE" w14:textId="77777777" w:rsidR="003D63A1" w:rsidRPr="003D63A1" w:rsidRDefault="003D63A1" w:rsidP="003D63A1"/>
    <w:p w14:paraId="467D5B07" w14:textId="2E9E403A" w:rsidR="00A424C4" w:rsidRPr="00612FC1" w:rsidRDefault="00BA0779" w:rsidP="001B170D">
      <w:pPr>
        <w:pStyle w:val="Titre1"/>
        <w:spacing w:line="360" w:lineRule="auto"/>
        <w:jc w:val="both"/>
        <w:rPr>
          <w:rFonts w:ascii="Times New Roman" w:hAnsi="Times New Roman" w:cs="Times New Roman"/>
          <w:b/>
          <w:bCs/>
          <w:color w:val="auto"/>
          <w:sz w:val="28"/>
          <w:szCs w:val="28"/>
        </w:rPr>
      </w:pPr>
      <w:r w:rsidRPr="00612FC1">
        <w:rPr>
          <w:rFonts w:ascii="Times New Roman" w:hAnsi="Times New Roman" w:cs="Times New Roman"/>
          <w:b/>
          <w:bCs/>
          <w:color w:val="auto"/>
          <w:sz w:val="28"/>
          <w:szCs w:val="28"/>
        </w:rPr>
        <w:t xml:space="preserve"> </w:t>
      </w:r>
      <w:bookmarkStart w:id="369" w:name="_Toc212402014"/>
      <w:bookmarkStart w:id="370" w:name="_Toc212402110"/>
      <w:bookmarkStart w:id="371" w:name="_Toc212580044"/>
      <w:r w:rsidR="00485262" w:rsidRPr="00612FC1">
        <w:rPr>
          <w:rFonts w:ascii="Times New Roman" w:hAnsi="Times New Roman" w:cs="Times New Roman"/>
          <w:b/>
          <w:bCs/>
          <w:color w:val="auto"/>
          <w:sz w:val="28"/>
          <w:szCs w:val="28"/>
        </w:rPr>
        <w:t>3.</w:t>
      </w:r>
      <w:r w:rsidR="00A424C4" w:rsidRPr="00612FC1">
        <w:rPr>
          <w:rFonts w:ascii="Times New Roman" w:hAnsi="Times New Roman" w:cs="Times New Roman"/>
          <w:b/>
          <w:bCs/>
          <w:color w:val="auto"/>
          <w:sz w:val="28"/>
          <w:szCs w:val="28"/>
        </w:rPr>
        <w:t>2.3. Antécédents et mode de vie</w:t>
      </w:r>
      <w:bookmarkEnd w:id="369"/>
      <w:bookmarkEnd w:id="370"/>
      <w:bookmarkEnd w:id="371"/>
      <w:r w:rsidR="00A424C4" w:rsidRPr="00612FC1">
        <w:rPr>
          <w:rFonts w:ascii="Times New Roman" w:hAnsi="Times New Roman" w:cs="Times New Roman"/>
          <w:b/>
          <w:bCs/>
          <w:color w:val="auto"/>
          <w:sz w:val="28"/>
          <w:szCs w:val="28"/>
        </w:rPr>
        <w:t xml:space="preserve"> </w:t>
      </w:r>
    </w:p>
    <w:p w14:paraId="439781B4" w14:textId="79E9C367" w:rsidR="005261AC" w:rsidRDefault="00A424C4" w:rsidP="005261AC">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principaux antécédents personnels </w:t>
      </w:r>
      <w:r w:rsidR="00B916F8">
        <w:rPr>
          <w:rFonts w:ascii="Times New Roman" w:hAnsi="Times New Roman" w:cs="Times New Roman"/>
          <w:sz w:val="28"/>
          <w:szCs w:val="28"/>
        </w:rPr>
        <w:t>sont</w:t>
      </w:r>
      <w:r w:rsidRPr="001B170D">
        <w:rPr>
          <w:rFonts w:ascii="Times New Roman" w:hAnsi="Times New Roman" w:cs="Times New Roman"/>
          <w:sz w:val="28"/>
          <w:szCs w:val="28"/>
        </w:rPr>
        <w:t xml:space="preserve"> l’infection au VIH (</w:t>
      </w:r>
      <w:ins w:id="372" w:author="NANSSEU NJINGANG, Jobert Richie" w:date="2025-10-30T15:02:00Z" w16du:dateUtc="2025-10-30T13:02:00Z">
        <w:r w:rsidR="0024529A">
          <w:rPr>
            <w:rFonts w:ascii="Times New Roman" w:hAnsi="Times New Roman" w:cs="Times New Roman"/>
            <w:sz w:val="28"/>
            <w:szCs w:val="28"/>
          </w:rPr>
          <w:t>n = </w:t>
        </w:r>
      </w:ins>
      <w:ins w:id="373" w:author="NANSSEU NJINGANG, Jobert Richie" w:date="2025-10-30T15:03:00Z" w16du:dateUtc="2025-10-30T13:03:00Z">
        <w:r w:rsidR="0024529A">
          <w:rPr>
            <w:rFonts w:ascii="Times New Roman" w:hAnsi="Times New Roman" w:cs="Times New Roman"/>
            <w:sz w:val="28"/>
            <w:szCs w:val="28"/>
          </w:rPr>
          <w:t>5 ;</w:t>
        </w:r>
      </w:ins>
      <w:ins w:id="374" w:author="NANSSEU NJINGANG, Jobert Richie" w:date="2025-10-30T15:02:00Z" w16du:dateUtc="2025-10-30T13:02:00Z">
        <w:r w:rsidR="0024529A">
          <w:rPr>
            <w:rFonts w:ascii="Times New Roman" w:hAnsi="Times New Roman" w:cs="Times New Roman"/>
            <w:sz w:val="28"/>
            <w:szCs w:val="28"/>
          </w:rPr>
          <w:t xml:space="preserve"> </w:t>
        </w:r>
      </w:ins>
      <w:r w:rsidRPr="001B170D">
        <w:rPr>
          <w:rFonts w:ascii="Times New Roman" w:hAnsi="Times New Roman" w:cs="Times New Roman"/>
          <w:sz w:val="28"/>
          <w:szCs w:val="28"/>
        </w:rPr>
        <w:t>10,2%), la dépigmentation volontaire (</w:t>
      </w:r>
      <w:ins w:id="375" w:author="NANSSEU NJINGANG, Jobert Richie" w:date="2025-10-30T15:03:00Z" w16du:dateUtc="2025-10-30T13:03:00Z">
        <w:r w:rsidR="0024529A">
          <w:rPr>
            <w:rFonts w:ascii="Times New Roman" w:hAnsi="Times New Roman" w:cs="Times New Roman"/>
            <w:sz w:val="28"/>
            <w:szCs w:val="28"/>
          </w:rPr>
          <w:t xml:space="preserve">n =2 ; </w:t>
        </w:r>
      </w:ins>
      <w:r w:rsidRPr="001B170D">
        <w:rPr>
          <w:rFonts w:ascii="Times New Roman" w:hAnsi="Times New Roman" w:cs="Times New Roman"/>
          <w:sz w:val="28"/>
          <w:szCs w:val="28"/>
        </w:rPr>
        <w:t xml:space="preserve">4,1%). L’antécédent familial de premier degré de MV </w:t>
      </w:r>
      <w:r w:rsidR="00B433F1">
        <w:rPr>
          <w:rFonts w:ascii="Times New Roman" w:hAnsi="Times New Roman" w:cs="Times New Roman"/>
          <w:sz w:val="28"/>
          <w:szCs w:val="28"/>
        </w:rPr>
        <w:t xml:space="preserve">est </w:t>
      </w:r>
      <w:r w:rsidRPr="001B170D">
        <w:rPr>
          <w:rFonts w:ascii="Times New Roman" w:hAnsi="Times New Roman" w:cs="Times New Roman"/>
          <w:sz w:val="28"/>
          <w:szCs w:val="28"/>
        </w:rPr>
        <w:t xml:space="preserve">retrouvé chez </w:t>
      </w:r>
      <w:ins w:id="376" w:author="NANSSEU NJINGANG, Jobert Richie" w:date="2025-10-30T15:04:00Z" w16du:dateUtc="2025-10-30T13:04:00Z">
        <w:r w:rsidR="0024529A">
          <w:rPr>
            <w:rFonts w:ascii="Times New Roman" w:hAnsi="Times New Roman" w:cs="Times New Roman"/>
            <w:sz w:val="28"/>
            <w:szCs w:val="28"/>
          </w:rPr>
          <w:t xml:space="preserve">cinq </w:t>
        </w:r>
        <w:r w:rsidR="0024529A" w:rsidRPr="001B170D">
          <w:rPr>
            <w:rFonts w:ascii="Times New Roman" w:hAnsi="Times New Roman" w:cs="Times New Roman"/>
            <w:sz w:val="28"/>
            <w:szCs w:val="28"/>
          </w:rPr>
          <w:t xml:space="preserve">patients </w:t>
        </w:r>
        <w:r w:rsidR="0024529A">
          <w:rPr>
            <w:rFonts w:ascii="Times New Roman" w:hAnsi="Times New Roman" w:cs="Times New Roman"/>
            <w:sz w:val="28"/>
            <w:szCs w:val="28"/>
          </w:rPr>
          <w:t xml:space="preserve">(n = 5 ; </w:t>
        </w:r>
      </w:ins>
      <w:r w:rsidRPr="001B170D">
        <w:rPr>
          <w:rFonts w:ascii="Times New Roman" w:hAnsi="Times New Roman" w:cs="Times New Roman"/>
          <w:sz w:val="28"/>
          <w:szCs w:val="28"/>
        </w:rPr>
        <w:t>10,2%</w:t>
      </w:r>
      <w:ins w:id="377" w:author="NANSSEU NJINGANG, Jobert Richie" w:date="2025-10-30T15:04:00Z" w16du:dateUtc="2025-10-30T13:04:00Z">
        <w:r w:rsidR="0024529A">
          <w:rPr>
            <w:rFonts w:ascii="Times New Roman" w:hAnsi="Times New Roman" w:cs="Times New Roman"/>
            <w:sz w:val="28"/>
            <w:szCs w:val="28"/>
          </w:rPr>
          <w:t>)</w:t>
        </w:r>
      </w:ins>
      <w:del w:id="378" w:author="NANSSEU NJINGANG, Jobert Richie" w:date="2025-10-30T15:04:00Z" w16du:dateUtc="2025-10-30T13:04:00Z">
        <w:r w:rsidRPr="001B170D" w:rsidDel="0024529A">
          <w:rPr>
            <w:rFonts w:ascii="Times New Roman" w:hAnsi="Times New Roman" w:cs="Times New Roman"/>
            <w:sz w:val="28"/>
            <w:szCs w:val="28"/>
          </w:rPr>
          <w:delText xml:space="preserve"> des </w:delText>
        </w:r>
        <w:r w:rsidR="00485262" w:rsidRPr="001B170D" w:rsidDel="0024529A">
          <w:rPr>
            <w:rFonts w:ascii="Times New Roman" w:hAnsi="Times New Roman" w:cs="Times New Roman"/>
            <w:sz w:val="28"/>
            <w:szCs w:val="28"/>
          </w:rPr>
          <w:delText xml:space="preserve">patients </w:delText>
        </w:r>
      </w:del>
      <w:r w:rsidR="00485262" w:rsidRPr="001B170D">
        <w:rPr>
          <w:rFonts w:ascii="Times New Roman" w:hAnsi="Times New Roman" w:cs="Times New Roman"/>
          <w:sz w:val="28"/>
          <w:szCs w:val="28"/>
        </w:rPr>
        <w:t>(</w:t>
      </w:r>
      <w:ins w:id="379" w:author="NANSSEU NJINGANG, Jobert Richie" w:date="2025-10-30T15:04:00Z" w16du:dateUtc="2025-10-30T13:04:00Z">
        <w:r w:rsidR="0024529A">
          <w:rPr>
            <w:rFonts w:ascii="Times New Roman" w:hAnsi="Times New Roman" w:cs="Times New Roman"/>
            <w:sz w:val="28"/>
            <w:szCs w:val="28"/>
          </w:rPr>
          <w:t>T</w:t>
        </w:r>
      </w:ins>
      <w:del w:id="380" w:author="NANSSEU NJINGANG, Jobert Richie" w:date="2025-10-30T15:04:00Z" w16du:dateUtc="2025-10-30T13:04:00Z">
        <w:r w:rsidR="00485262" w:rsidRPr="001B170D" w:rsidDel="0024529A">
          <w:rPr>
            <w:rFonts w:ascii="Times New Roman" w:hAnsi="Times New Roman" w:cs="Times New Roman"/>
            <w:sz w:val="28"/>
            <w:szCs w:val="28"/>
          </w:rPr>
          <w:delText>t</w:delText>
        </w:r>
      </w:del>
      <w:r w:rsidR="00485262" w:rsidRPr="001B170D">
        <w:rPr>
          <w:rFonts w:ascii="Times New Roman" w:hAnsi="Times New Roman" w:cs="Times New Roman"/>
          <w:sz w:val="28"/>
          <w:szCs w:val="28"/>
        </w:rPr>
        <w:t>ableau IX)</w:t>
      </w:r>
      <w:r w:rsidRPr="001B170D">
        <w:rPr>
          <w:rFonts w:ascii="Times New Roman" w:hAnsi="Times New Roman" w:cs="Times New Roman"/>
          <w:sz w:val="28"/>
          <w:szCs w:val="28"/>
        </w:rPr>
        <w:t xml:space="preserve">. </w:t>
      </w:r>
    </w:p>
    <w:p w14:paraId="57945B7E" w14:textId="09AEBABE" w:rsidR="008F34BC" w:rsidRPr="00612FC1" w:rsidRDefault="00B753FD" w:rsidP="001B170D">
      <w:pPr>
        <w:pStyle w:val="Lgende"/>
        <w:spacing w:line="360" w:lineRule="auto"/>
        <w:jc w:val="both"/>
        <w:rPr>
          <w:rFonts w:ascii="Times New Roman" w:hAnsi="Times New Roman" w:cs="Times New Roman"/>
          <w:color w:val="auto"/>
          <w:sz w:val="28"/>
          <w:szCs w:val="28"/>
        </w:rPr>
      </w:pPr>
      <w:bookmarkStart w:id="381" w:name="_Toc212464498"/>
      <w:r w:rsidRPr="00612FC1">
        <w:rPr>
          <w:rFonts w:ascii="Times New Roman" w:hAnsi="Times New Roman" w:cs="Times New Roman"/>
          <w:color w:val="auto"/>
          <w:sz w:val="28"/>
          <w:szCs w:val="28"/>
        </w:rPr>
        <w:t xml:space="preserve">Tableau </w:t>
      </w:r>
      <w:r w:rsidRPr="00612FC1">
        <w:rPr>
          <w:rFonts w:ascii="Times New Roman" w:hAnsi="Times New Roman" w:cs="Times New Roman"/>
          <w:color w:val="auto"/>
          <w:sz w:val="28"/>
          <w:szCs w:val="28"/>
        </w:rPr>
        <w:fldChar w:fldCharType="begin"/>
      </w:r>
      <w:r w:rsidRPr="00612FC1">
        <w:rPr>
          <w:rFonts w:ascii="Times New Roman" w:hAnsi="Times New Roman" w:cs="Times New Roman"/>
          <w:color w:val="auto"/>
          <w:sz w:val="28"/>
          <w:szCs w:val="28"/>
        </w:rPr>
        <w:instrText xml:space="preserve"> SEQ Tableau \* ROMAN </w:instrText>
      </w:r>
      <w:r w:rsidRPr="00612FC1">
        <w:rPr>
          <w:rFonts w:ascii="Times New Roman" w:hAnsi="Times New Roman" w:cs="Times New Roman"/>
          <w:color w:val="auto"/>
          <w:sz w:val="28"/>
          <w:szCs w:val="28"/>
        </w:rPr>
        <w:fldChar w:fldCharType="separate"/>
      </w:r>
      <w:r w:rsidR="001350D8" w:rsidRPr="00612FC1">
        <w:rPr>
          <w:rFonts w:ascii="Times New Roman" w:hAnsi="Times New Roman" w:cs="Times New Roman"/>
          <w:noProof/>
          <w:color w:val="auto"/>
          <w:sz w:val="28"/>
          <w:szCs w:val="28"/>
        </w:rPr>
        <w:t>IX</w:t>
      </w:r>
      <w:r w:rsidRPr="00612FC1">
        <w:rPr>
          <w:rFonts w:ascii="Times New Roman" w:hAnsi="Times New Roman" w:cs="Times New Roman"/>
          <w:color w:val="auto"/>
          <w:sz w:val="28"/>
          <w:szCs w:val="28"/>
        </w:rPr>
        <w:fldChar w:fldCharType="end"/>
      </w:r>
      <w:r w:rsidRPr="00612FC1">
        <w:rPr>
          <w:rFonts w:ascii="Times New Roman" w:hAnsi="Times New Roman" w:cs="Times New Roman"/>
          <w:color w:val="auto"/>
          <w:sz w:val="28"/>
          <w:szCs w:val="28"/>
        </w:rPr>
        <w:t xml:space="preserve"> : </w:t>
      </w:r>
      <w:r w:rsidR="00485262" w:rsidRPr="00612FC1">
        <w:rPr>
          <w:rFonts w:ascii="Times New Roman" w:hAnsi="Times New Roman" w:cs="Times New Roman"/>
          <w:color w:val="auto"/>
          <w:sz w:val="28"/>
          <w:szCs w:val="28"/>
        </w:rPr>
        <w:t>Répartition</w:t>
      </w:r>
      <w:r w:rsidRPr="00612FC1">
        <w:rPr>
          <w:rFonts w:ascii="Times New Roman" w:hAnsi="Times New Roman" w:cs="Times New Roman"/>
          <w:color w:val="auto"/>
          <w:sz w:val="28"/>
          <w:szCs w:val="28"/>
        </w:rPr>
        <w:t xml:space="preserve"> des patients selon les antécédents</w:t>
      </w:r>
      <w:bookmarkEnd w:id="381"/>
    </w:p>
    <w:tbl>
      <w:tblPr>
        <w:tblStyle w:val="TableauListe6Couleur"/>
        <w:tblW w:w="0" w:type="auto"/>
        <w:tblLook w:val="04A0" w:firstRow="1" w:lastRow="0" w:firstColumn="1" w:lastColumn="0" w:noHBand="0" w:noVBand="1"/>
      </w:tblPr>
      <w:tblGrid>
        <w:gridCol w:w="3828"/>
        <w:gridCol w:w="1134"/>
        <w:gridCol w:w="2129"/>
      </w:tblGrid>
      <w:tr w:rsidR="00E40F9A" w:rsidRPr="001B170D" w14:paraId="0AF0FC55" w14:textId="77777777" w:rsidTr="002A6E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1E1C2065" w14:textId="77777777" w:rsidR="00E40F9A" w:rsidRPr="001B170D" w:rsidRDefault="00E40F9A" w:rsidP="001B170D">
            <w:pPr>
              <w:spacing w:line="360" w:lineRule="auto"/>
              <w:jc w:val="both"/>
              <w:rPr>
                <w:rFonts w:ascii="Times New Roman" w:hAnsi="Times New Roman" w:cs="Times New Roman"/>
                <w:sz w:val="28"/>
                <w:szCs w:val="28"/>
              </w:rPr>
            </w:pPr>
          </w:p>
        </w:tc>
        <w:tc>
          <w:tcPr>
            <w:tcW w:w="1134" w:type="dxa"/>
          </w:tcPr>
          <w:p w14:paraId="381380A8" w14:textId="77777777" w:rsidR="00E40F9A" w:rsidRPr="001B170D" w:rsidRDefault="00E40F9A" w:rsidP="001B17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Effectif</w:t>
            </w:r>
          </w:p>
        </w:tc>
        <w:tc>
          <w:tcPr>
            <w:tcW w:w="2129" w:type="dxa"/>
          </w:tcPr>
          <w:p w14:paraId="59C27801" w14:textId="77777777" w:rsidR="00E40F9A" w:rsidRPr="001B170D" w:rsidRDefault="00E40F9A" w:rsidP="002A6E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1B170D">
              <w:rPr>
                <w:rFonts w:ascii="Times New Roman" w:hAnsi="Times New Roman" w:cs="Times New Roman"/>
                <w:sz w:val="28"/>
                <w:szCs w:val="28"/>
              </w:rPr>
              <w:t>Pourcentage</w:t>
            </w:r>
          </w:p>
          <w:p w14:paraId="5F3B8F30" w14:textId="1482AD1C" w:rsidR="00873725" w:rsidRPr="001B170D" w:rsidRDefault="00873725" w:rsidP="002A6E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w:t>
            </w:r>
          </w:p>
        </w:tc>
      </w:tr>
      <w:tr w:rsidR="00E40F9A" w:rsidRPr="001B170D" w14:paraId="30071049" w14:textId="77777777" w:rsidTr="002A6E40">
        <w:trPr>
          <w:cnfStyle w:val="000000100000" w:firstRow="0" w:lastRow="0" w:firstColumn="0" w:lastColumn="0" w:oddVBand="0" w:evenVBand="0" w:oddHBand="1" w:evenHBand="0" w:firstRowFirstColumn="0" w:firstRowLastColumn="0" w:lastRowFirstColumn="0" w:lastRowLastColumn="0"/>
          <w:trHeight w:val="3424"/>
        </w:trPr>
        <w:tc>
          <w:tcPr>
            <w:cnfStyle w:val="001000000000" w:firstRow="0" w:lastRow="0" w:firstColumn="1" w:lastColumn="0" w:oddVBand="0" w:evenVBand="0" w:oddHBand="0" w:evenHBand="0" w:firstRowFirstColumn="0" w:firstRowLastColumn="0" w:lastRowFirstColumn="0" w:lastRowLastColumn="0"/>
            <w:tcW w:w="3828" w:type="dxa"/>
            <w:shd w:val="clear" w:color="auto" w:fill="auto"/>
          </w:tcPr>
          <w:p w14:paraId="0115624F" w14:textId="3CDBE851" w:rsidR="00E40F9A" w:rsidRPr="001B170D" w:rsidRDefault="00E40F9A"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sz w:val="28"/>
                <w:szCs w:val="28"/>
              </w:rPr>
              <w:lastRenderedPageBreak/>
              <w:t xml:space="preserve">Antécédents personnels </w:t>
            </w:r>
          </w:p>
          <w:p w14:paraId="2C692035" w14:textId="35254149" w:rsidR="00E40F9A" w:rsidRPr="001B170D" w:rsidRDefault="00E40F9A"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VIH</w:t>
            </w:r>
          </w:p>
          <w:p w14:paraId="58054AE0" w14:textId="6D4EE51B" w:rsidR="00E40F9A" w:rsidRPr="001B170D" w:rsidRDefault="00E40F9A"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Atopie</w:t>
            </w:r>
          </w:p>
          <w:p w14:paraId="7C262A56" w14:textId="77777777" w:rsidR="00E40F9A" w:rsidRPr="001B170D" w:rsidRDefault="00E40F9A"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Dépigmentation volontaire</w:t>
            </w:r>
          </w:p>
          <w:p w14:paraId="1C76D484" w14:textId="77777777" w:rsidR="00E40F9A" w:rsidRPr="001B170D" w:rsidRDefault="00E40F9A"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 xml:space="preserve">Colopathie fonctionnelle </w:t>
            </w:r>
          </w:p>
          <w:p w14:paraId="25514C45" w14:textId="0E46CAE8" w:rsidR="00E40F9A" w:rsidRPr="001B170D" w:rsidRDefault="005E3022"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Non précisé</w:t>
            </w:r>
          </w:p>
          <w:p w14:paraId="5E164C80" w14:textId="64A681B6" w:rsidR="00E40F9A" w:rsidRPr="001B170D" w:rsidRDefault="00E40F9A" w:rsidP="001B170D">
            <w:pPr>
              <w:spacing w:line="360" w:lineRule="auto"/>
              <w:jc w:val="both"/>
              <w:rPr>
                <w:rFonts w:ascii="Times New Roman" w:hAnsi="Times New Roman" w:cs="Times New Roman"/>
                <w:sz w:val="28"/>
                <w:szCs w:val="28"/>
              </w:rPr>
            </w:pPr>
            <w:r w:rsidRPr="001B170D">
              <w:rPr>
                <w:rFonts w:ascii="Times New Roman" w:hAnsi="Times New Roman" w:cs="Times New Roman"/>
                <w:b w:val="0"/>
                <w:bCs w:val="0"/>
                <w:sz w:val="28"/>
                <w:szCs w:val="28"/>
              </w:rPr>
              <w:t>Aucun</w:t>
            </w:r>
            <w:r w:rsidRPr="001B170D">
              <w:rPr>
                <w:rFonts w:ascii="Times New Roman" w:hAnsi="Times New Roman" w:cs="Times New Roman"/>
                <w:sz w:val="28"/>
                <w:szCs w:val="28"/>
              </w:rPr>
              <w:t xml:space="preserve"> </w:t>
            </w:r>
          </w:p>
        </w:tc>
        <w:tc>
          <w:tcPr>
            <w:tcW w:w="1134" w:type="dxa"/>
            <w:shd w:val="clear" w:color="auto" w:fill="auto"/>
          </w:tcPr>
          <w:p w14:paraId="1881B9D9" w14:textId="4CE2D39D" w:rsidR="00E40F9A" w:rsidRPr="001B170D" w:rsidRDefault="00E40F9A"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43C36A29" w14:textId="34DD03C1" w:rsidR="00E40F9A"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5E3022" w:rsidRPr="001B170D">
              <w:rPr>
                <w:rFonts w:ascii="Times New Roman" w:hAnsi="Times New Roman" w:cs="Times New Roman"/>
                <w:sz w:val="28"/>
                <w:szCs w:val="28"/>
              </w:rPr>
              <w:t>5</w:t>
            </w:r>
          </w:p>
          <w:p w14:paraId="3ACC86CE" w14:textId="1DE5D52A" w:rsidR="00E40F9A"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5E3022" w:rsidRPr="001B170D">
              <w:rPr>
                <w:rFonts w:ascii="Times New Roman" w:hAnsi="Times New Roman" w:cs="Times New Roman"/>
                <w:sz w:val="28"/>
                <w:szCs w:val="28"/>
              </w:rPr>
              <w:t>2</w:t>
            </w:r>
          </w:p>
          <w:p w14:paraId="535C537E" w14:textId="152F5BC4" w:rsidR="00E40F9A"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E40F9A" w:rsidRPr="001B170D">
              <w:rPr>
                <w:rFonts w:ascii="Times New Roman" w:hAnsi="Times New Roman" w:cs="Times New Roman"/>
                <w:sz w:val="28"/>
                <w:szCs w:val="28"/>
              </w:rPr>
              <w:t>2</w:t>
            </w:r>
          </w:p>
          <w:p w14:paraId="577A9999" w14:textId="54E027D2" w:rsidR="00E40F9A"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E40F9A" w:rsidRPr="001B170D">
              <w:rPr>
                <w:rFonts w:ascii="Times New Roman" w:hAnsi="Times New Roman" w:cs="Times New Roman"/>
                <w:sz w:val="28"/>
                <w:szCs w:val="28"/>
              </w:rPr>
              <w:t>1</w:t>
            </w:r>
          </w:p>
          <w:p w14:paraId="31412240" w14:textId="36649747" w:rsidR="005E3022" w:rsidRPr="001B170D" w:rsidRDefault="00E13D9C"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14</w:t>
            </w:r>
          </w:p>
          <w:p w14:paraId="17FBEDA1" w14:textId="11B984A1" w:rsidR="005E3022" w:rsidRPr="001B170D" w:rsidRDefault="00E13D9C"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25</w:t>
            </w:r>
          </w:p>
        </w:tc>
        <w:tc>
          <w:tcPr>
            <w:tcW w:w="2129" w:type="dxa"/>
            <w:shd w:val="clear" w:color="auto" w:fill="auto"/>
          </w:tcPr>
          <w:p w14:paraId="36D7FFB2" w14:textId="450A703B" w:rsidR="00E40F9A" w:rsidRPr="001B170D" w:rsidRDefault="00E40F9A"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17793113" w14:textId="5F6A8F61" w:rsidR="00E40F9A"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bookmarkStart w:id="382" w:name="_Hlk212112146"/>
            <w:r w:rsidRPr="001B170D">
              <w:rPr>
                <w:rFonts w:ascii="Times New Roman" w:hAnsi="Times New Roman" w:cs="Times New Roman"/>
                <w:sz w:val="28"/>
                <w:szCs w:val="28"/>
              </w:rPr>
              <w:t>10</w:t>
            </w:r>
            <w:r w:rsidR="00873725" w:rsidRPr="001B170D">
              <w:rPr>
                <w:rFonts w:ascii="Times New Roman" w:hAnsi="Times New Roman" w:cs="Times New Roman"/>
                <w:sz w:val="28"/>
                <w:szCs w:val="28"/>
              </w:rPr>
              <w:t>,</w:t>
            </w:r>
            <w:r w:rsidRPr="001B170D">
              <w:rPr>
                <w:rFonts w:ascii="Times New Roman" w:hAnsi="Times New Roman" w:cs="Times New Roman"/>
                <w:sz w:val="28"/>
                <w:szCs w:val="28"/>
              </w:rPr>
              <w:t>2</w:t>
            </w:r>
          </w:p>
          <w:p w14:paraId="1F5C5E7A" w14:textId="160B642B" w:rsidR="00E40F9A" w:rsidRPr="001B170D" w:rsidRDefault="0087372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863875" w:rsidRPr="001B170D">
              <w:rPr>
                <w:rFonts w:ascii="Times New Roman" w:hAnsi="Times New Roman" w:cs="Times New Roman"/>
                <w:sz w:val="28"/>
                <w:szCs w:val="28"/>
              </w:rPr>
              <w:t>4</w:t>
            </w:r>
            <w:r w:rsidRPr="001B170D">
              <w:rPr>
                <w:rFonts w:ascii="Times New Roman" w:hAnsi="Times New Roman" w:cs="Times New Roman"/>
                <w:sz w:val="28"/>
                <w:szCs w:val="28"/>
              </w:rPr>
              <w:t>,</w:t>
            </w:r>
            <w:r w:rsidR="00863875" w:rsidRPr="001B170D">
              <w:rPr>
                <w:rFonts w:ascii="Times New Roman" w:hAnsi="Times New Roman" w:cs="Times New Roman"/>
                <w:sz w:val="28"/>
                <w:szCs w:val="28"/>
              </w:rPr>
              <w:t>1</w:t>
            </w:r>
          </w:p>
          <w:bookmarkEnd w:id="382"/>
          <w:p w14:paraId="35A1271E" w14:textId="4E0E76A0" w:rsidR="00E40F9A" w:rsidRPr="001B170D" w:rsidRDefault="0087372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863875" w:rsidRPr="001B170D">
              <w:rPr>
                <w:rFonts w:ascii="Times New Roman" w:hAnsi="Times New Roman" w:cs="Times New Roman"/>
                <w:sz w:val="28"/>
                <w:szCs w:val="28"/>
              </w:rPr>
              <w:t>4</w:t>
            </w:r>
            <w:r w:rsidRPr="001B170D">
              <w:rPr>
                <w:rFonts w:ascii="Times New Roman" w:hAnsi="Times New Roman" w:cs="Times New Roman"/>
                <w:sz w:val="28"/>
                <w:szCs w:val="28"/>
              </w:rPr>
              <w:t>,</w:t>
            </w:r>
            <w:r w:rsidR="00863875" w:rsidRPr="001B170D">
              <w:rPr>
                <w:rFonts w:ascii="Times New Roman" w:hAnsi="Times New Roman" w:cs="Times New Roman"/>
                <w:sz w:val="28"/>
                <w:szCs w:val="28"/>
              </w:rPr>
              <w:t>1</w:t>
            </w:r>
          </w:p>
          <w:p w14:paraId="7CE24F4A" w14:textId="1987BEE2" w:rsidR="00E40F9A"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20</w:t>
            </w:r>
            <w:r w:rsidR="00873725" w:rsidRPr="001B170D">
              <w:rPr>
                <w:rFonts w:ascii="Times New Roman" w:hAnsi="Times New Roman" w:cs="Times New Roman"/>
                <w:sz w:val="28"/>
                <w:szCs w:val="28"/>
              </w:rPr>
              <w:t>,</w:t>
            </w:r>
            <w:r w:rsidRPr="001B170D">
              <w:rPr>
                <w:rFonts w:ascii="Times New Roman" w:hAnsi="Times New Roman" w:cs="Times New Roman"/>
                <w:sz w:val="28"/>
                <w:szCs w:val="28"/>
              </w:rPr>
              <w:t>4</w:t>
            </w:r>
          </w:p>
          <w:p w14:paraId="7E363626" w14:textId="250059F4" w:rsidR="00863875"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28</w:t>
            </w:r>
            <w:r w:rsidR="00873725" w:rsidRPr="001B170D">
              <w:rPr>
                <w:rFonts w:ascii="Times New Roman" w:hAnsi="Times New Roman" w:cs="Times New Roman"/>
                <w:sz w:val="28"/>
                <w:szCs w:val="28"/>
              </w:rPr>
              <w:t>,</w:t>
            </w:r>
            <w:r w:rsidRPr="001B170D">
              <w:rPr>
                <w:rFonts w:ascii="Times New Roman" w:hAnsi="Times New Roman" w:cs="Times New Roman"/>
                <w:sz w:val="28"/>
                <w:szCs w:val="28"/>
              </w:rPr>
              <w:t>6</w:t>
            </w:r>
          </w:p>
          <w:p w14:paraId="0266779A" w14:textId="3ABD0660" w:rsidR="00863875" w:rsidRPr="001B170D" w:rsidRDefault="00863875" w:rsidP="002A6E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51</w:t>
            </w:r>
          </w:p>
        </w:tc>
      </w:tr>
      <w:tr w:rsidR="00E40F9A" w:rsidRPr="001B170D" w14:paraId="7E315987" w14:textId="77777777" w:rsidTr="002A6E40">
        <w:trPr>
          <w:trHeight w:val="1895"/>
        </w:trPr>
        <w:tc>
          <w:tcPr>
            <w:cnfStyle w:val="001000000000" w:firstRow="0" w:lastRow="0" w:firstColumn="1" w:lastColumn="0" w:oddVBand="0" w:evenVBand="0" w:oddHBand="0" w:evenHBand="0" w:firstRowFirstColumn="0" w:firstRowLastColumn="0" w:lastRowFirstColumn="0" w:lastRowLastColumn="0"/>
            <w:tcW w:w="3828" w:type="dxa"/>
          </w:tcPr>
          <w:p w14:paraId="1A0882FC" w14:textId="7CCD2656" w:rsidR="00E40F9A" w:rsidRPr="001B170D" w:rsidRDefault="00E3551F"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sz w:val="28"/>
                <w:szCs w:val="28"/>
              </w:rPr>
              <w:t>Antécédents familiaux</w:t>
            </w:r>
            <w:r w:rsidR="00E40F9A" w:rsidRPr="001B170D">
              <w:rPr>
                <w:rFonts w:ascii="Times New Roman" w:hAnsi="Times New Roman" w:cs="Times New Roman"/>
                <w:sz w:val="28"/>
                <w:szCs w:val="28"/>
              </w:rPr>
              <w:t xml:space="preserve"> </w:t>
            </w:r>
          </w:p>
          <w:p w14:paraId="5395CC72" w14:textId="69FE4197" w:rsidR="00E40F9A" w:rsidRPr="001B170D" w:rsidRDefault="00E3551F"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 xml:space="preserve">Maladie de </w:t>
            </w:r>
            <w:r w:rsidR="001E3680" w:rsidRPr="001B170D">
              <w:rPr>
                <w:rFonts w:ascii="Times New Roman" w:hAnsi="Times New Roman" w:cs="Times New Roman"/>
                <w:b w:val="0"/>
                <w:bCs w:val="0"/>
                <w:sz w:val="28"/>
                <w:szCs w:val="28"/>
              </w:rPr>
              <w:t>Verneuil</w:t>
            </w:r>
          </w:p>
          <w:p w14:paraId="34D11585" w14:textId="3E2DB92B" w:rsidR="00E40F9A" w:rsidRPr="001B170D" w:rsidRDefault="001E3680"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Diabète</w:t>
            </w:r>
            <w:r w:rsidR="00E3551F" w:rsidRPr="001B170D">
              <w:rPr>
                <w:rFonts w:ascii="Times New Roman" w:hAnsi="Times New Roman" w:cs="Times New Roman"/>
                <w:b w:val="0"/>
                <w:bCs w:val="0"/>
                <w:sz w:val="28"/>
                <w:szCs w:val="28"/>
              </w:rPr>
              <w:t xml:space="preserve"> </w:t>
            </w:r>
          </w:p>
          <w:p w14:paraId="68DB57DD" w14:textId="77777777" w:rsidR="00E40F9A" w:rsidRPr="001B170D" w:rsidRDefault="00E3551F" w:rsidP="001B170D">
            <w:pPr>
              <w:spacing w:line="360" w:lineRule="auto"/>
              <w:jc w:val="both"/>
              <w:rPr>
                <w:rFonts w:ascii="Times New Roman" w:hAnsi="Times New Roman" w:cs="Times New Roman"/>
                <w:sz w:val="28"/>
                <w:szCs w:val="28"/>
              </w:rPr>
            </w:pPr>
            <w:r w:rsidRPr="001B170D">
              <w:rPr>
                <w:rFonts w:ascii="Times New Roman" w:hAnsi="Times New Roman" w:cs="Times New Roman"/>
                <w:b w:val="0"/>
                <w:bCs w:val="0"/>
                <w:sz w:val="28"/>
                <w:szCs w:val="28"/>
              </w:rPr>
              <w:t>HTA</w:t>
            </w:r>
          </w:p>
          <w:p w14:paraId="0E0CF750" w14:textId="77777777" w:rsidR="00863875" w:rsidRPr="001B170D" w:rsidRDefault="00863875" w:rsidP="001B170D">
            <w:pPr>
              <w:spacing w:line="360" w:lineRule="auto"/>
              <w:jc w:val="both"/>
              <w:rPr>
                <w:rFonts w:ascii="Times New Roman" w:hAnsi="Times New Roman" w:cs="Times New Roman"/>
                <w:sz w:val="28"/>
                <w:szCs w:val="28"/>
              </w:rPr>
            </w:pPr>
            <w:commentRangeStart w:id="383"/>
            <w:r w:rsidRPr="001B170D">
              <w:rPr>
                <w:rFonts w:ascii="Times New Roman" w:hAnsi="Times New Roman" w:cs="Times New Roman"/>
                <w:b w:val="0"/>
                <w:bCs w:val="0"/>
                <w:sz w:val="28"/>
                <w:szCs w:val="28"/>
              </w:rPr>
              <w:t xml:space="preserve">Aucun </w:t>
            </w:r>
          </w:p>
          <w:p w14:paraId="51730AEE" w14:textId="4C4F834F" w:rsidR="00612FC1" w:rsidRPr="00612FC1" w:rsidRDefault="00863875" w:rsidP="001B170D">
            <w:pPr>
              <w:spacing w:line="360" w:lineRule="auto"/>
              <w:jc w:val="both"/>
              <w:rPr>
                <w:rFonts w:ascii="Times New Roman" w:hAnsi="Times New Roman" w:cs="Times New Roman"/>
                <w:sz w:val="28"/>
                <w:szCs w:val="28"/>
              </w:rPr>
            </w:pPr>
            <w:r w:rsidRPr="001B170D">
              <w:rPr>
                <w:rFonts w:ascii="Times New Roman" w:hAnsi="Times New Roman" w:cs="Times New Roman"/>
                <w:b w:val="0"/>
                <w:bCs w:val="0"/>
                <w:sz w:val="28"/>
                <w:szCs w:val="28"/>
              </w:rPr>
              <w:t>Non précisé</w:t>
            </w:r>
            <w:commentRangeEnd w:id="383"/>
            <w:r w:rsidR="0024529A">
              <w:rPr>
                <w:rStyle w:val="Marquedecommentaire"/>
                <w:b w:val="0"/>
                <w:bCs w:val="0"/>
                <w:color w:val="auto"/>
              </w:rPr>
              <w:commentReference w:id="383"/>
            </w:r>
          </w:p>
        </w:tc>
        <w:tc>
          <w:tcPr>
            <w:tcW w:w="1134" w:type="dxa"/>
          </w:tcPr>
          <w:p w14:paraId="457727A6" w14:textId="77777777" w:rsidR="00E40F9A" w:rsidRPr="001B170D" w:rsidRDefault="00E40F9A"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0738E752" w14:textId="65C1A97D" w:rsidR="00E40F9A"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E40F9A" w:rsidRPr="001B170D">
              <w:rPr>
                <w:rFonts w:ascii="Times New Roman" w:hAnsi="Times New Roman" w:cs="Times New Roman"/>
                <w:sz w:val="28"/>
                <w:szCs w:val="28"/>
              </w:rPr>
              <w:t>5</w:t>
            </w:r>
          </w:p>
          <w:p w14:paraId="2D0EEA5D" w14:textId="32AE944C" w:rsidR="00E40F9A"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02</w:t>
            </w:r>
          </w:p>
          <w:p w14:paraId="1792C993" w14:textId="77777777" w:rsidR="00E40F9A"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03</w:t>
            </w:r>
          </w:p>
          <w:p w14:paraId="4392F09A" w14:textId="77777777" w:rsidR="00863875"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25</w:t>
            </w:r>
          </w:p>
          <w:p w14:paraId="6672B333" w14:textId="65E33A77" w:rsidR="00863875"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14</w:t>
            </w:r>
          </w:p>
        </w:tc>
        <w:tc>
          <w:tcPr>
            <w:tcW w:w="2129" w:type="dxa"/>
          </w:tcPr>
          <w:p w14:paraId="5951AA9B" w14:textId="77777777" w:rsidR="00E40F9A" w:rsidRPr="001B170D" w:rsidRDefault="00E40F9A"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2D0AD88C" w14:textId="7881C21A" w:rsidR="00E40F9A"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10</w:t>
            </w:r>
            <w:r w:rsidR="00873725" w:rsidRPr="001B170D">
              <w:rPr>
                <w:rFonts w:ascii="Times New Roman" w:hAnsi="Times New Roman" w:cs="Times New Roman"/>
                <w:sz w:val="28"/>
                <w:szCs w:val="28"/>
              </w:rPr>
              <w:t>,</w:t>
            </w:r>
            <w:r w:rsidRPr="001B170D">
              <w:rPr>
                <w:rFonts w:ascii="Times New Roman" w:hAnsi="Times New Roman" w:cs="Times New Roman"/>
                <w:sz w:val="28"/>
                <w:szCs w:val="28"/>
              </w:rPr>
              <w:t>2</w:t>
            </w:r>
          </w:p>
          <w:p w14:paraId="14223D57" w14:textId="1BE9AA06" w:rsidR="00E40F9A" w:rsidRPr="001B170D" w:rsidRDefault="0087372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863875" w:rsidRPr="001B170D">
              <w:rPr>
                <w:rFonts w:ascii="Times New Roman" w:hAnsi="Times New Roman" w:cs="Times New Roman"/>
                <w:sz w:val="28"/>
                <w:szCs w:val="28"/>
              </w:rPr>
              <w:t>4</w:t>
            </w:r>
            <w:r w:rsidRPr="001B170D">
              <w:rPr>
                <w:rFonts w:ascii="Times New Roman" w:hAnsi="Times New Roman" w:cs="Times New Roman"/>
                <w:sz w:val="28"/>
                <w:szCs w:val="28"/>
              </w:rPr>
              <w:t>,</w:t>
            </w:r>
            <w:r w:rsidR="00863875" w:rsidRPr="001B170D">
              <w:rPr>
                <w:rFonts w:ascii="Times New Roman" w:hAnsi="Times New Roman" w:cs="Times New Roman"/>
                <w:sz w:val="28"/>
                <w:szCs w:val="28"/>
              </w:rPr>
              <w:t>1</w:t>
            </w:r>
          </w:p>
          <w:p w14:paraId="0097FB37" w14:textId="6E2C701C" w:rsidR="00E40F9A" w:rsidRPr="001B170D" w:rsidRDefault="0087372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863875" w:rsidRPr="001B170D">
              <w:rPr>
                <w:rFonts w:ascii="Times New Roman" w:hAnsi="Times New Roman" w:cs="Times New Roman"/>
                <w:sz w:val="28"/>
                <w:szCs w:val="28"/>
              </w:rPr>
              <w:t>6</w:t>
            </w:r>
            <w:r w:rsidRPr="001B170D">
              <w:rPr>
                <w:rFonts w:ascii="Times New Roman" w:hAnsi="Times New Roman" w:cs="Times New Roman"/>
                <w:sz w:val="28"/>
                <w:szCs w:val="28"/>
              </w:rPr>
              <w:t>,</w:t>
            </w:r>
            <w:r w:rsidR="00863875" w:rsidRPr="001B170D">
              <w:rPr>
                <w:rFonts w:ascii="Times New Roman" w:hAnsi="Times New Roman" w:cs="Times New Roman"/>
                <w:sz w:val="28"/>
                <w:szCs w:val="28"/>
              </w:rPr>
              <w:t>1</w:t>
            </w:r>
          </w:p>
          <w:p w14:paraId="4596BC7E" w14:textId="77777777" w:rsidR="00E40F9A"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51</w:t>
            </w:r>
          </w:p>
          <w:p w14:paraId="618D20D4" w14:textId="4F99DC59" w:rsidR="00863875" w:rsidRPr="001B170D" w:rsidRDefault="00863875" w:rsidP="002A6E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28</w:t>
            </w:r>
            <w:r w:rsidR="00873725" w:rsidRPr="001B170D">
              <w:rPr>
                <w:rFonts w:ascii="Times New Roman" w:hAnsi="Times New Roman" w:cs="Times New Roman"/>
                <w:sz w:val="28"/>
                <w:szCs w:val="28"/>
              </w:rPr>
              <w:t>,</w:t>
            </w:r>
            <w:r w:rsidRPr="001B170D">
              <w:rPr>
                <w:rFonts w:ascii="Times New Roman" w:hAnsi="Times New Roman" w:cs="Times New Roman"/>
                <w:sz w:val="28"/>
                <w:szCs w:val="28"/>
              </w:rPr>
              <w:t>6</w:t>
            </w:r>
          </w:p>
        </w:tc>
      </w:tr>
    </w:tbl>
    <w:p w14:paraId="7202DE6C" w14:textId="647C3A2E" w:rsidR="00A861E4" w:rsidRPr="00A861E4" w:rsidRDefault="00A861E4" w:rsidP="001B170D">
      <w:pPr>
        <w:pStyle w:val="Titre1"/>
        <w:spacing w:line="360" w:lineRule="auto"/>
        <w:jc w:val="both"/>
        <w:rPr>
          <w:rFonts w:ascii="Times New Roman" w:hAnsi="Times New Roman" w:cs="Times New Roman"/>
          <w:color w:val="auto"/>
          <w:sz w:val="28"/>
          <w:szCs w:val="28"/>
        </w:rPr>
      </w:pPr>
      <w:bookmarkStart w:id="384" w:name="_Toc212402015"/>
      <w:bookmarkStart w:id="385" w:name="_Toc212402111"/>
      <w:bookmarkStart w:id="386" w:name="_Toc212580045"/>
      <w:r w:rsidRPr="00A861E4">
        <w:rPr>
          <w:rFonts w:ascii="Times New Roman" w:hAnsi="Times New Roman" w:cs="Times New Roman"/>
          <w:color w:val="auto"/>
          <w:sz w:val="28"/>
          <w:szCs w:val="28"/>
        </w:rPr>
        <w:lastRenderedPageBreak/>
        <w:t xml:space="preserve">Globalement, trois potentiels facteurs d’exposition sont retrouvés, notamment l’obésité (n = </w:t>
      </w:r>
      <w:r w:rsidR="005261AC" w:rsidRPr="00A861E4">
        <w:rPr>
          <w:rFonts w:ascii="Times New Roman" w:hAnsi="Times New Roman" w:cs="Times New Roman"/>
          <w:color w:val="auto"/>
          <w:sz w:val="28"/>
          <w:szCs w:val="28"/>
        </w:rPr>
        <w:t>7 ;</w:t>
      </w:r>
      <w:r w:rsidRPr="00A861E4">
        <w:rPr>
          <w:rFonts w:ascii="Times New Roman" w:hAnsi="Times New Roman" w:cs="Times New Roman"/>
          <w:color w:val="auto"/>
          <w:sz w:val="28"/>
          <w:szCs w:val="28"/>
        </w:rPr>
        <w:t xml:space="preserve"> 14,3%), l’hérédité (n = </w:t>
      </w:r>
      <w:r w:rsidR="005261AC" w:rsidRPr="00A861E4">
        <w:rPr>
          <w:rFonts w:ascii="Times New Roman" w:hAnsi="Times New Roman" w:cs="Times New Roman"/>
          <w:color w:val="auto"/>
          <w:sz w:val="28"/>
          <w:szCs w:val="28"/>
        </w:rPr>
        <w:t>5 ;</w:t>
      </w:r>
      <w:r w:rsidRPr="00A861E4">
        <w:rPr>
          <w:rFonts w:ascii="Times New Roman" w:hAnsi="Times New Roman" w:cs="Times New Roman"/>
          <w:color w:val="auto"/>
          <w:sz w:val="28"/>
          <w:szCs w:val="28"/>
        </w:rPr>
        <w:t xml:space="preserve"> 10,2%) et le tabac (n = </w:t>
      </w:r>
      <w:r w:rsidR="005261AC" w:rsidRPr="00A861E4">
        <w:rPr>
          <w:rFonts w:ascii="Times New Roman" w:hAnsi="Times New Roman" w:cs="Times New Roman"/>
          <w:color w:val="auto"/>
          <w:sz w:val="28"/>
          <w:szCs w:val="28"/>
        </w:rPr>
        <w:t>4 ;</w:t>
      </w:r>
      <w:r w:rsidRPr="00A861E4">
        <w:rPr>
          <w:rFonts w:ascii="Times New Roman" w:hAnsi="Times New Roman" w:cs="Times New Roman"/>
          <w:color w:val="auto"/>
          <w:sz w:val="28"/>
          <w:szCs w:val="28"/>
        </w:rPr>
        <w:t xml:space="preserve"> 8,2%). Un patient (2,0%) </w:t>
      </w:r>
      <w:commentRangeStart w:id="387"/>
      <w:r w:rsidRPr="00A861E4">
        <w:rPr>
          <w:rFonts w:ascii="Times New Roman" w:hAnsi="Times New Roman" w:cs="Times New Roman"/>
          <w:color w:val="auto"/>
          <w:sz w:val="28"/>
          <w:szCs w:val="28"/>
        </w:rPr>
        <w:t>présent</w:t>
      </w:r>
      <w:r w:rsidRPr="001B170D">
        <w:rPr>
          <w:rFonts w:ascii="Times New Roman" w:hAnsi="Times New Roman" w:cs="Times New Roman"/>
          <w:color w:val="auto"/>
          <w:sz w:val="28"/>
          <w:szCs w:val="28"/>
        </w:rPr>
        <w:t>ait</w:t>
      </w:r>
      <w:r w:rsidRPr="00A861E4">
        <w:rPr>
          <w:rFonts w:ascii="Times New Roman" w:hAnsi="Times New Roman" w:cs="Times New Roman"/>
          <w:color w:val="auto"/>
          <w:sz w:val="28"/>
          <w:szCs w:val="28"/>
        </w:rPr>
        <w:t xml:space="preserve"> </w:t>
      </w:r>
      <w:commentRangeEnd w:id="387"/>
      <w:r w:rsidR="0024529A">
        <w:rPr>
          <w:rStyle w:val="Marquedecommentaire"/>
          <w:rFonts w:asciiTheme="minorHAnsi" w:eastAsiaTheme="minorHAnsi" w:hAnsiTheme="minorHAnsi" w:cstheme="minorBidi"/>
          <w:color w:val="auto"/>
        </w:rPr>
        <w:commentReference w:id="387"/>
      </w:r>
      <w:r w:rsidRPr="00A861E4">
        <w:rPr>
          <w:rFonts w:ascii="Times New Roman" w:hAnsi="Times New Roman" w:cs="Times New Roman"/>
          <w:color w:val="auto"/>
          <w:sz w:val="28"/>
          <w:szCs w:val="28"/>
        </w:rPr>
        <w:t xml:space="preserve">deux facteurs d’exposition (obésité et tabac). Cependant, aucun facteur d’exposition n’est retrouvé chez la majorité des patients (n = </w:t>
      </w:r>
      <w:r w:rsidR="005261AC" w:rsidRPr="00A861E4">
        <w:rPr>
          <w:rFonts w:ascii="Times New Roman" w:hAnsi="Times New Roman" w:cs="Times New Roman"/>
          <w:color w:val="auto"/>
          <w:sz w:val="28"/>
          <w:szCs w:val="28"/>
        </w:rPr>
        <w:t>29 ;</w:t>
      </w:r>
      <w:r w:rsidRPr="00A861E4">
        <w:rPr>
          <w:rFonts w:ascii="Times New Roman" w:hAnsi="Times New Roman" w:cs="Times New Roman"/>
          <w:color w:val="auto"/>
          <w:sz w:val="28"/>
          <w:szCs w:val="28"/>
        </w:rPr>
        <w:t xml:space="preserve"> 59,2%)</w:t>
      </w:r>
      <w:r w:rsidR="00E33789" w:rsidRPr="001B170D">
        <w:rPr>
          <w:rFonts w:ascii="Times New Roman" w:hAnsi="Times New Roman" w:cs="Times New Roman"/>
          <w:color w:val="auto"/>
          <w:sz w:val="28"/>
          <w:szCs w:val="28"/>
        </w:rPr>
        <w:t xml:space="preserve"> (</w:t>
      </w:r>
      <w:del w:id="388" w:author="NANSSEU NJINGANG, Jobert Richie" w:date="2025-10-30T15:06:00Z" w16du:dateUtc="2025-10-30T13:06:00Z">
        <w:r w:rsidR="00E33789" w:rsidRPr="001B170D" w:rsidDel="0024529A">
          <w:rPr>
            <w:rFonts w:ascii="Times New Roman" w:hAnsi="Times New Roman" w:cs="Times New Roman"/>
            <w:color w:val="auto"/>
            <w:sz w:val="28"/>
            <w:szCs w:val="28"/>
          </w:rPr>
          <w:delText>fig.</w:delText>
        </w:r>
      </w:del>
      <w:ins w:id="389" w:author="NANSSEU NJINGANG, Jobert Richie" w:date="2025-10-30T15:06:00Z" w16du:dateUtc="2025-10-30T13:06:00Z">
        <w:r w:rsidR="0024529A">
          <w:rPr>
            <w:rFonts w:ascii="Times New Roman" w:hAnsi="Times New Roman" w:cs="Times New Roman"/>
            <w:color w:val="auto"/>
            <w:sz w:val="28"/>
            <w:szCs w:val="28"/>
          </w:rPr>
          <w:t xml:space="preserve">Figure </w:t>
        </w:r>
      </w:ins>
      <w:r w:rsidR="00485262" w:rsidRPr="001B170D">
        <w:rPr>
          <w:rFonts w:ascii="Times New Roman" w:hAnsi="Times New Roman" w:cs="Times New Roman"/>
          <w:color w:val="auto"/>
          <w:sz w:val="28"/>
          <w:szCs w:val="28"/>
        </w:rPr>
        <w:t>18</w:t>
      </w:r>
      <w:r w:rsidR="00E33789" w:rsidRPr="001B170D">
        <w:rPr>
          <w:rFonts w:ascii="Times New Roman" w:hAnsi="Times New Roman" w:cs="Times New Roman"/>
          <w:color w:val="auto"/>
          <w:sz w:val="28"/>
          <w:szCs w:val="28"/>
        </w:rPr>
        <w:t>)</w:t>
      </w:r>
      <w:r w:rsidRPr="00A861E4">
        <w:rPr>
          <w:rFonts w:ascii="Times New Roman" w:hAnsi="Times New Roman" w:cs="Times New Roman"/>
          <w:color w:val="auto"/>
          <w:sz w:val="28"/>
          <w:szCs w:val="28"/>
        </w:rPr>
        <w:t>.</w:t>
      </w:r>
      <w:bookmarkEnd w:id="384"/>
      <w:bookmarkEnd w:id="385"/>
      <w:bookmarkEnd w:id="386"/>
    </w:p>
    <w:p w14:paraId="623D96FA" w14:textId="03E199AB" w:rsidR="00E33789" w:rsidRPr="001B170D" w:rsidRDefault="00E33789" w:rsidP="00263FC3">
      <w:pPr>
        <w:pStyle w:val="NormalWeb"/>
        <w:spacing w:line="360" w:lineRule="auto"/>
        <w:jc w:val="center"/>
        <w:rPr>
          <w:sz w:val="28"/>
          <w:szCs w:val="28"/>
        </w:rPr>
        <w:pPrChange w:id="390" w:author="NANSSEU NJINGANG, Jobert Richie" w:date="2025-10-30T15:09:00Z" w16du:dateUtc="2025-10-30T13:09:00Z">
          <w:pPr>
            <w:pStyle w:val="NormalWeb"/>
            <w:spacing w:line="360" w:lineRule="auto"/>
            <w:jc w:val="both"/>
          </w:pPr>
        </w:pPrChange>
      </w:pPr>
      <w:r w:rsidRPr="001B170D">
        <w:rPr>
          <w:noProof/>
          <w:sz w:val="28"/>
          <w:szCs w:val="28"/>
        </w:rPr>
        <w:drawing>
          <wp:inline distT="0" distB="0" distL="0" distR="0" wp14:anchorId="383B9E88" wp14:editId="0648B409">
            <wp:extent cx="5928707" cy="4445876"/>
            <wp:effectExtent l="0" t="0" r="0" b="0"/>
            <wp:docPr id="16592348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8656" cy="4490831"/>
                    </a:xfrm>
                    <a:prstGeom prst="rect">
                      <a:avLst/>
                    </a:prstGeom>
                    <a:noFill/>
                    <a:ln>
                      <a:noFill/>
                    </a:ln>
                  </pic:spPr>
                </pic:pic>
              </a:graphicData>
            </a:graphic>
          </wp:inline>
        </w:drawing>
      </w:r>
    </w:p>
    <w:p w14:paraId="01E85965" w14:textId="20BAE26F" w:rsidR="00F711B0" w:rsidRPr="005261AC" w:rsidRDefault="00E33789" w:rsidP="001B170D">
      <w:pPr>
        <w:pStyle w:val="Lgende"/>
        <w:spacing w:line="360" w:lineRule="auto"/>
        <w:jc w:val="both"/>
        <w:rPr>
          <w:rFonts w:ascii="Times New Roman" w:hAnsi="Times New Roman" w:cs="Times New Roman"/>
          <w:color w:val="auto"/>
          <w:sz w:val="28"/>
          <w:szCs w:val="28"/>
        </w:rPr>
      </w:pPr>
      <w:bookmarkStart w:id="391" w:name="_Toc212464553"/>
      <w:r w:rsidRPr="005261AC">
        <w:rPr>
          <w:rFonts w:ascii="Times New Roman" w:hAnsi="Times New Roman" w:cs="Times New Roman"/>
          <w:color w:val="auto"/>
          <w:sz w:val="28"/>
          <w:szCs w:val="28"/>
        </w:rPr>
        <w:t xml:space="preserve">Figure </w:t>
      </w:r>
      <w:r w:rsidRPr="005261AC">
        <w:rPr>
          <w:rFonts w:ascii="Times New Roman" w:hAnsi="Times New Roman" w:cs="Times New Roman"/>
          <w:color w:val="auto"/>
          <w:sz w:val="28"/>
          <w:szCs w:val="28"/>
        </w:rPr>
        <w:fldChar w:fldCharType="begin"/>
      </w:r>
      <w:r w:rsidRPr="005261AC">
        <w:rPr>
          <w:rFonts w:ascii="Times New Roman" w:hAnsi="Times New Roman" w:cs="Times New Roman"/>
          <w:color w:val="auto"/>
          <w:sz w:val="28"/>
          <w:szCs w:val="28"/>
        </w:rPr>
        <w:instrText xml:space="preserve"> SEQ Figure \* ARABIC </w:instrText>
      </w:r>
      <w:r w:rsidRPr="005261AC">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18</w:t>
      </w:r>
      <w:r w:rsidRPr="005261AC">
        <w:rPr>
          <w:rFonts w:ascii="Times New Roman" w:hAnsi="Times New Roman" w:cs="Times New Roman"/>
          <w:color w:val="auto"/>
          <w:sz w:val="28"/>
          <w:szCs w:val="28"/>
        </w:rPr>
        <w:fldChar w:fldCharType="end"/>
      </w:r>
      <w:r w:rsidRPr="005261AC">
        <w:rPr>
          <w:rFonts w:ascii="Times New Roman" w:hAnsi="Times New Roman" w:cs="Times New Roman"/>
          <w:color w:val="auto"/>
          <w:sz w:val="28"/>
          <w:szCs w:val="28"/>
        </w:rPr>
        <w:t> : Facteurs d’exposition de la maladie</w:t>
      </w:r>
      <w:bookmarkEnd w:id="391"/>
    </w:p>
    <w:p w14:paraId="11414832" w14:textId="77777777" w:rsidR="005261AC" w:rsidRDefault="005261AC" w:rsidP="001B170D">
      <w:pPr>
        <w:spacing w:line="360" w:lineRule="auto"/>
        <w:jc w:val="both"/>
        <w:rPr>
          <w:rFonts w:ascii="Times New Roman" w:hAnsi="Times New Roman" w:cs="Times New Roman"/>
          <w:sz w:val="28"/>
          <w:szCs w:val="28"/>
        </w:rPr>
      </w:pPr>
    </w:p>
    <w:p w14:paraId="6894E9F4" w14:textId="77777777" w:rsidR="005261AC" w:rsidRDefault="005261AC" w:rsidP="001B170D">
      <w:pPr>
        <w:spacing w:line="360" w:lineRule="auto"/>
        <w:jc w:val="both"/>
        <w:rPr>
          <w:rFonts w:ascii="Times New Roman" w:hAnsi="Times New Roman" w:cs="Times New Roman"/>
          <w:sz w:val="28"/>
          <w:szCs w:val="28"/>
        </w:rPr>
      </w:pPr>
    </w:p>
    <w:p w14:paraId="3859955A" w14:textId="77777777" w:rsidR="005261AC" w:rsidRDefault="005261AC" w:rsidP="001B170D">
      <w:pPr>
        <w:spacing w:line="360" w:lineRule="auto"/>
        <w:jc w:val="both"/>
        <w:rPr>
          <w:rFonts w:ascii="Times New Roman" w:hAnsi="Times New Roman" w:cs="Times New Roman"/>
          <w:sz w:val="28"/>
          <w:szCs w:val="28"/>
        </w:rPr>
      </w:pPr>
    </w:p>
    <w:p w14:paraId="692F500B" w14:textId="77777777" w:rsidR="005261AC" w:rsidRDefault="005261AC" w:rsidP="001B170D">
      <w:pPr>
        <w:spacing w:line="360" w:lineRule="auto"/>
        <w:jc w:val="both"/>
        <w:rPr>
          <w:rFonts w:ascii="Times New Roman" w:hAnsi="Times New Roman" w:cs="Times New Roman"/>
          <w:sz w:val="28"/>
          <w:szCs w:val="28"/>
        </w:rPr>
      </w:pPr>
    </w:p>
    <w:p w14:paraId="306F6216" w14:textId="77777777" w:rsidR="005261AC" w:rsidRDefault="005261AC" w:rsidP="001B170D">
      <w:pPr>
        <w:spacing w:line="360" w:lineRule="auto"/>
        <w:jc w:val="both"/>
        <w:rPr>
          <w:rFonts w:ascii="Times New Roman" w:hAnsi="Times New Roman" w:cs="Times New Roman"/>
          <w:sz w:val="28"/>
          <w:szCs w:val="28"/>
        </w:rPr>
      </w:pPr>
    </w:p>
    <w:p w14:paraId="6D7F09BE" w14:textId="27FD032B" w:rsidR="008E057A" w:rsidRPr="00B433F1" w:rsidRDefault="00485262" w:rsidP="001B170D">
      <w:pPr>
        <w:spacing w:line="360" w:lineRule="auto"/>
        <w:jc w:val="both"/>
        <w:rPr>
          <w:rFonts w:ascii="Times New Roman" w:hAnsi="Times New Roman" w:cs="Times New Roman"/>
          <w:b/>
          <w:bCs/>
          <w:sz w:val="28"/>
          <w:szCs w:val="28"/>
        </w:rPr>
      </w:pPr>
      <w:r w:rsidRPr="00B433F1">
        <w:rPr>
          <w:rFonts w:ascii="Times New Roman" w:hAnsi="Times New Roman" w:cs="Times New Roman"/>
          <w:b/>
          <w:bCs/>
          <w:sz w:val="28"/>
          <w:szCs w:val="28"/>
        </w:rPr>
        <w:lastRenderedPageBreak/>
        <w:t>3.</w:t>
      </w:r>
      <w:r w:rsidR="00F711B0" w:rsidRPr="00B433F1">
        <w:rPr>
          <w:rFonts w:ascii="Times New Roman" w:hAnsi="Times New Roman" w:cs="Times New Roman"/>
          <w:b/>
          <w:bCs/>
          <w:sz w:val="28"/>
          <w:szCs w:val="28"/>
        </w:rPr>
        <w:t xml:space="preserve">2.4. </w:t>
      </w:r>
      <w:r w:rsidR="008E057A" w:rsidRPr="00B433F1">
        <w:rPr>
          <w:rFonts w:ascii="Times New Roman" w:hAnsi="Times New Roman" w:cs="Times New Roman"/>
          <w:b/>
          <w:bCs/>
          <w:sz w:val="28"/>
          <w:szCs w:val="28"/>
        </w:rPr>
        <w:t>Caractéristiques cliniques</w:t>
      </w:r>
    </w:p>
    <w:p w14:paraId="49543DD7" w14:textId="622A2393" w:rsidR="008E057A" w:rsidRPr="00B433F1" w:rsidRDefault="00485262" w:rsidP="001B170D">
      <w:pPr>
        <w:spacing w:line="360" w:lineRule="auto"/>
        <w:jc w:val="both"/>
        <w:rPr>
          <w:rFonts w:ascii="Times New Roman" w:hAnsi="Times New Roman" w:cs="Times New Roman"/>
          <w:b/>
          <w:bCs/>
          <w:sz w:val="28"/>
          <w:szCs w:val="28"/>
        </w:rPr>
      </w:pPr>
      <w:r w:rsidRPr="00B433F1">
        <w:rPr>
          <w:rFonts w:ascii="Times New Roman" w:hAnsi="Times New Roman" w:cs="Times New Roman"/>
          <w:b/>
          <w:bCs/>
          <w:sz w:val="28"/>
          <w:szCs w:val="28"/>
        </w:rPr>
        <w:t>3.</w:t>
      </w:r>
      <w:r w:rsidR="00DB5E68" w:rsidRPr="00B433F1">
        <w:rPr>
          <w:rFonts w:ascii="Times New Roman" w:hAnsi="Times New Roman" w:cs="Times New Roman"/>
          <w:b/>
          <w:bCs/>
          <w:sz w:val="28"/>
          <w:szCs w:val="28"/>
        </w:rPr>
        <w:t xml:space="preserve">2.4.1. </w:t>
      </w:r>
      <w:r w:rsidR="008E057A" w:rsidRPr="00B433F1">
        <w:rPr>
          <w:rFonts w:ascii="Times New Roman" w:hAnsi="Times New Roman" w:cs="Times New Roman"/>
          <w:b/>
          <w:bCs/>
          <w:sz w:val="28"/>
          <w:szCs w:val="28"/>
        </w:rPr>
        <w:t>Evolution</w:t>
      </w:r>
    </w:p>
    <w:p w14:paraId="06BC3C36" w14:textId="5146CD1E" w:rsidR="002A45AF" w:rsidRPr="002A45AF" w:rsidRDefault="002A45AF" w:rsidP="001B170D">
      <w:pPr>
        <w:spacing w:line="360" w:lineRule="auto"/>
        <w:jc w:val="both"/>
        <w:rPr>
          <w:rFonts w:ascii="Times New Roman" w:hAnsi="Times New Roman" w:cs="Times New Roman"/>
          <w:sz w:val="28"/>
          <w:szCs w:val="28"/>
        </w:rPr>
      </w:pPr>
      <w:r w:rsidRPr="002A45AF">
        <w:rPr>
          <w:rFonts w:ascii="Times New Roman" w:hAnsi="Times New Roman" w:cs="Times New Roman"/>
          <w:sz w:val="28"/>
          <w:szCs w:val="28"/>
        </w:rPr>
        <w:t>Pour les 43 patients dont les données sont disponibles, le délai d’évolution de la maladie varie de 2 à 120 mois, avec une médiane de 24 mois (</w:t>
      </w:r>
      <w:commentRangeStart w:id="392"/>
      <w:r w:rsidRPr="002A45AF">
        <w:rPr>
          <w:rFonts w:ascii="Times New Roman" w:hAnsi="Times New Roman" w:cs="Times New Roman"/>
          <w:sz w:val="28"/>
          <w:szCs w:val="28"/>
        </w:rPr>
        <w:t>I</w:t>
      </w:r>
      <w:ins w:id="393" w:author="NANSSEU NJINGANG, Jobert Richie" w:date="2025-10-30T16:16:00Z" w16du:dateUtc="2025-10-30T14:16:00Z">
        <w:r w:rsidR="0095343B">
          <w:rPr>
            <w:rFonts w:ascii="Times New Roman" w:hAnsi="Times New Roman" w:cs="Times New Roman"/>
            <w:sz w:val="28"/>
            <w:szCs w:val="28"/>
          </w:rPr>
          <w:t>EI</w:t>
        </w:r>
      </w:ins>
      <w:r w:rsidRPr="002A45AF">
        <w:rPr>
          <w:rFonts w:ascii="Times New Roman" w:hAnsi="Times New Roman" w:cs="Times New Roman"/>
          <w:sz w:val="28"/>
          <w:szCs w:val="28"/>
        </w:rPr>
        <w:t>Q</w:t>
      </w:r>
      <w:del w:id="394" w:author="NANSSEU NJINGANG, Jobert Richie" w:date="2025-10-30T16:16:00Z" w16du:dateUtc="2025-10-30T14:16:00Z">
        <w:r w:rsidRPr="002A45AF" w:rsidDel="0095343B">
          <w:rPr>
            <w:rFonts w:ascii="Times New Roman" w:hAnsi="Times New Roman" w:cs="Times New Roman"/>
            <w:sz w:val="28"/>
            <w:szCs w:val="28"/>
          </w:rPr>
          <w:delText>R</w:delText>
        </w:r>
        <w:commentRangeEnd w:id="392"/>
        <w:r w:rsidR="00263FC3" w:rsidDel="0095343B">
          <w:rPr>
            <w:rStyle w:val="Marquedecommentaire"/>
          </w:rPr>
          <w:commentReference w:id="392"/>
        </w:r>
        <w:r w:rsidRPr="002A45AF" w:rsidDel="0095343B">
          <w:rPr>
            <w:rFonts w:ascii="Times New Roman" w:hAnsi="Times New Roman" w:cs="Times New Roman"/>
            <w:sz w:val="28"/>
            <w:szCs w:val="28"/>
          </w:rPr>
          <w:delText xml:space="preserve"> </w:delText>
        </w:r>
      </w:del>
      <w:r w:rsidRPr="002A45AF">
        <w:rPr>
          <w:rFonts w:ascii="Times New Roman" w:hAnsi="Times New Roman" w:cs="Times New Roman"/>
          <w:sz w:val="28"/>
          <w:szCs w:val="28"/>
        </w:rPr>
        <w:t>7-48).</w:t>
      </w:r>
      <w:r w:rsidR="003E3670" w:rsidRPr="001B170D">
        <w:rPr>
          <w:rFonts w:ascii="Times New Roman" w:hAnsi="Times New Roman" w:cs="Times New Roman"/>
          <w:sz w:val="28"/>
          <w:szCs w:val="28"/>
        </w:rPr>
        <w:t xml:space="preserve"> </w:t>
      </w:r>
      <w:commentRangeStart w:id="395"/>
      <w:del w:id="396" w:author="NANSSEU NJINGANG, Jobert Richie" w:date="2025-10-30T15:11:00Z" w16du:dateUtc="2025-10-30T13:11:00Z">
        <w:r w:rsidR="003E3670" w:rsidRPr="001B170D" w:rsidDel="00263FC3">
          <w:rPr>
            <w:rFonts w:ascii="Times New Roman" w:hAnsi="Times New Roman" w:cs="Times New Roman"/>
            <w:sz w:val="28"/>
            <w:szCs w:val="28"/>
          </w:rPr>
          <w:delText>8</w:delText>
        </w:r>
        <w:commentRangeEnd w:id="395"/>
        <w:r w:rsidR="00263FC3" w:rsidDel="00263FC3">
          <w:rPr>
            <w:rStyle w:val="Marquedecommentaire"/>
          </w:rPr>
          <w:commentReference w:id="395"/>
        </w:r>
        <w:r w:rsidR="003E3670" w:rsidRPr="001B170D" w:rsidDel="00263FC3">
          <w:rPr>
            <w:rFonts w:ascii="Times New Roman" w:hAnsi="Times New Roman" w:cs="Times New Roman"/>
            <w:sz w:val="28"/>
            <w:szCs w:val="28"/>
          </w:rPr>
          <w:delText xml:space="preserve"> </w:delText>
        </w:r>
      </w:del>
      <w:ins w:id="397" w:author="NANSSEU NJINGANG, Jobert Richie" w:date="2025-10-30T15:11:00Z" w16du:dateUtc="2025-10-30T13:11:00Z">
        <w:r w:rsidR="00263FC3">
          <w:rPr>
            <w:rFonts w:ascii="Times New Roman" w:hAnsi="Times New Roman" w:cs="Times New Roman"/>
            <w:sz w:val="28"/>
            <w:szCs w:val="28"/>
          </w:rPr>
          <w:t xml:space="preserve">Huit </w:t>
        </w:r>
      </w:ins>
      <w:r w:rsidR="003E3670" w:rsidRPr="001B170D">
        <w:rPr>
          <w:rFonts w:ascii="Times New Roman" w:hAnsi="Times New Roman" w:cs="Times New Roman"/>
          <w:sz w:val="28"/>
          <w:szCs w:val="28"/>
        </w:rPr>
        <w:t>patients (18,6%)</w:t>
      </w:r>
      <w:r w:rsidR="000F7CE7" w:rsidRPr="001B170D">
        <w:rPr>
          <w:rFonts w:ascii="Times New Roman" w:hAnsi="Times New Roman" w:cs="Times New Roman"/>
          <w:sz w:val="28"/>
          <w:szCs w:val="28"/>
        </w:rPr>
        <w:t xml:space="preserve"> </w:t>
      </w:r>
      <w:r w:rsidR="005261AC" w:rsidRPr="001B170D">
        <w:rPr>
          <w:rFonts w:ascii="Times New Roman" w:hAnsi="Times New Roman" w:cs="Times New Roman"/>
          <w:sz w:val="28"/>
          <w:szCs w:val="28"/>
        </w:rPr>
        <w:t>ont une</w:t>
      </w:r>
      <w:r w:rsidR="001A2B86" w:rsidRPr="001B170D">
        <w:rPr>
          <w:rFonts w:ascii="Times New Roman" w:hAnsi="Times New Roman" w:cs="Times New Roman"/>
          <w:sz w:val="28"/>
          <w:szCs w:val="28"/>
        </w:rPr>
        <w:t xml:space="preserve"> durée d’évolution de plus de 5</w:t>
      </w:r>
      <w:ins w:id="398" w:author="NANSSEU NJINGANG, Jobert Richie" w:date="2025-10-30T15:11:00Z" w16du:dateUtc="2025-10-30T13:11:00Z">
        <w:r w:rsidR="00263FC3">
          <w:rPr>
            <w:rFonts w:ascii="Times New Roman" w:hAnsi="Times New Roman" w:cs="Times New Roman"/>
            <w:sz w:val="28"/>
            <w:szCs w:val="28"/>
          </w:rPr>
          <w:t xml:space="preserve"> </w:t>
        </w:r>
      </w:ins>
      <w:r w:rsidR="001A2B86" w:rsidRPr="001B170D">
        <w:rPr>
          <w:rFonts w:ascii="Times New Roman" w:hAnsi="Times New Roman" w:cs="Times New Roman"/>
          <w:sz w:val="28"/>
          <w:szCs w:val="28"/>
        </w:rPr>
        <w:t>ans</w:t>
      </w:r>
      <w:ins w:id="399" w:author="NANSSEU NJINGANG, Jobert Richie" w:date="2025-10-30T15:10:00Z" w16du:dateUtc="2025-10-30T13:10:00Z">
        <w:r w:rsidR="00263FC3">
          <w:rPr>
            <w:rFonts w:ascii="Times New Roman" w:hAnsi="Times New Roman" w:cs="Times New Roman"/>
            <w:sz w:val="28"/>
            <w:szCs w:val="28"/>
          </w:rPr>
          <w:t xml:space="preserve"> </w:t>
        </w:r>
      </w:ins>
      <w:r w:rsidR="001A2B86" w:rsidRPr="001B170D">
        <w:rPr>
          <w:rFonts w:ascii="Times New Roman" w:hAnsi="Times New Roman" w:cs="Times New Roman"/>
          <w:sz w:val="28"/>
          <w:szCs w:val="28"/>
        </w:rPr>
        <w:t>(</w:t>
      </w:r>
      <w:del w:id="400" w:author="NANSSEU NJINGANG, Jobert Richie" w:date="2025-10-30T15:10:00Z" w16du:dateUtc="2025-10-30T13:10:00Z">
        <w:r w:rsidR="001A2B86" w:rsidRPr="001B170D" w:rsidDel="00263FC3">
          <w:rPr>
            <w:rFonts w:ascii="Times New Roman" w:hAnsi="Times New Roman" w:cs="Times New Roman"/>
            <w:sz w:val="28"/>
            <w:szCs w:val="28"/>
          </w:rPr>
          <w:delText>fig.</w:delText>
        </w:r>
      </w:del>
      <w:ins w:id="401" w:author="NANSSEU NJINGANG, Jobert Richie" w:date="2025-10-30T15:10:00Z" w16du:dateUtc="2025-10-30T13:10:00Z">
        <w:r w:rsidR="00263FC3">
          <w:rPr>
            <w:rFonts w:ascii="Times New Roman" w:hAnsi="Times New Roman" w:cs="Times New Roman"/>
            <w:sz w:val="28"/>
            <w:szCs w:val="28"/>
          </w:rPr>
          <w:t xml:space="preserve">Figure </w:t>
        </w:r>
      </w:ins>
      <w:r w:rsidR="00485262" w:rsidRPr="001B170D">
        <w:rPr>
          <w:rFonts w:ascii="Times New Roman" w:hAnsi="Times New Roman" w:cs="Times New Roman"/>
          <w:sz w:val="28"/>
          <w:szCs w:val="28"/>
        </w:rPr>
        <w:t>19</w:t>
      </w:r>
      <w:r w:rsidR="001A2B86" w:rsidRPr="001B170D">
        <w:rPr>
          <w:rFonts w:ascii="Times New Roman" w:hAnsi="Times New Roman" w:cs="Times New Roman"/>
          <w:sz w:val="28"/>
          <w:szCs w:val="28"/>
        </w:rPr>
        <w:t>).</w:t>
      </w:r>
    </w:p>
    <w:p w14:paraId="580DB7DF" w14:textId="740AA517" w:rsidR="008E057A" w:rsidRPr="001B170D" w:rsidRDefault="00C048BC" w:rsidP="00F00B05">
      <w:pPr>
        <w:spacing w:line="360" w:lineRule="auto"/>
        <w:jc w:val="center"/>
        <w:rPr>
          <w:rFonts w:ascii="Times New Roman" w:hAnsi="Times New Roman" w:cs="Times New Roman"/>
          <w:sz w:val="28"/>
          <w:szCs w:val="28"/>
        </w:rPr>
        <w:pPrChange w:id="402" w:author="NANSSEU NJINGANG, Jobert Richie" w:date="2025-10-30T15:24:00Z" w16du:dateUtc="2025-10-30T13:24:00Z">
          <w:pPr>
            <w:spacing w:line="360" w:lineRule="auto"/>
            <w:jc w:val="both"/>
          </w:pPr>
        </w:pPrChange>
      </w:pPr>
      <w:r w:rsidRPr="001B170D">
        <w:rPr>
          <w:rFonts w:ascii="Times New Roman" w:hAnsi="Times New Roman" w:cs="Times New Roman"/>
          <w:noProof/>
          <w:sz w:val="28"/>
          <w:szCs w:val="28"/>
        </w:rPr>
        <w:drawing>
          <wp:inline distT="0" distB="0" distL="0" distR="0" wp14:anchorId="576C61D5" wp14:editId="65DA4ED6">
            <wp:extent cx="5760720" cy="4114800"/>
            <wp:effectExtent l="0" t="0" r="0" b="0"/>
            <wp:docPr id="81475352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696B925A" w14:textId="10F29E10" w:rsidR="009576A6" w:rsidRDefault="009576A6" w:rsidP="001B170D">
      <w:pPr>
        <w:pStyle w:val="Lgende"/>
        <w:spacing w:line="360" w:lineRule="auto"/>
        <w:jc w:val="both"/>
        <w:rPr>
          <w:rFonts w:ascii="Times New Roman" w:hAnsi="Times New Roman" w:cs="Times New Roman"/>
          <w:color w:val="auto"/>
          <w:sz w:val="28"/>
          <w:szCs w:val="28"/>
        </w:rPr>
      </w:pPr>
      <w:bookmarkStart w:id="403" w:name="_Toc212464554"/>
      <w:r w:rsidRPr="005261AC">
        <w:rPr>
          <w:rFonts w:ascii="Times New Roman" w:hAnsi="Times New Roman" w:cs="Times New Roman"/>
          <w:color w:val="auto"/>
          <w:sz w:val="28"/>
          <w:szCs w:val="28"/>
        </w:rPr>
        <w:t xml:space="preserve">Figure </w:t>
      </w:r>
      <w:r w:rsidRPr="005261AC">
        <w:rPr>
          <w:rFonts w:ascii="Times New Roman" w:hAnsi="Times New Roman" w:cs="Times New Roman"/>
          <w:color w:val="auto"/>
          <w:sz w:val="28"/>
          <w:szCs w:val="28"/>
        </w:rPr>
        <w:fldChar w:fldCharType="begin"/>
      </w:r>
      <w:r w:rsidRPr="005261AC">
        <w:rPr>
          <w:rFonts w:ascii="Times New Roman" w:hAnsi="Times New Roman" w:cs="Times New Roman"/>
          <w:color w:val="auto"/>
          <w:sz w:val="28"/>
          <w:szCs w:val="28"/>
        </w:rPr>
        <w:instrText xml:space="preserve"> SEQ Figure \* ARABIC </w:instrText>
      </w:r>
      <w:r w:rsidRPr="005261AC">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19</w:t>
      </w:r>
      <w:r w:rsidRPr="005261AC">
        <w:rPr>
          <w:rFonts w:ascii="Times New Roman" w:hAnsi="Times New Roman" w:cs="Times New Roman"/>
          <w:color w:val="auto"/>
          <w:sz w:val="28"/>
          <w:szCs w:val="28"/>
        </w:rPr>
        <w:fldChar w:fldCharType="end"/>
      </w:r>
      <w:r w:rsidRPr="005261AC">
        <w:rPr>
          <w:rFonts w:ascii="Times New Roman" w:hAnsi="Times New Roman" w:cs="Times New Roman"/>
          <w:color w:val="auto"/>
          <w:sz w:val="28"/>
          <w:szCs w:val="28"/>
        </w:rPr>
        <w:t xml:space="preserve"> : </w:t>
      </w:r>
      <w:del w:id="404" w:author="NANSSEU NJINGANG, Jobert Richie" w:date="2025-10-30T15:24:00Z" w16du:dateUtc="2025-10-30T13:24:00Z">
        <w:r w:rsidRPr="005261AC" w:rsidDel="00F00B05">
          <w:rPr>
            <w:rFonts w:ascii="Times New Roman" w:hAnsi="Times New Roman" w:cs="Times New Roman"/>
            <w:color w:val="auto"/>
            <w:sz w:val="28"/>
            <w:szCs w:val="28"/>
          </w:rPr>
          <w:delText>r</w:delText>
        </w:r>
      </w:del>
      <w:ins w:id="405" w:author="NANSSEU NJINGANG, Jobert Richie" w:date="2025-10-30T15:24:00Z" w16du:dateUtc="2025-10-30T13:24:00Z">
        <w:r w:rsidR="00F00B05">
          <w:rPr>
            <w:rFonts w:ascii="Times New Roman" w:hAnsi="Times New Roman" w:cs="Times New Roman"/>
            <w:color w:val="auto"/>
            <w:sz w:val="28"/>
            <w:szCs w:val="28"/>
          </w:rPr>
          <w:t>R</w:t>
        </w:r>
      </w:ins>
      <w:r w:rsidRPr="005261AC">
        <w:rPr>
          <w:rFonts w:ascii="Times New Roman" w:hAnsi="Times New Roman" w:cs="Times New Roman"/>
          <w:color w:val="auto"/>
          <w:sz w:val="28"/>
          <w:szCs w:val="28"/>
        </w:rPr>
        <w:t xml:space="preserve">épartition </w:t>
      </w:r>
      <w:ins w:id="406" w:author="NANSSEU NJINGANG, Jobert Richie" w:date="2025-10-30T15:24:00Z" w16du:dateUtc="2025-10-30T13:24:00Z">
        <w:r w:rsidR="00F00B05">
          <w:rPr>
            <w:rFonts w:ascii="Times New Roman" w:hAnsi="Times New Roman" w:cs="Times New Roman"/>
            <w:color w:val="auto"/>
            <w:sz w:val="28"/>
            <w:szCs w:val="28"/>
          </w:rPr>
          <w:t xml:space="preserve">des patients </w:t>
        </w:r>
      </w:ins>
      <w:r w:rsidRPr="005261AC">
        <w:rPr>
          <w:rFonts w:ascii="Times New Roman" w:hAnsi="Times New Roman" w:cs="Times New Roman"/>
          <w:color w:val="auto"/>
          <w:sz w:val="28"/>
          <w:szCs w:val="28"/>
        </w:rPr>
        <w:t>selon la durée d’évolution</w:t>
      </w:r>
      <w:bookmarkEnd w:id="403"/>
      <w:ins w:id="407" w:author="NANSSEU NJINGANG, Jobert Richie" w:date="2025-10-30T15:24:00Z" w16du:dateUtc="2025-10-30T13:24:00Z">
        <w:r w:rsidR="00F00B05">
          <w:rPr>
            <w:rFonts w:ascii="Times New Roman" w:hAnsi="Times New Roman" w:cs="Times New Roman"/>
            <w:color w:val="auto"/>
            <w:sz w:val="28"/>
            <w:szCs w:val="28"/>
          </w:rPr>
          <w:t xml:space="preserve"> de la maladie</w:t>
        </w:r>
      </w:ins>
    </w:p>
    <w:p w14:paraId="6D331EFD" w14:textId="77777777" w:rsidR="005261AC" w:rsidRDefault="005261AC" w:rsidP="005261AC"/>
    <w:p w14:paraId="6361AAA6" w14:textId="77777777" w:rsidR="005261AC" w:rsidRDefault="005261AC" w:rsidP="005261AC"/>
    <w:p w14:paraId="0B90323A" w14:textId="77777777" w:rsidR="005261AC" w:rsidRDefault="005261AC" w:rsidP="005261AC"/>
    <w:p w14:paraId="75BB0436" w14:textId="77777777" w:rsidR="005261AC" w:rsidRDefault="005261AC" w:rsidP="005261AC"/>
    <w:p w14:paraId="0D8051B4" w14:textId="77777777" w:rsidR="005261AC" w:rsidRDefault="005261AC" w:rsidP="005261AC"/>
    <w:p w14:paraId="1FAC56D5" w14:textId="77777777" w:rsidR="005261AC" w:rsidRDefault="005261AC" w:rsidP="005261AC"/>
    <w:p w14:paraId="60CC4AE3" w14:textId="77777777" w:rsidR="005261AC" w:rsidRDefault="005261AC" w:rsidP="005261AC"/>
    <w:p w14:paraId="7DB8ACDA" w14:textId="77777777" w:rsidR="005261AC" w:rsidRPr="005261AC" w:rsidRDefault="005261AC" w:rsidP="005261AC"/>
    <w:p w14:paraId="54FD83E0" w14:textId="4E9E2B18" w:rsidR="00DB5E68" w:rsidRPr="005261AC" w:rsidRDefault="00F245D3" w:rsidP="001B170D">
      <w:pPr>
        <w:spacing w:line="360" w:lineRule="auto"/>
        <w:jc w:val="both"/>
        <w:rPr>
          <w:rFonts w:ascii="Times New Roman" w:hAnsi="Times New Roman" w:cs="Times New Roman"/>
          <w:b/>
          <w:bCs/>
          <w:sz w:val="28"/>
          <w:szCs w:val="28"/>
        </w:rPr>
      </w:pPr>
      <w:r w:rsidRPr="005261AC">
        <w:rPr>
          <w:rFonts w:ascii="Times New Roman" w:hAnsi="Times New Roman" w:cs="Times New Roman"/>
          <w:b/>
          <w:bCs/>
          <w:sz w:val="28"/>
          <w:szCs w:val="28"/>
        </w:rPr>
        <w:lastRenderedPageBreak/>
        <w:t>3.</w:t>
      </w:r>
      <w:r w:rsidR="008E057A" w:rsidRPr="005261AC">
        <w:rPr>
          <w:rFonts w:ascii="Times New Roman" w:hAnsi="Times New Roman" w:cs="Times New Roman"/>
          <w:b/>
          <w:bCs/>
          <w:sz w:val="28"/>
          <w:szCs w:val="28"/>
        </w:rPr>
        <w:t xml:space="preserve">2.4.2. </w:t>
      </w:r>
      <w:r w:rsidR="00DB5E68" w:rsidRPr="005261AC">
        <w:rPr>
          <w:rFonts w:ascii="Times New Roman" w:hAnsi="Times New Roman" w:cs="Times New Roman"/>
          <w:b/>
          <w:bCs/>
          <w:sz w:val="28"/>
          <w:szCs w:val="28"/>
        </w:rPr>
        <w:t>Siège initial</w:t>
      </w:r>
      <w:ins w:id="408" w:author="NANSSEU NJINGANG, Jobert Richie" w:date="2025-10-30T15:26:00Z" w16du:dateUtc="2025-10-30T13:26:00Z">
        <w:r w:rsidR="00F00B05">
          <w:rPr>
            <w:rFonts w:ascii="Times New Roman" w:hAnsi="Times New Roman" w:cs="Times New Roman"/>
            <w:b/>
            <w:bCs/>
            <w:sz w:val="28"/>
            <w:szCs w:val="28"/>
          </w:rPr>
          <w:t xml:space="preserve"> des lésions</w:t>
        </w:r>
      </w:ins>
    </w:p>
    <w:p w14:paraId="2A8992AF" w14:textId="1744B7B1" w:rsidR="00436672" w:rsidRPr="001B170D" w:rsidRDefault="00436672" w:rsidP="001B170D">
      <w:pPr>
        <w:spacing w:line="360" w:lineRule="auto"/>
        <w:jc w:val="both"/>
        <w:rPr>
          <w:rFonts w:ascii="Times New Roman" w:hAnsi="Times New Roman" w:cs="Times New Roman"/>
          <w:sz w:val="28"/>
          <w:szCs w:val="28"/>
        </w:rPr>
      </w:pPr>
      <w:r w:rsidRPr="00436672">
        <w:rPr>
          <w:rFonts w:ascii="Times New Roman" w:hAnsi="Times New Roman" w:cs="Times New Roman"/>
          <w:sz w:val="28"/>
          <w:szCs w:val="28"/>
        </w:rPr>
        <w:t>Au début de la maladie, les lésions sont majoritairement localisées aux aisselles, en l’occurrence chez 36 patients (73,5%), suivies du visage, notamment chez cinq (10,2%) patients. Trois patients (6,1%) ont des lésions</w:t>
      </w:r>
      <w:r w:rsidRPr="001B170D">
        <w:rPr>
          <w:rFonts w:ascii="Times New Roman" w:hAnsi="Times New Roman" w:cs="Times New Roman"/>
          <w:sz w:val="28"/>
          <w:szCs w:val="28"/>
        </w:rPr>
        <w:t xml:space="preserve"> qui ont débuté</w:t>
      </w:r>
      <w:del w:id="409" w:author="NANSSEU NJINGANG, Jobert Richie" w:date="2025-10-30T15:27:00Z" w16du:dateUtc="2025-10-30T13:27:00Z">
        <w:r w:rsidRPr="001B170D" w:rsidDel="00F00B05">
          <w:rPr>
            <w:rFonts w:ascii="Times New Roman" w:hAnsi="Times New Roman" w:cs="Times New Roman"/>
            <w:sz w:val="28"/>
            <w:szCs w:val="28"/>
          </w:rPr>
          <w:delText>es</w:delText>
        </w:r>
      </w:del>
      <w:r w:rsidRPr="00436672">
        <w:rPr>
          <w:rFonts w:ascii="Times New Roman" w:hAnsi="Times New Roman" w:cs="Times New Roman"/>
          <w:sz w:val="28"/>
          <w:szCs w:val="28"/>
        </w:rPr>
        <w:t xml:space="preserve"> sur deux sites</w:t>
      </w:r>
      <w:ins w:id="410" w:author="NANSSEU NJINGANG, Jobert Richie" w:date="2025-10-30T15:28:00Z" w16du:dateUtc="2025-10-30T13:28:00Z">
        <w:r w:rsidR="00F00B05">
          <w:rPr>
            <w:rFonts w:ascii="Times New Roman" w:hAnsi="Times New Roman" w:cs="Times New Roman"/>
            <w:sz w:val="28"/>
            <w:szCs w:val="28"/>
          </w:rPr>
          <w:t xml:space="preserve"> </w:t>
        </w:r>
      </w:ins>
      <w:del w:id="411" w:author="NANSSEU NJINGANG, Jobert Richie" w:date="2025-10-30T15:27:00Z" w16du:dateUtc="2025-10-30T13:27:00Z">
        <w:r w:rsidRPr="00436672" w:rsidDel="00F00B05">
          <w:rPr>
            <w:rFonts w:ascii="Times New Roman" w:hAnsi="Times New Roman" w:cs="Times New Roman"/>
            <w:sz w:val="28"/>
            <w:szCs w:val="28"/>
          </w:rPr>
          <w:delText>.</w:delText>
        </w:r>
        <w:r w:rsidRPr="001B170D" w:rsidDel="00F00B05">
          <w:rPr>
            <w:rFonts w:ascii="Times New Roman" w:hAnsi="Times New Roman" w:cs="Times New Roman"/>
            <w:sz w:val="28"/>
            <w:szCs w:val="28"/>
          </w:rPr>
          <w:delText xml:space="preserve"> Les lésions ont débuté au périnée chez un seul patient</w:delText>
        </w:r>
      </w:del>
      <w:r w:rsidRPr="001B170D">
        <w:rPr>
          <w:rFonts w:ascii="Times New Roman" w:hAnsi="Times New Roman" w:cs="Times New Roman"/>
          <w:sz w:val="28"/>
          <w:szCs w:val="28"/>
        </w:rPr>
        <w:t>(</w:t>
      </w:r>
      <w:del w:id="412" w:author="NANSSEU NJINGANG, Jobert Richie" w:date="2025-10-30T15:27:00Z" w16du:dateUtc="2025-10-30T13:27:00Z">
        <w:r w:rsidRPr="001B170D" w:rsidDel="00F00B05">
          <w:rPr>
            <w:rFonts w:ascii="Times New Roman" w:hAnsi="Times New Roman" w:cs="Times New Roman"/>
            <w:sz w:val="28"/>
            <w:szCs w:val="28"/>
          </w:rPr>
          <w:delText>fig.</w:delText>
        </w:r>
      </w:del>
      <w:ins w:id="413" w:author="NANSSEU NJINGANG, Jobert Richie" w:date="2025-10-30T15:27:00Z" w16du:dateUtc="2025-10-30T13:27:00Z">
        <w:r w:rsidR="00F00B05">
          <w:rPr>
            <w:rFonts w:ascii="Times New Roman" w:hAnsi="Times New Roman" w:cs="Times New Roman"/>
            <w:sz w:val="28"/>
            <w:szCs w:val="28"/>
          </w:rPr>
          <w:t xml:space="preserve">Figure </w:t>
        </w:r>
      </w:ins>
      <w:r w:rsidR="0009372E" w:rsidRPr="001B170D">
        <w:rPr>
          <w:rFonts w:ascii="Times New Roman" w:hAnsi="Times New Roman" w:cs="Times New Roman"/>
          <w:sz w:val="28"/>
          <w:szCs w:val="28"/>
        </w:rPr>
        <w:t>20</w:t>
      </w:r>
      <w:r w:rsidRPr="001B170D">
        <w:rPr>
          <w:rFonts w:ascii="Times New Roman" w:hAnsi="Times New Roman" w:cs="Times New Roman"/>
          <w:sz w:val="28"/>
          <w:szCs w:val="28"/>
        </w:rPr>
        <w:t>).</w:t>
      </w:r>
    </w:p>
    <w:p w14:paraId="691480FD" w14:textId="088CFF25" w:rsidR="00863DD1" w:rsidRPr="001B170D" w:rsidRDefault="00863DD1" w:rsidP="001B170D">
      <w:pPr>
        <w:pStyle w:val="NormalWeb"/>
        <w:spacing w:line="360" w:lineRule="auto"/>
        <w:jc w:val="both"/>
        <w:rPr>
          <w:sz w:val="28"/>
          <w:szCs w:val="28"/>
        </w:rPr>
      </w:pPr>
      <w:r w:rsidRPr="001B170D">
        <w:rPr>
          <w:noProof/>
          <w:sz w:val="28"/>
          <w:szCs w:val="28"/>
        </w:rPr>
        <w:drawing>
          <wp:inline distT="0" distB="0" distL="0" distR="0" wp14:anchorId="3AC9C197" wp14:editId="0DDD943F">
            <wp:extent cx="5760720" cy="4319905"/>
            <wp:effectExtent l="0" t="0" r="0" b="4445"/>
            <wp:docPr id="478048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4BD7AA81" w14:textId="4421AA65" w:rsidR="00436672" w:rsidRPr="00436672" w:rsidRDefault="00863DD1" w:rsidP="001B170D">
      <w:pPr>
        <w:pStyle w:val="Lgende"/>
        <w:spacing w:line="360" w:lineRule="auto"/>
        <w:jc w:val="both"/>
        <w:rPr>
          <w:rFonts w:ascii="Times New Roman" w:hAnsi="Times New Roman" w:cs="Times New Roman"/>
          <w:color w:val="auto"/>
          <w:sz w:val="28"/>
          <w:szCs w:val="28"/>
        </w:rPr>
      </w:pPr>
      <w:bookmarkStart w:id="414" w:name="_Toc212464555"/>
      <w:r w:rsidRPr="005261AC">
        <w:rPr>
          <w:rFonts w:ascii="Times New Roman" w:hAnsi="Times New Roman" w:cs="Times New Roman"/>
          <w:color w:val="auto"/>
          <w:sz w:val="28"/>
          <w:szCs w:val="28"/>
        </w:rPr>
        <w:t xml:space="preserve">Figure </w:t>
      </w:r>
      <w:r w:rsidRPr="005261AC">
        <w:rPr>
          <w:rFonts w:ascii="Times New Roman" w:hAnsi="Times New Roman" w:cs="Times New Roman"/>
          <w:color w:val="auto"/>
          <w:sz w:val="28"/>
          <w:szCs w:val="28"/>
        </w:rPr>
        <w:fldChar w:fldCharType="begin"/>
      </w:r>
      <w:r w:rsidRPr="005261AC">
        <w:rPr>
          <w:rFonts w:ascii="Times New Roman" w:hAnsi="Times New Roman" w:cs="Times New Roman"/>
          <w:color w:val="auto"/>
          <w:sz w:val="28"/>
          <w:szCs w:val="28"/>
        </w:rPr>
        <w:instrText xml:space="preserve"> SEQ Figure \* ARABIC </w:instrText>
      </w:r>
      <w:r w:rsidRPr="005261AC">
        <w:rPr>
          <w:rFonts w:ascii="Times New Roman" w:hAnsi="Times New Roman" w:cs="Times New Roman"/>
          <w:color w:val="auto"/>
          <w:sz w:val="28"/>
          <w:szCs w:val="28"/>
        </w:rPr>
        <w:fldChar w:fldCharType="separate"/>
      </w:r>
      <w:r w:rsidR="0064267A">
        <w:rPr>
          <w:rFonts w:ascii="Times New Roman" w:hAnsi="Times New Roman" w:cs="Times New Roman"/>
          <w:noProof/>
          <w:color w:val="auto"/>
          <w:sz w:val="28"/>
          <w:szCs w:val="28"/>
        </w:rPr>
        <w:t>20</w:t>
      </w:r>
      <w:r w:rsidRPr="005261AC">
        <w:rPr>
          <w:rFonts w:ascii="Times New Roman" w:hAnsi="Times New Roman" w:cs="Times New Roman"/>
          <w:color w:val="auto"/>
          <w:sz w:val="28"/>
          <w:szCs w:val="28"/>
        </w:rPr>
        <w:fldChar w:fldCharType="end"/>
      </w:r>
      <w:r w:rsidRPr="005261AC">
        <w:rPr>
          <w:rFonts w:ascii="Times New Roman" w:hAnsi="Times New Roman" w:cs="Times New Roman"/>
          <w:color w:val="auto"/>
          <w:sz w:val="28"/>
          <w:szCs w:val="28"/>
        </w:rPr>
        <w:t xml:space="preserve"> : </w:t>
      </w:r>
      <w:ins w:id="415" w:author="NANSSEU NJINGANG, Jobert Richie" w:date="2025-10-30T15:28:00Z" w16du:dateUtc="2025-10-30T13:28:00Z">
        <w:r w:rsidR="00F00B05">
          <w:rPr>
            <w:rFonts w:ascii="Times New Roman" w:hAnsi="Times New Roman" w:cs="Times New Roman"/>
            <w:color w:val="auto"/>
            <w:sz w:val="28"/>
            <w:szCs w:val="28"/>
          </w:rPr>
          <w:t>R</w:t>
        </w:r>
      </w:ins>
      <w:del w:id="416" w:author="NANSSEU NJINGANG, Jobert Richie" w:date="2025-10-30T15:28:00Z" w16du:dateUtc="2025-10-30T13:28:00Z">
        <w:r w:rsidRPr="005261AC" w:rsidDel="00F00B05">
          <w:rPr>
            <w:rFonts w:ascii="Times New Roman" w:hAnsi="Times New Roman" w:cs="Times New Roman"/>
            <w:color w:val="auto"/>
            <w:sz w:val="28"/>
            <w:szCs w:val="28"/>
          </w:rPr>
          <w:delText>r</w:delText>
        </w:r>
      </w:del>
      <w:r w:rsidRPr="005261AC">
        <w:rPr>
          <w:rFonts w:ascii="Times New Roman" w:hAnsi="Times New Roman" w:cs="Times New Roman"/>
          <w:color w:val="auto"/>
          <w:sz w:val="28"/>
          <w:szCs w:val="28"/>
        </w:rPr>
        <w:t>épartition</w:t>
      </w:r>
      <w:ins w:id="417" w:author="NANSSEU NJINGANG, Jobert Richie" w:date="2025-10-30T15:28:00Z" w16du:dateUtc="2025-10-30T13:28:00Z">
        <w:r w:rsidR="00F00B05">
          <w:rPr>
            <w:rFonts w:ascii="Times New Roman" w:hAnsi="Times New Roman" w:cs="Times New Roman"/>
            <w:color w:val="auto"/>
            <w:sz w:val="28"/>
            <w:szCs w:val="28"/>
          </w:rPr>
          <w:t xml:space="preserve"> des patients</w:t>
        </w:r>
      </w:ins>
      <w:r w:rsidRPr="005261AC">
        <w:rPr>
          <w:rFonts w:ascii="Times New Roman" w:hAnsi="Times New Roman" w:cs="Times New Roman"/>
          <w:color w:val="auto"/>
          <w:sz w:val="28"/>
          <w:szCs w:val="28"/>
        </w:rPr>
        <w:t xml:space="preserve"> selon le siège de début</w:t>
      </w:r>
      <w:bookmarkEnd w:id="414"/>
      <w:ins w:id="418" w:author="NANSSEU NJINGANG, Jobert Richie" w:date="2025-10-30T15:28:00Z" w16du:dateUtc="2025-10-30T13:28:00Z">
        <w:r w:rsidR="00F00B05">
          <w:rPr>
            <w:rFonts w:ascii="Times New Roman" w:hAnsi="Times New Roman" w:cs="Times New Roman"/>
            <w:color w:val="auto"/>
            <w:sz w:val="28"/>
            <w:szCs w:val="28"/>
          </w:rPr>
          <w:t xml:space="preserve"> des lésions</w:t>
        </w:r>
      </w:ins>
    </w:p>
    <w:p w14:paraId="1562EECE" w14:textId="1B0BB9E2" w:rsidR="000C3BA8" w:rsidRPr="00D2692A" w:rsidRDefault="0009372E" w:rsidP="001B170D">
      <w:pPr>
        <w:spacing w:line="360" w:lineRule="auto"/>
        <w:jc w:val="both"/>
        <w:rPr>
          <w:rFonts w:ascii="Times New Roman" w:hAnsi="Times New Roman" w:cs="Times New Roman"/>
          <w:b/>
          <w:bCs/>
          <w:sz w:val="28"/>
          <w:szCs w:val="28"/>
        </w:rPr>
      </w:pPr>
      <w:r w:rsidRPr="00D2692A">
        <w:rPr>
          <w:rFonts w:ascii="Times New Roman" w:hAnsi="Times New Roman" w:cs="Times New Roman"/>
          <w:b/>
          <w:bCs/>
          <w:sz w:val="28"/>
          <w:szCs w:val="28"/>
        </w:rPr>
        <w:t>3.</w:t>
      </w:r>
      <w:r w:rsidR="000C3BA8" w:rsidRPr="00D2692A">
        <w:rPr>
          <w:rFonts w:ascii="Times New Roman" w:hAnsi="Times New Roman" w:cs="Times New Roman"/>
          <w:b/>
          <w:bCs/>
          <w:sz w:val="28"/>
          <w:szCs w:val="28"/>
        </w:rPr>
        <w:t>2.4.</w:t>
      </w:r>
      <w:r w:rsidRPr="00D2692A">
        <w:rPr>
          <w:rFonts w:ascii="Times New Roman" w:hAnsi="Times New Roman" w:cs="Times New Roman"/>
          <w:b/>
          <w:bCs/>
          <w:sz w:val="28"/>
          <w:szCs w:val="28"/>
        </w:rPr>
        <w:t xml:space="preserve">3. </w:t>
      </w:r>
      <w:r w:rsidR="00E50A16" w:rsidRPr="00D2692A">
        <w:rPr>
          <w:rFonts w:ascii="Times New Roman" w:hAnsi="Times New Roman" w:cs="Times New Roman"/>
          <w:b/>
          <w:bCs/>
          <w:sz w:val="28"/>
          <w:szCs w:val="28"/>
        </w:rPr>
        <w:t xml:space="preserve"> Localisation des lésions</w:t>
      </w:r>
    </w:p>
    <w:p w14:paraId="0DE789F1" w14:textId="69E8C308" w:rsidR="00E50A16" w:rsidRPr="001B170D" w:rsidRDefault="00F00B05" w:rsidP="001B170D">
      <w:pPr>
        <w:spacing w:line="360" w:lineRule="auto"/>
        <w:jc w:val="both"/>
        <w:rPr>
          <w:rFonts w:ascii="Times New Roman" w:hAnsi="Times New Roman" w:cs="Times New Roman"/>
          <w:sz w:val="28"/>
          <w:szCs w:val="28"/>
        </w:rPr>
      </w:pPr>
      <w:commentRangeStart w:id="419"/>
      <w:ins w:id="420" w:author="NANSSEU NJINGANG, Jobert Richie" w:date="2025-10-30T15:29:00Z" w16du:dateUtc="2025-10-30T13:29:00Z">
        <w:r>
          <w:rPr>
            <w:rFonts w:ascii="Times New Roman" w:hAnsi="Times New Roman" w:cs="Times New Roman"/>
            <w:sz w:val="28"/>
            <w:szCs w:val="28"/>
          </w:rPr>
          <w:t xml:space="preserve">Au décours de l’examen physique, </w:t>
        </w:r>
      </w:ins>
      <w:del w:id="421" w:author="NANSSEU NJINGANG, Jobert Richie" w:date="2025-10-30T15:29:00Z" w16du:dateUtc="2025-10-30T13:29:00Z">
        <w:r w:rsidR="00E50A16" w:rsidRPr="001B170D" w:rsidDel="00F00B05">
          <w:rPr>
            <w:rFonts w:ascii="Times New Roman" w:hAnsi="Times New Roman" w:cs="Times New Roman"/>
            <w:sz w:val="28"/>
            <w:szCs w:val="28"/>
          </w:rPr>
          <w:delText>L</w:delText>
        </w:r>
      </w:del>
      <w:ins w:id="422" w:author="NANSSEU NJINGANG, Jobert Richie" w:date="2025-10-30T15:29:00Z" w16du:dateUtc="2025-10-30T13:29:00Z">
        <w:r>
          <w:rPr>
            <w:rFonts w:ascii="Times New Roman" w:hAnsi="Times New Roman" w:cs="Times New Roman"/>
            <w:sz w:val="28"/>
            <w:szCs w:val="28"/>
          </w:rPr>
          <w:t>l</w:t>
        </w:r>
      </w:ins>
      <w:r w:rsidR="00E50A16" w:rsidRPr="001B170D">
        <w:rPr>
          <w:rFonts w:ascii="Times New Roman" w:hAnsi="Times New Roman" w:cs="Times New Roman"/>
          <w:sz w:val="28"/>
          <w:szCs w:val="28"/>
        </w:rPr>
        <w:t xml:space="preserve">es principales localisations des lésions </w:t>
      </w:r>
      <w:r w:rsidR="008D0005">
        <w:rPr>
          <w:rFonts w:ascii="Times New Roman" w:hAnsi="Times New Roman" w:cs="Times New Roman"/>
          <w:sz w:val="28"/>
          <w:szCs w:val="28"/>
        </w:rPr>
        <w:t>sont</w:t>
      </w:r>
      <w:r w:rsidR="00E50A16" w:rsidRPr="001B170D">
        <w:rPr>
          <w:rFonts w:ascii="Times New Roman" w:hAnsi="Times New Roman" w:cs="Times New Roman"/>
          <w:sz w:val="28"/>
          <w:szCs w:val="28"/>
        </w:rPr>
        <w:t xml:space="preserve"> les </w:t>
      </w:r>
      <w:r w:rsidR="0009372E" w:rsidRPr="001B170D">
        <w:rPr>
          <w:rFonts w:ascii="Times New Roman" w:hAnsi="Times New Roman" w:cs="Times New Roman"/>
          <w:sz w:val="28"/>
          <w:szCs w:val="28"/>
        </w:rPr>
        <w:t>aisselles (</w:t>
      </w:r>
      <w:r w:rsidR="00B415B4" w:rsidRPr="001B170D">
        <w:rPr>
          <w:rFonts w:ascii="Times New Roman" w:hAnsi="Times New Roman" w:cs="Times New Roman"/>
          <w:sz w:val="28"/>
          <w:szCs w:val="28"/>
        </w:rPr>
        <w:t xml:space="preserve">n = </w:t>
      </w:r>
      <w:r w:rsidR="0064267A" w:rsidRPr="001B170D">
        <w:rPr>
          <w:rFonts w:ascii="Times New Roman" w:hAnsi="Times New Roman" w:cs="Times New Roman"/>
          <w:sz w:val="28"/>
          <w:szCs w:val="28"/>
        </w:rPr>
        <w:t>41 ;</w:t>
      </w:r>
      <w:r w:rsidR="00B415B4" w:rsidRPr="001B170D">
        <w:rPr>
          <w:rFonts w:ascii="Times New Roman" w:hAnsi="Times New Roman" w:cs="Times New Roman"/>
          <w:sz w:val="28"/>
          <w:szCs w:val="28"/>
        </w:rPr>
        <w:t xml:space="preserve"> 83,7%)</w:t>
      </w:r>
      <w:r w:rsidR="00E50A16" w:rsidRPr="001B170D">
        <w:rPr>
          <w:rFonts w:ascii="Times New Roman" w:hAnsi="Times New Roman" w:cs="Times New Roman"/>
          <w:sz w:val="28"/>
          <w:szCs w:val="28"/>
        </w:rPr>
        <w:t xml:space="preserve">, le </w:t>
      </w:r>
      <w:r w:rsidR="0064267A" w:rsidRPr="001B170D">
        <w:rPr>
          <w:rFonts w:ascii="Times New Roman" w:hAnsi="Times New Roman" w:cs="Times New Roman"/>
          <w:sz w:val="28"/>
          <w:szCs w:val="28"/>
        </w:rPr>
        <w:t>pubis (</w:t>
      </w:r>
      <w:r w:rsidR="002C12B4" w:rsidRPr="001B170D">
        <w:rPr>
          <w:rFonts w:ascii="Times New Roman" w:hAnsi="Times New Roman" w:cs="Times New Roman"/>
          <w:sz w:val="28"/>
          <w:szCs w:val="28"/>
        </w:rPr>
        <w:t xml:space="preserve">n = </w:t>
      </w:r>
      <w:r w:rsidR="00330833" w:rsidRPr="001B170D">
        <w:rPr>
          <w:rFonts w:ascii="Times New Roman" w:hAnsi="Times New Roman" w:cs="Times New Roman"/>
          <w:sz w:val="28"/>
          <w:szCs w:val="28"/>
        </w:rPr>
        <w:t>15 ;</w:t>
      </w:r>
      <w:r w:rsidR="002C12B4" w:rsidRPr="001B170D">
        <w:rPr>
          <w:rFonts w:ascii="Times New Roman" w:hAnsi="Times New Roman" w:cs="Times New Roman"/>
          <w:sz w:val="28"/>
          <w:szCs w:val="28"/>
        </w:rPr>
        <w:t xml:space="preserve"> 30,6%)</w:t>
      </w:r>
      <w:r w:rsidR="00E50A16" w:rsidRPr="001B170D">
        <w:rPr>
          <w:rFonts w:ascii="Times New Roman" w:hAnsi="Times New Roman" w:cs="Times New Roman"/>
          <w:sz w:val="28"/>
          <w:szCs w:val="28"/>
        </w:rPr>
        <w:t xml:space="preserve">, les </w:t>
      </w:r>
      <w:r w:rsidR="00413560" w:rsidRPr="001B170D">
        <w:rPr>
          <w:rFonts w:ascii="Times New Roman" w:hAnsi="Times New Roman" w:cs="Times New Roman"/>
          <w:sz w:val="28"/>
          <w:szCs w:val="28"/>
        </w:rPr>
        <w:t xml:space="preserve">fesses </w:t>
      </w:r>
      <w:r w:rsidR="002C12B4" w:rsidRPr="001B170D">
        <w:rPr>
          <w:rFonts w:ascii="Times New Roman" w:hAnsi="Times New Roman" w:cs="Times New Roman"/>
          <w:sz w:val="28"/>
          <w:szCs w:val="28"/>
        </w:rPr>
        <w:t xml:space="preserve">(n = </w:t>
      </w:r>
      <w:r w:rsidR="00330833" w:rsidRPr="001B170D">
        <w:rPr>
          <w:rFonts w:ascii="Times New Roman" w:hAnsi="Times New Roman" w:cs="Times New Roman"/>
          <w:sz w:val="28"/>
          <w:szCs w:val="28"/>
        </w:rPr>
        <w:t>12 ;</w:t>
      </w:r>
      <w:r w:rsidR="002C12B4" w:rsidRPr="001B170D">
        <w:rPr>
          <w:rFonts w:ascii="Times New Roman" w:hAnsi="Times New Roman" w:cs="Times New Roman"/>
          <w:sz w:val="28"/>
          <w:szCs w:val="28"/>
        </w:rPr>
        <w:t xml:space="preserve"> 24,5%</w:t>
      </w:r>
      <w:r w:rsidR="00413560" w:rsidRPr="001B170D">
        <w:rPr>
          <w:rFonts w:ascii="Times New Roman" w:hAnsi="Times New Roman" w:cs="Times New Roman"/>
          <w:sz w:val="28"/>
          <w:szCs w:val="28"/>
        </w:rPr>
        <w:t>) et</w:t>
      </w:r>
      <w:r w:rsidR="00E50A16" w:rsidRPr="001B170D">
        <w:rPr>
          <w:rFonts w:ascii="Times New Roman" w:hAnsi="Times New Roman" w:cs="Times New Roman"/>
          <w:sz w:val="28"/>
          <w:szCs w:val="28"/>
        </w:rPr>
        <w:t xml:space="preserve"> </w:t>
      </w:r>
      <w:r w:rsidR="00413560" w:rsidRPr="001B170D">
        <w:rPr>
          <w:rFonts w:ascii="Times New Roman" w:hAnsi="Times New Roman" w:cs="Times New Roman"/>
          <w:sz w:val="28"/>
          <w:szCs w:val="28"/>
        </w:rPr>
        <w:t>moins fréquemment</w:t>
      </w:r>
      <w:r w:rsidR="00E50A16" w:rsidRPr="001B170D">
        <w:rPr>
          <w:rFonts w:ascii="Times New Roman" w:hAnsi="Times New Roman" w:cs="Times New Roman"/>
          <w:sz w:val="28"/>
          <w:szCs w:val="28"/>
        </w:rPr>
        <w:t xml:space="preserve"> le cuir </w:t>
      </w:r>
      <w:r w:rsidR="00413560" w:rsidRPr="001B170D">
        <w:rPr>
          <w:rFonts w:ascii="Times New Roman" w:hAnsi="Times New Roman" w:cs="Times New Roman"/>
          <w:sz w:val="28"/>
          <w:szCs w:val="28"/>
        </w:rPr>
        <w:t>chevelu (</w:t>
      </w:r>
      <w:r w:rsidR="00594D31" w:rsidRPr="001B170D">
        <w:rPr>
          <w:rFonts w:ascii="Times New Roman" w:hAnsi="Times New Roman" w:cs="Times New Roman"/>
          <w:sz w:val="28"/>
          <w:szCs w:val="28"/>
        </w:rPr>
        <w:t xml:space="preserve">n = 4 ; </w:t>
      </w:r>
      <w:r w:rsidR="00413560" w:rsidRPr="001B170D">
        <w:rPr>
          <w:rFonts w:ascii="Times New Roman" w:hAnsi="Times New Roman" w:cs="Times New Roman"/>
          <w:sz w:val="28"/>
          <w:szCs w:val="28"/>
        </w:rPr>
        <w:t>8,2%)</w:t>
      </w:r>
      <w:r w:rsidR="00E50A16" w:rsidRPr="001B170D">
        <w:rPr>
          <w:rFonts w:ascii="Times New Roman" w:hAnsi="Times New Roman" w:cs="Times New Roman"/>
          <w:sz w:val="28"/>
          <w:szCs w:val="28"/>
        </w:rPr>
        <w:t xml:space="preserve">, les plis </w:t>
      </w:r>
      <w:r w:rsidR="00413560" w:rsidRPr="001B170D">
        <w:rPr>
          <w:rFonts w:ascii="Times New Roman" w:hAnsi="Times New Roman" w:cs="Times New Roman"/>
          <w:sz w:val="28"/>
          <w:szCs w:val="28"/>
        </w:rPr>
        <w:t>inguinaux (</w:t>
      </w:r>
      <w:r w:rsidR="00594D31" w:rsidRPr="001B170D">
        <w:rPr>
          <w:rFonts w:ascii="Times New Roman" w:hAnsi="Times New Roman" w:cs="Times New Roman"/>
          <w:sz w:val="28"/>
          <w:szCs w:val="28"/>
        </w:rPr>
        <w:t xml:space="preserve">n = 4 ; </w:t>
      </w:r>
      <w:r w:rsidR="00413560" w:rsidRPr="001B170D">
        <w:rPr>
          <w:rFonts w:ascii="Times New Roman" w:hAnsi="Times New Roman" w:cs="Times New Roman"/>
          <w:sz w:val="28"/>
          <w:szCs w:val="28"/>
        </w:rPr>
        <w:t>8,2%),</w:t>
      </w:r>
      <w:r w:rsidR="00E50A16" w:rsidRPr="001B170D">
        <w:rPr>
          <w:rFonts w:ascii="Times New Roman" w:hAnsi="Times New Roman" w:cs="Times New Roman"/>
          <w:sz w:val="28"/>
          <w:szCs w:val="28"/>
        </w:rPr>
        <w:t xml:space="preserve"> </w:t>
      </w:r>
      <w:ins w:id="423" w:author="NANSSEU NJINGANG, Jobert Richie" w:date="2025-10-30T15:33:00Z" w16du:dateUtc="2025-10-30T13:33:00Z">
        <w:r w:rsidR="00252365">
          <w:rPr>
            <w:rFonts w:ascii="Times New Roman" w:hAnsi="Times New Roman" w:cs="Times New Roman"/>
            <w:sz w:val="28"/>
            <w:szCs w:val="28"/>
          </w:rPr>
          <w:t xml:space="preserve">et </w:t>
        </w:r>
      </w:ins>
      <w:r w:rsidR="00E50A16" w:rsidRPr="001B170D">
        <w:rPr>
          <w:rFonts w:ascii="Times New Roman" w:hAnsi="Times New Roman" w:cs="Times New Roman"/>
          <w:sz w:val="28"/>
          <w:szCs w:val="28"/>
        </w:rPr>
        <w:t xml:space="preserve">le </w:t>
      </w:r>
      <w:r w:rsidR="00413560" w:rsidRPr="001B170D">
        <w:rPr>
          <w:rFonts w:ascii="Times New Roman" w:hAnsi="Times New Roman" w:cs="Times New Roman"/>
          <w:sz w:val="28"/>
          <w:szCs w:val="28"/>
        </w:rPr>
        <w:t>périnée (</w:t>
      </w:r>
      <w:r w:rsidR="004A0CD8" w:rsidRPr="001B170D">
        <w:rPr>
          <w:rFonts w:ascii="Times New Roman" w:hAnsi="Times New Roman" w:cs="Times New Roman"/>
          <w:sz w:val="28"/>
          <w:szCs w:val="28"/>
        </w:rPr>
        <w:t xml:space="preserve">n = 3 ; </w:t>
      </w:r>
      <w:r w:rsidR="00413560" w:rsidRPr="001B170D">
        <w:rPr>
          <w:rFonts w:ascii="Times New Roman" w:hAnsi="Times New Roman" w:cs="Times New Roman"/>
          <w:sz w:val="28"/>
          <w:szCs w:val="28"/>
        </w:rPr>
        <w:t>6,1%)</w:t>
      </w:r>
      <w:r w:rsidR="00E50A16" w:rsidRPr="001B170D">
        <w:rPr>
          <w:rFonts w:ascii="Times New Roman" w:hAnsi="Times New Roman" w:cs="Times New Roman"/>
          <w:sz w:val="28"/>
          <w:szCs w:val="28"/>
        </w:rPr>
        <w:t xml:space="preserve">. </w:t>
      </w:r>
      <w:commentRangeEnd w:id="419"/>
      <w:r w:rsidR="00252365">
        <w:rPr>
          <w:rStyle w:val="Marquedecommentaire"/>
        </w:rPr>
        <w:commentReference w:id="419"/>
      </w:r>
      <w:commentRangeStart w:id="424"/>
      <w:r w:rsidR="004A0CD8" w:rsidRPr="001B170D">
        <w:rPr>
          <w:rFonts w:ascii="Times New Roman" w:hAnsi="Times New Roman" w:cs="Times New Roman"/>
          <w:sz w:val="28"/>
          <w:szCs w:val="28"/>
        </w:rPr>
        <w:t xml:space="preserve">51 </w:t>
      </w:r>
      <w:r w:rsidR="00413560" w:rsidRPr="001B170D">
        <w:rPr>
          <w:rFonts w:ascii="Times New Roman" w:hAnsi="Times New Roman" w:cs="Times New Roman"/>
          <w:sz w:val="28"/>
          <w:szCs w:val="28"/>
        </w:rPr>
        <w:t xml:space="preserve">% </w:t>
      </w:r>
      <w:commentRangeEnd w:id="424"/>
      <w:r w:rsidR="00252365">
        <w:rPr>
          <w:rStyle w:val="Marquedecommentaire"/>
        </w:rPr>
        <w:commentReference w:id="424"/>
      </w:r>
      <w:r w:rsidR="00413560" w:rsidRPr="001B170D">
        <w:rPr>
          <w:rFonts w:ascii="Times New Roman" w:hAnsi="Times New Roman" w:cs="Times New Roman"/>
          <w:sz w:val="28"/>
          <w:szCs w:val="28"/>
        </w:rPr>
        <w:t xml:space="preserve">des patients </w:t>
      </w:r>
      <w:r w:rsidR="008D0005">
        <w:rPr>
          <w:rFonts w:ascii="Times New Roman" w:hAnsi="Times New Roman" w:cs="Times New Roman"/>
          <w:sz w:val="28"/>
          <w:szCs w:val="28"/>
        </w:rPr>
        <w:t>ont</w:t>
      </w:r>
      <w:r w:rsidR="00413560" w:rsidRPr="001B170D">
        <w:rPr>
          <w:rFonts w:ascii="Times New Roman" w:hAnsi="Times New Roman" w:cs="Times New Roman"/>
          <w:sz w:val="28"/>
          <w:szCs w:val="28"/>
        </w:rPr>
        <w:t xml:space="preserve"> des localisations multiples</w:t>
      </w:r>
      <w:r w:rsidR="00443114" w:rsidRPr="001B170D">
        <w:rPr>
          <w:rFonts w:ascii="Times New Roman" w:hAnsi="Times New Roman" w:cs="Times New Roman"/>
          <w:sz w:val="28"/>
          <w:szCs w:val="28"/>
        </w:rPr>
        <w:t xml:space="preserve"> (</w:t>
      </w:r>
      <w:commentRangeStart w:id="425"/>
      <w:r w:rsidR="00443114" w:rsidRPr="001B170D">
        <w:rPr>
          <w:rFonts w:ascii="Times New Roman" w:hAnsi="Times New Roman" w:cs="Times New Roman"/>
          <w:sz w:val="28"/>
          <w:szCs w:val="28"/>
        </w:rPr>
        <w:t>Fig.</w:t>
      </w:r>
      <w:r w:rsidR="0064267A">
        <w:rPr>
          <w:rFonts w:ascii="Times New Roman" w:hAnsi="Times New Roman" w:cs="Times New Roman"/>
          <w:sz w:val="28"/>
          <w:szCs w:val="28"/>
        </w:rPr>
        <w:t>21</w:t>
      </w:r>
      <w:commentRangeEnd w:id="425"/>
      <w:r w:rsidR="00252365">
        <w:rPr>
          <w:rStyle w:val="Marquedecommentaire"/>
        </w:rPr>
        <w:commentReference w:id="425"/>
      </w:r>
      <w:r w:rsidR="00443114" w:rsidRPr="001B170D">
        <w:rPr>
          <w:rFonts w:ascii="Times New Roman" w:hAnsi="Times New Roman" w:cs="Times New Roman"/>
          <w:sz w:val="28"/>
          <w:szCs w:val="28"/>
        </w:rPr>
        <w:t>)</w:t>
      </w:r>
      <w:r w:rsidR="00413560" w:rsidRPr="001B170D">
        <w:rPr>
          <w:rFonts w:ascii="Times New Roman" w:hAnsi="Times New Roman" w:cs="Times New Roman"/>
          <w:sz w:val="28"/>
          <w:szCs w:val="28"/>
        </w:rPr>
        <w:t>.</w:t>
      </w:r>
    </w:p>
    <w:p w14:paraId="3AAF3E4C" w14:textId="77777777" w:rsidR="001A3FAA" w:rsidRPr="001B170D" w:rsidRDefault="001A3FAA" w:rsidP="001B170D">
      <w:pPr>
        <w:spacing w:line="360" w:lineRule="auto"/>
        <w:jc w:val="both"/>
        <w:rPr>
          <w:rFonts w:ascii="Times New Roman" w:hAnsi="Times New Roman" w:cs="Times New Roman"/>
          <w:sz w:val="28"/>
          <w:szCs w:val="28"/>
        </w:rPr>
      </w:pPr>
    </w:p>
    <w:p w14:paraId="3E82E492" w14:textId="0B5381D2" w:rsidR="001A3FAA" w:rsidRDefault="001A3FAA" w:rsidP="00252365">
      <w:pPr>
        <w:pStyle w:val="NormalWeb"/>
        <w:spacing w:line="360" w:lineRule="auto"/>
        <w:jc w:val="center"/>
        <w:rPr>
          <w:sz w:val="28"/>
          <w:szCs w:val="28"/>
        </w:rPr>
        <w:pPrChange w:id="426" w:author="NANSSEU NJINGANG, Jobert Richie" w:date="2025-10-30T15:34:00Z" w16du:dateUtc="2025-10-30T13:34:00Z">
          <w:pPr>
            <w:pStyle w:val="NormalWeb"/>
            <w:spacing w:line="360" w:lineRule="auto"/>
            <w:jc w:val="both"/>
          </w:pPr>
        </w:pPrChange>
      </w:pPr>
      <w:r w:rsidRPr="001B170D">
        <w:rPr>
          <w:noProof/>
          <w:sz w:val="28"/>
          <w:szCs w:val="28"/>
        </w:rPr>
        <w:drawing>
          <wp:inline distT="0" distB="0" distL="0" distR="0" wp14:anchorId="36964932" wp14:editId="161F795C">
            <wp:extent cx="5139559" cy="3083056"/>
            <wp:effectExtent l="0" t="0" r="4445" b="3175"/>
            <wp:docPr id="33997535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8630" cy="3088497"/>
                    </a:xfrm>
                    <a:prstGeom prst="rect">
                      <a:avLst/>
                    </a:prstGeom>
                    <a:noFill/>
                    <a:ln>
                      <a:noFill/>
                    </a:ln>
                  </pic:spPr>
                </pic:pic>
              </a:graphicData>
            </a:graphic>
          </wp:inline>
        </w:drawing>
      </w:r>
    </w:p>
    <w:p w14:paraId="5051E17A" w14:textId="5386CE11" w:rsidR="0064267A" w:rsidRPr="0064267A" w:rsidRDefault="0064267A" w:rsidP="0064267A">
      <w:pPr>
        <w:pStyle w:val="Lgende"/>
        <w:rPr>
          <w:rFonts w:ascii="Times New Roman" w:hAnsi="Times New Roman" w:cs="Times New Roman"/>
          <w:color w:val="auto"/>
          <w:sz w:val="28"/>
          <w:szCs w:val="28"/>
        </w:rPr>
      </w:pPr>
      <w:bookmarkStart w:id="427" w:name="_Toc212464556"/>
      <w:r w:rsidRPr="0064267A">
        <w:rPr>
          <w:rFonts w:ascii="Times New Roman" w:hAnsi="Times New Roman" w:cs="Times New Roman"/>
          <w:color w:val="auto"/>
          <w:sz w:val="28"/>
          <w:szCs w:val="28"/>
        </w:rPr>
        <w:t xml:space="preserve">Figure </w:t>
      </w:r>
      <w:r w:rsidRPr="0064267A">
        <w:rPr>
          <w:rFonts w:ascii="Times New Roman" w:hAnsi="Times New Roman" w:cs="Times New Roman"/>
          <w:color w:val="auto"/>
          <w:sz w:val="28"/>
          <w:szCs w:val="28"/>
        </w:rPr>
        <w:fldChar w:fldCharType="begin"/>
      </w:r>
      <w:r w:rsidRPr="0064267A">
        <w:rPr>
          <w:rFonts w:ascii="Times New Roman" w:hAnsi="Times New Roman" w:cs="Times New Roman"/>
          <w:color w:val="auto"/>
          <w:sz w:val="28"/>
          <w:szCs w:val="28"/>
        </w:rPr>
        <w:instrText xml:space="preserve"> SEQ Figure \* ARABIC </w:instrText>
      </w:r>
      <w:r w:rsidRPr="0064267A">
        <w:rPr>
          <w:rFonts w:ascii="Times New Roman" w:hAnsi="Times New Roman" w:cs="Times New Roman"/>
          <w:color w:val="auto"/>
          <w:sz w:val="28"/>
          <w:szCs w:val="28"/>
        </w:rPr>
        <w:fldChar w:fldCharType="separate"/>
      </w:r>
      <w:r w:rsidRPr="0064267A">
        <w:rPr>
          <w:rFonts w:ascii="Times New Roman" w:hAnsi="Times New Roman" w:cs="Times New Roman"/>
          <w:noProof/>
          <w:color w:val="auto"/>
          <w:sz w:val="28"/>
          <w:szCs w:val="28"/>
        </w:rPr>
        <w:t>21</w:t>
      </w:r>
      <w:r w:rsidRPr="0064267A">
        <w:rPr>
          <w:rFonts w:ascii="Times New Roman" w:hAnsi="Times New Roman" w:cs="Times New Roman"/>
          <w:color w:val="auto"/>
          <w:sz w:val="28"/>
          <w:szCs w:val="28"/>
        </w:rPr>
        <w:fldChar w:fldCharType="end"/>
      </w:r>
      <w:r w:rsidRPr="0064267A">
        <w:rPr>
          <w:rFonts w:ascii="Times New Roman" w:hAnsi="Times New Roman" w:cs="Times New Roman"/>
          <w:color w:val="auto"/>
          <w:sz w:val="28"/>
          <w:szCs w:val="28"/>
        </w:rPr>
        <w:t xml:space="preserve"> ; </w:t>
      </w:r>
      <w:ins w:id="428" w:author="NANSSEU NJINGANG, Jobert Richie" w:date="2025-10-30T15:35:00Z" w16du:dateUtc="2025-10-30T13:35:00Z">
        <w:r w:rsidR="00252365">
          <w:rPr>
            <w:rFonts w:ascii="Times New Roman" w:hAnsi="Times New Roman" w:cs="Times New Roman"/>
            <w:color w:val="auto"/>
            <w:sz w:val="28"/>
            <w:szCs w:val="28"/>
          </w:rPr>
          <w:t>R</w:t>
        </w:r>
      </w:ins>
      <w:del w:id="429" w:author="NANSSEU NJINGANG, Jobert Richie" w:date="2025-10-30T15:35:00Z" w16du:dateUtc="2025-10-30T13:35:00Z">
        <w:r w:rsidRPr="0064267A" w:rsidDel="00252365">
          <w:rPr>
            <w:rFonts w:ascii="Times New Roman" w:hAnsi="Times New Roman" w:cs="Times New Roman"/>
            <w:color w:val="auto"/>
            <w:sz w:val="28"/>
            <w:szCs w:val="28"/>
          </w:rPr>
          <w:delText>r</w:delText>
        </w:r>
      </w:del>
      <w:r w:rsidRPr="0064267A">
        <w:rPr>
          <w:rFonts w:ascii="Times New Roman" w:hAnsi="Times New Roman" w:cs="Times New Roman"/>
          <w:color w:val="auto"/>
          <w:sz w:val="28"/>
          <w:szCs w:val="28"/>
        </w:rPr>
        <w:t xml:space="preserve">épartition </w:t>
      </w:r>
      <w:ins w:id="430" w:author="NANSSEU NJINGANG, Jobert Richie" w:date="2025-10-30T15:35:00Z" w16du:dateUtc="2025-10-30T13:35:00Z">
        <w:r w:rsidR="00252365">
          <w:rPr>
            <w:rFonts w:ascii="Times New Roman" w:hAnsi="Times New Roman" w:cs="Times New Roman"/>
            <w:color w:val="auto"/>
            <w:sz w:val="28"/>
            <w:szCs w:val="28"/>
          </w:rPr>
          <w:t xml:space="preserve">des patients </w:t>
        </w:r>
      </w:ins>
      <w:r w:rsidRPr="0064267A">
        <w:rPr>
          <w:rFonts w:ascii="Times New Roman" w:hAnsi="Times New Roman" w:cs="Times New Roman"/>
          <w:color w:val="auto"/>
          <w:sz w:val="28"/>
          <w:szCs w:val="28"/>
        </w:rPr>
        <w:t>selon la localisation des lésions</w:t>
      </w:r>
      <w:bookmarkEnd w:id="427"/>
    </w:p>
    <w:p w14:paraId="549A1346" w14:textId="4ADFF3E4" w:rsidR="00BB0396" w:rsidRPr="00BB0396" w:rsidRDefault="005D12A9" w:rsidP="001B170D">
      <w:pPr>
        <w:pStyle w:val="NormalWeb"/>
        <w:spacing w:line="360" w:lineRule="auto"/>
        <w:jc w:val="both"/>
        <w:rPr>
          <w:sz w:val="28"/>
          <w:szCs w:val="28"/>
        </w:rPr>
      </w:pPr>
      <w:del w:id="431" w:author="NANSSEU NJINGANG, Jobert Richie" w:date="2025-10-30T15:36:00Z" w16du:dateUtc="2025-10-30T13:36:00Z">
        <w:r w:rsidRPr="001B170D" w:rsidDel="00252365">
          <w:rPr>
            <w:sz w:val="28"/>
            <w:szCs w:val="28"/>
          </w:rPr>
          <w:delText>A l’analyse bivariée</w:delText>
        </w:r>
      </w:del>
      <w:ins w:id="432" w:author="NANSSEU NJINGANG, Jobert Richie" w:date="2025-10-30T15:36:00Z" w16du:dateUtc="2025-10-30T13:36:00Z">
        <w:r w:rsidR="00252365">
          <w:rPr>
            <w:sz w:val="28"/>
            <w:szCs w:val="28"/>
          </w:rPr>
          <w:t>En explorant l’évolution des sites lésionnels</w:t>
        </w:r>
      </w:ins>
      <w:r w:rsidRPr="001B170D">
        <w:rPr>
          <w:sz w:val="28"/>
          <w:szCs w:val="28"/>
        </w:rPr>
        <w:t xml:space="preserve">, </w:t>
      </w:r>
      <w:ins w:id="433" w:author="NANSSEU NJINGANG, Jobert Richie" w:date="2025-10-30T15:36:00Z" w16du:dateUtc="2025-10-30T13:36:00Z">
        <w:r w:rsidR="00252365">
          <w:rPr>
            <w:sz w:val="28"/>
            <w:szCs w:val="28"/>
          </w:rPr>
          <w:t>l</w:t>
        </w:r>
      </w:ins>
      <w:del w:id="434" w:author="NANSSEU NJINGANG, Jobert Richie" w:date="2025-10-30T15:36:00Z" w16du:dateUtc="2025-10-30T13:36:00Z">
        <w:r w:rsidR="00BB0396" w:rsidRPr="00BB0396" w:rsidDel="00252365">
          <w:rPr>
            <w:sz w:val="28"/>
            <w:szCs w:val="28"/>
          </w:rPr>
          <w:delText>L</w:delText>
        </w:r>
      </w:del>
      <w:r w:rsidR="00BB0396" w:rsidRPr="00BB0396">
        <w:rPr>
          <w:sz w:val="28"/>
          <w:szCs w:val="28"/>
        </w:rPr>
        <w:t xml:space="preserve">es aisselles comme site initial des lésions le sont restées chez 16 patients (32,7%). </w:t>
      </w:r>
      <w:del w:id="435" w:author="NANSSEU NJINGANG, Jobert Richie" w:date="2025-10-30T15:36:00Z" w16du:dateUtc="2025-10-30T13:36:00Z">
        <w:r w:rsidR="00BB0396" w:rsidRPr="00BB0396" w:rsidDel="00252365">
          <w:rPr>
            <w:sz w:val="28"/>
            <w:szCs w:val="28"/>
          </w:rPr>
          <w:delText>En outre</w:delText>
        </w:r>
      </w:del>
      <w:ins w:id="436" w:author="NANSSEU NJINGANG, Jobert Richie" w:date="2025-10-30T15:36:00Z" w16du:dateUtc="2025-10-30T13:36:00Z">
        <w:r w:rsidR="00252365">
          <w:rPr>
            <w:sz w:val="28"/>
            <w:szCs w:val="28"/>
          </w:rPr>
          <w:t>Cependant</w:t>
        </w:r>
      </w:ins>
      <w:r w:rsidR="00BB0396" w:rsidRPr="00BB0396">
        <w:rPr>
          <w:sz w:val="28"/>
          <w:szCs w:val="28"/>
        </w:rPr>
        <w:t>, ayant débuté exclusivement aux aisselles, les lésions ont évolué vers au moins un site additionnel chez 10 patients (20,4%)</w:t>
      </w:r>
      <w:r w:rsidR="0009372E" w:rsidRPr="001B170D">
        <w:rPr>
          <w:sz w:val="28"/>
          <w:szCs w:val="28"/>
        </w:rPr>
        <w:t xml:space="preserve"> comme l’illustre la </w:t>
      </w:r>
      <w:ins w:id="437" w:author="NANSSEU NJINGANG, Jobert Richie" w:date="2025-10-30T15:35:00Z" w16du:dateUtc="2025-10-30T13:35:00Z">
        <w:r w:rsidR="00252365">
          <w:rPr>
            <w:sz w:val="28"/>
            <w:szCs w:val="28"/>
          </w:rPr>
          <w:t>F</w:t>
        </w:r>
      </w:ins>
      <w:del w:id="438" w:author="NANSSEU NJINGANG, Jobert Richie" w:date="2025-10-30T15:35:00Z" w16du:dateUtc="2025-10-30T13:35:00Z">
        <w:r w:rsidR="0009372E" w:rsidRPr="001B170D" w:rsidDel="00252365">
          <w:rPr>
            <w:sz w:val="28"/>
            <w:szCs w:val="28"/>
          </w:rPr>
          <w:delText>f</w:delText>
        </w:r>
      </w:del>
      <w:r w:rsidR="0009372E" w:rsidRPr="001B170D">
        <w:rPr>
          <w:sz w:val="28"/>
          <w:szCs w:val="28"/>
        </w:rPr>
        <w:t>igure 2</w:t>
      </w:r>
      <w:r w:rsidR="0064267A">
        <w:rPr>
          <w:sz w:val="28"/>
          <w:szCs w:val="28"/>
        </w:rPr>
        <w:t>2</w:t>
      </w:r>
      <w:r w:rsidR="0009372E" w:rsidRPr="001B170D">
        <w:rPr>
          <w:sz w:val="28"/>
          <w:szCs w:val="28"/>
        </w:rPr>
        <w:t>.</w:t>
      </w:r>
    </w:p>
    <w:p w14:paraId="5A4B1E03" w14:textId="0A153E79" w:rsidR="00BB0396" w:rsidRPr="001B170D" w:rsidRDefault="00BB0396" w:rsidP="00252365">
      <w:pPr>
        <w:pStyle w:val="NormalWeb"/>
        <w:spacing w:line="360" w:lineRule="auto"/>
        <w:jc w:val="center"/>
        <w:rPr>
          <w:sz w:val="28"/>
          <w:szCs w:val="28"/>
        </w:rPr>
        <w:pPrChange w:id="439" w:author="NANSSEU NJINGANG, Jobert Richie" w:date="2025-10-30T15:34:00Z" w16du:dateUtc="2025-10-30T13:34:00Z">
          <w:pPr>
            <w:pStyle w:val="NormalWeb"/>
            <w:spacing w:line="360" w:lineRule="auto"/>
            <w:jc w:val="both"/>
          </w:pPr>
        </w:pPrChange>
      </w:pPr>
      <w:r w:rsidRPr="001B170D">
        <w:rPr>
          <w:noProof/>
          <w:sz w:val="28"/>
          <w:szCs w:val="28"/>
        </w:rPr>
        <w:lastRenderedPageBreak/>
        <w:drawing>
          <wp:inline distT="0" distB="0" distL="0" distR="0" wp14:anchorId="064676ED" wp14:editId="24661E66">
            <wp:extent cx="5336088" cy="3998536"/>
            <wp:effectExtent l="0" t="0" r="0" b="2540"/>
            <wp:docPr id="200132503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36088" cy="3998536"/>
                    </a:xfrm>
                    <a:prstGeom prst="rect">
                      <a:avLst/>
                    </a:prstGeom>
                    <a:noFill/>
                    <a:ln>
                      <a:noFill/>
                    </a:ln>
                  </pic:spPr>
                </pic:pic>
              </a:graphicData>
            </a:graphic>
          </wp:inline>
        </w:drawing>
      </w:r>
    </w:p>
    <w:p w14:paraId="5B2A8536" w14:textId="2AABDBB2" w:rsidR="0064267A" w:rsidRPr="0064267A" w:rsidRDefault="00BB0396" w:rsidP="0064267A">
      <w:pPr>
        <w:pStyle w:val="Lgende"/>
        <w:spacing w:line="360" w:lineRule="auto"/>
        <w:jc w:val="both"/>
        <w:rPr>
          <w:rFonts w:ascii="Times New Roman" w:hAnsi="Times New Roman" w:cs="Times New Roman"/>
          <w:color w:val="auto"/>
          <w:sz w:val="28"/>
          <w:szCs w:val="28"/>
        </w:rPr>
      </w:pPr>
      <w:bookmarkStart w:id="440" w:name="_Toc212464557"/>
      <w:r w:rsidRPr="0064267A">
        <w:rPr>
          <w:rFonts w:ascii="Times New Roman" w:hAnsi="Times New Roman" w:cs="Times New Roman"/>
          <w:color w:val="auto"/>
          <w:sz w:val="28"/>
          <w:szCs w:val="28"/>
        </w:rPr>
        <w:t xml:space="preserve">Figure </w:t>
      </w:r>
      <w:r w:rsidRPr="0064267A">
        <w:rPr>
          <w:rFonts w:ascii="Times New Roman" w:hAnsi="Times New Roman" w:cs="Times New Roman"/>
          <w:color w:val="auto"/>
          <w:sz w:val="28"/>
          <w:szCs w:val="28"/>
        </w:rPr>
        <w:fldChar w:fldCharType="begin"/>
      </w:r>
      <w:r w:rsidRPr="0064267A">
        <w:rPr>
          <w:rFonts w:ascii="Times New Roman" w:hAnsi="Times New Roman" w:cs="Times New Roman"/>
          <w:color w:val="auto"/>
          <w:sz w:val="28"/>
          <w:szCs w:val="28"/>
        </w:rPr>
        <w:instrText xml:space="preserve"> SEQ Figure \* ARABIC </w:instrText>
      </w:r>
      <w:r w:rsidRPr="0064267A">
        <w:rPr>
          <w:rFonts w:ascii="Times New Roman" w:hAnsi="Times New Roman" w:cs="Times New Roman"/>
          <w:color w:val="auto"/>
          <w:sz w:val="28"/>
          <w:szCs w:val="28"/>
        </w:rPr>
        <w:fldChar w:fldCharType="separate"/>
      </w:r>
      <w:r w:rsidR="0064267A" w:rsidRPr="0064267A">
        <w:rPr>
          <w:rFonts w:ascii="Times New Roman" w:hAnsi="Times New Roman" w:cs="Times New Roman"/>
          <w:noProof/>
          <w:color w:val="auto"/>
          <w:sz w:val="28"/>
          <w:szCs w:val="28"/>
        </w:rPr>
        <w:t>22</w:t>
      </w:r>
      <w:r w:rsidRPr="0064267A">
        <w:rPr>
          <w:rFonts w:ascii="Times New Roman" w:hAnsi="Times New Roman" w:cs="Times New Roman"/>
          <w:color w:val="auto"/>
          <w:sz w:val="28"/>
          <w:szCs w:val="28"/>
        </w:rPr>
        <w:fldChar w:fldCharType="end"/>
      </w:r>
      <w:r w:rsidRPr="0064267A">
        <w:rPr>
          <w:rFonts w:ascii="Times New Roman" w:hAnsi="Times New Roman" w:cs="Times New Roman"/>
          <w:color w:val="auto"/>
          <w:sz w:val="28"/>
          <w:szCs w:val="28"/>
        </w:rPr>
        <w:t xml:space="preserve"> : </w:t>
      </w:r>
      <w:del w:id="441" w:author="NANSSEU NJINGANG, Jobert Richie" w:date="2025-10-30T15:36:00Z" w16du:dateUtc="2025-10-30T13:36:00Z">
        <w:r w:rsidRPr="0064267A" w:rsidDel="00252365">
          <w:rPr>
            <w:rFonts w:ascii="Times New Roman" w:hAnsi="Times New Roman" w:cs="Times New Roman"/>
            <w:color w:val="auto"/>
            <w:sz w:val="28"/>
            <w:szCs w:val="28"/>
          </w:rPr>
          <w:delText>p</w:delText>
        </w:r>
      </w:del>
      <w:ins w:id="442" w:author="NANSSEU NJINGANG, Jobert Richie" w:date="2025-10-30T15:36:00Z" w16du:dateUtc="2025-10-30T13:36:00Z">
        <w:r w:rsidR="00252365">
          <w:rPr>
            <w:rFonts w:ascii="Times New Roman" w:hAnsi="Times New Roman" w:cs="Times New Roman"/>
            <w:color w:val="auto"/>
            <w:sz w:val="28"/>
            <w:szCs w:val="28"/>
          </w:rPr>
          <w:t>P</w:t>
        </w:r>
      </w:ins>
      <w:r w:rsidRPr="0064267A">
        <w:rPr>
          <w:rFonts w:ascii="Times New Roman" w:hAnsi="Times New Roman" w:cs="Times New Roman"/>
          <w:color w:val="auto"/>
          <w:sz w:val="28"/>
          <w:szCs w:val="28"/>
        </w:rPr>
        <w:t>rofil évolutif des sièges de</w:t>
      </w:r>
      <w:ins w:id="443" w:author="NANSSEU NJINGANG, Jobert Richie" w:date="2025-10-30T15:37:00Z" w16du:dateUtc="2025-10-30T13:37:00Z">
        <w:r w:rsidR="00252365">
          <w:rPr>
            <w:rFonts w:ascii="Times New Roman" w:hAnsi="Times New Roman" w:cs="Times New Roman"/>
            <w:color w:val="auto"/>
            <w:sz w:val="28"/>
            <w:szCs w:val="28"/>
          </w:rPr>
          <w:t>s</w:t>
        </w:r>
      </w:ins>
      <w:r w:rsidRPr="0064267A">
        <w:rPr>
          <w:rFonts w:ascii="Times New Roman" w:hAnsi="Times New Roman" w:cs="Times New Roman"/>
          <w:color w:val="auto"/>
          <w:sz w:val="28"/>
          <w:szCs w:val="28"/>
        </w:rPr>
        <w:t xml:space="preserve"> lésions</w:t>
      </w:r>
      <w:bookmarkEnd w:id="440"/>
    </w:p>
    <w:p w14:paraId="77FF0C69" w14:textId="19096BF5" w:rsidR="000D3D74" w:rsidRPr="0064267A" w:rsidRDefault="005612C6" w:rsidP="001B170D">
      <w:pPr>
        <w:spacing w:line="360" w:lineRule="auto"/>
        <w:jc w:val="both"/>
        <w:rPr>
          <w:rFonts w:ascii="Times New Roman" w:hAnsi="Times New Roman" w:cs="Times New Roman"/>
          <w:b/>
          <w:bCs/>
          <w:sz w:val="28"/>
          <w:szCs w:val="28"/>
        </w:rPr>
      </w:pPr>
      <w:r w:rsidRPr="0064267A">
        <w:rPr>
          <w:rFonts w:ascii="Times New Roman" w:hAnsi="Times New Roman" w:cs="Times New Roman"/>
          <w:b/>
          <w:bCs/>
          <w:sz w:val="28"/>
          <w:szCs w:val="28"/>
        </w:rPr>
        <w:t>3.</w:t>
      </w:r>
      <w:r w:rsidR="000D3D74" w:rsidRPr="0064267A">
        <w:rPr>
          <w:rFonts w:ascii="Times New Roman" w:hAnsi="Times New Roman" w:cs="Times New Roman"/>
          <w:b/>
          <w:bCs/>
          <w:sz w:val="28"/>
          <w:szCs w:val="28"/>
        </w:rPr>
        <w:t>2.4.</w:t>
      </w:r>
      <w:r w:rsidRPr="0064267A">
        <w:rPr>
          <w:rFonts w:ascii="Times New Roman" w:hAnsi="Times New Roman" w:cs="Times New Roman"/>
          <w:b/>
          <w:bCs/>
          <w:sz w:val="28"/>
          <w:szCs w:val="28"/>
        </w:rPr>
        <w:t>4</w:t>
      </w:r>
      <w:r w:rsidR="000D3D74" w:rsidRPr="0064267A">
        <w:rPr>
          <w:rFonts w:ascii="Times New Roman" w:hAnsi="Times New Roman" w:cs="Times New Roman"/>
          <w:b/>
          <w:bCs/>
          <w:sz w:val="28"/>
          <w:szCs w:val="28"/>
        </w:rPr>
        <w:t xml:space="preserve">. </w:t>
      </w:r>
      <w:r w:rsidR="0030754B" w:rsidRPr="0064267A">
        <w:rPr>
          <w:rFonts w:ascii="Times New Roman" w:hAnsi="Times New Roman" w:cs="Times New Roman"/>
          <w:b/>
          <w:bCs/>
          <w:sz w:val="28"/>
          <w:szCs w:val="28"/>
        </w:rPr>
        <w:t>Types</w:t>
      </w:r>
      <w:r w:rsidR="00627BD9" w:rsidRPr="0064267A">
        <w:rPr>
          <w:rFonts w:ascii="Times New Roman" w:hAnsi="Times New Roman" w:cs="Times New Roman"/>
          <w:b/>
          <w:bCs/>
          <w:sz w:val="28"/>
          <w:szCs w:val="28"/>
        </w:rPr>
        <w:t xml:space="preserve"> de lésions</w:t>
      </w:r>
    </w:p>
    <w:p w14:paraId="72ED8A69" w14:textId="0A34C0D6" w:rsidR="00A55E1D" w:rsidRPr="00A55E1D" w:rsidRDefault="00A55E1D" w:rsidP="001B170D">
      <w:pPr>
        <w:spacing w:line="360" w:lineRule="auto"/>
        <w:jc w:val="both"/>
        <w:rPr>
          <w:rFonts w:ascii="Times New Roman" w:hAnsi="Times New Roman" w:cs="Times New Roman"/>
          <w:sz w:val="28"/>
          <w:szCs w:val="28"/>
        </w:rPr>
      </w:pPr>
      <w:r w:rsidRPr="00A55E1D">
        <w:rPr>
          <w:rFonts w:ascii="Times New Roman" w:hAnsi="Times New Roman" w:cs="Times New Roman"/>
          <w:sz w:val="28"/>
          <w:szCs w:val="28"/>
        </w:rPr>
        <w:t xml:space="preserve">Les nodules représentent la lésion la plus prépondérante, </w:t>
      </w:r>
      <w:r w:rsidR="00A86A27" w:rsidRPr="001B170D">
        <w:rPr>
          <w:rFonts w:ascii="Times New Roman" w:hAnsi="Times New Roman" w:cs="Times New Roman"/>
          <w:sz w:val="28"/>
          <w:szCs w:val="28"/>
        </w:rPr>
        <w:t>objectivée</w:t>
      </w:r>
      <w:r w:rsidRPr="00A55E1D">
        <w:rPr>
          <w:rFonts w:ascii="Times New Roman" w:hAnsi="Times New Roman" w:cs="Times New Roman"/>
          <w:sz w:val="28"/>
          <w:szCs w:val="28"/>
        </w:rPr>
        <w:t xml:space="preserve"> chez 39 patients (79,6</w:t>
      </w:r>
      <w:r w:rsidR="00A86A27" w:rsidRPr="001B170D">
        <w:rPr>
          <w:rFonts w:ascii="Times New Roman" w:hAnsi="Times New Roman" w:cs="Times New Roman"/>
          <w:sz w:val="28"/>
          <w:szCs w:val="28"/>
        </w:rPr>
        <w:t>%</w:t>
      </w:r>
      <w:r w:rsidRPr="00A55E1D">
        <w:rPr>
          <w:rFonts w:ascii="Times New Roman" w:hAnsi="Times New Roman" w:cs="Times New Roman"/>
          <w:sz w:val="28"/>
          <w:szCs w:val="28"/>
        </w:rPr>
        <w:t>). Ensuite sont retrouvées les masses abcédées, notamment chez 23 patients (46,9%), et les fistules chez 19 patients (38,8%). Par ailleurs, près de 32 patients (65,3%) ont plus d’un type de lésions</w:t>
      </w:r>
      <w:ins w:id="444" w:author="NANSSEU NJINGANG, Jobert Richie" w:date="2025-10-30T15:38:00Z" w16du:dateUtc="2025-10-30T13:38:00Z">
        <w:r w:rsidR="00252365">
          <w:rPr>
            <w:rFonts w:ascii="Times New Roman" w:hAnsi="Times New Roman" w:cs="Times New Roman"/>
            <w:sz w:val="28"/>
            <w:szCs w:val="28"/>
          </w:rPr>
          <w:t xml:space="preserve"> </w:t>
        </w:r>
      </w:ins>
      <w:r w:rsidR="0064267A">
        <w:rPr>
          <w:rFonts w:ascii="Times New Roman" w:hAnsi="Times New Roman" w:cs="Times New Roman"/>
          <w:sz w:val="28"/>
          <w:szCs w:val="28"/>
        </w:rPr>
        <w:t>(</w:t>
      </w:r>
      <w:del w:id="445" w:author="NANSSEU NJINGANG, Jobert Richie" w:date="2025-10-30T15:38:00Z" w16du:dateUtc="2025-10-30T13:38:00Z">
        <w:r w:rsidR="0064267A" w:rsidDel="00252365">
          <w:rPr>
            <w:rFonts w:ascii="Times New Roman" w:hAnsi="Times New Roman" w:cs="Times New Roman"/>
            <w:sz w:val="28"/>
            <w:szCs w:val="28"/>
          </w:rPr>
          <w:delText>fig.</w:delText>
        </w:r>
      </w:del>
      <w:ins w:id="446" w:author="NANSSEU NJINGANG, Jobert Richie" w:date="2025-10-30T15:38:00Z" w16du:dateUtc="2025-10-30T13:38:00Z">
        <w:r w:rsidR="00252365">
          <w:rPr>
            <w:rFonts w:ascii="Times New Roman" w:hAnsi="Times New Roman" w:cs="Times New Roman"/>
            <w:sz w:val="28"/>
            <w:szCs w:val="28"/>
          </w:rPr>
          <w:t xml:space="preserve">Figure </w:t>
        </w:r>
      </w:ins>
      <w:r w:rsidR="0064267A">
        <w:rPr>
          <w:rFonts w:ascii="Times New Roman" w:hAnsi="Times New Roman" w:cs="Times New Roman"/>
          <w:sz w:val="28"/>
          <w:szCs w:val="28"/>
        </w:rPr>
        <w:t>23)</w:t>
      </w:r>
      <w:r w:rsidRPr="00A55E1D">
        <w:rPr>
          <w:rFonts w:ascii="Times New Roman" w:hAnsi="Times New Roman" w:cs="Times New Roman"/>
          <w:sz w:val="28"/>
          <w:szCs w:val="28"/>
        </w:rPr>
        <w:t>.</w:t>
      </w:r>
    </w:p>
    <w:p w14:paraId="6065AAC4" w14:textId="74B87EEE" w:rsidR="0030754B" w:rsidRPr="001B170D" w:rsidRDefault="0030754B" w:rsidP="001B170D">
      <w:pPr>
        <w:pStyle w:val="NormalWeb"/>
        <w:spacing w:line="360" w:lineRule="auto"/>
        <w:jc w:val="both"/>
        <w:rPr>
          <w:sz w:val="28"/>
          <w:szCs w:val="28"/>
        </w:rPr>
      </w:pPr>
      <w:r w:rsidRPr="001B170D">
        <w:rPr>
          <w:noProof/>
          <w:sz w:val="28"/>
          <w:szCs w:val="28"/>
        </w:rPr>
        <w:lastRenderedPageBreak/>
        <w:drawing>
          <wp:inline distT="0" distB="0" distL="0" distR="0" wp14:anchorId="4348F181" wp14:editId="27F8CD19">
            <wp:extent cx="5439104" cy="3262743"/>
            <wp:effectExtent l="0" t="0" r="9525" b="0"/>
            <wp:docPr id="125143000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8354" cy="3268292"/>
                    </a:xfrm>
                    <a:prstGeom prst="rect">
                      <a:avLst/>
                    </a:prstGeom>
                    <a:noFill/>
                    <a:ln>
                      <a:noFill/>
                    </a:ln>
                  </pic:spPr>
                </pic:pic>
              </a:graphicData>
            </a:graphic>
          </wp:inline>
        </w:drawing>
      </w:r>
    </w:p>
    <w:p w14:paraId="7A1CA624" w14:textId="2D40226F" w:rsidR="00A008E1" w:rsidRDefault="00C928D4" w:rsidP="0064267A">
      <w:pPr>
        <w:pStyle w:val="Lgende"/>
        <w:spacing w:line="360" w:lineRule="auto"/>
        <w:jc w:val="both"/>
        <w:rPr>
          <w:rFonts w:ascii="Times New Roman" w:hAnsi="Times New Roman" w:cs="Times New Roman"/>
          <w:color w:val="auto"/>
          <w:sz w:val="28"/>
          <w:szCs w:val="28"/>
        </w:rPr>
      </w:pPr>
      <w:bookmarkStart w:id="447" w:name="_Toc212464558"/>
      <w:r w:rsidRPr="0064267A">
        <w:rPr>
          <w:rFonts w:ascii="Times New Roman" w:hAnsi="Times New Roman" w:cs="Times New Roman"/>
          <w:color w:val="auto"/>
          <w:sz w:val="28"/>
          <w:szCs w:val="28"/>
        </w:rPr>
        <w:t xml:space="preserve">Figure </w:t>
      </w:r>
      <w:r w:rsidRPr="0064267A">
        <w:rPr>
          <w:rFonts w:ascii="Times New Roman" w:hAnsi="Times New Roman" w:cs="Times New Roman"/>
          <w:color w:val="auto"/>
          <w:sz w:val="28"/>
          <w:szCs w:val="28"/>
        </w:rPr>
        <w:fldChar w:fldCharType="begin"/>
      </w:r>
      <w:r w:rsidRPr="0064267A">
        <w:rPr>
          <w:rFonts w:ascii="Times New Roman" w:hAnsi="Times New Roman" w:cs="Times New Roman"/>
          <w:color w:val="auto"/>
          <w:sz w:val="28"/>
          <w:szCs w:val="28"/>
        </w:rPr>
        <w:instrText xml:space="preserve"> SEQ Figure \* ARABIC </w:instrText>
      </w:r>
      <w:r w:rsidRPr="0064267A">
        <w:rPr>
          <w:rFonts w:ascii="Times New Roman" w:hAnsi="Times New Roman" w:cs="Times New Roman"/>
          <w:color w:val="auto"/>
          <w:sz w:val="28"/>
          <w:szCs w:val="28"/>
        </w:rPr>
        <w:fldChar w:fldCharType="separate"/>
      </w:r>
      <w:r w:rsidR="0064267A" w:rsidRPr="0064267A">
        <w:rPr>
          <w:rFonts w:ascii="Times New Roman" w:hAnsi="Times New Roman" w:cs="Times New Roman"/>
          <w:noProof/>
          <w:color w:val="auto"/>
          <w:sz w:val="28"/>
          <w:szCs w:val="28"/>
        </w:rPr>
        <w:t>23</w:t>
      </w:r>
      <w:r w:rsidRPr="0064267A">
        <w:rPr>
          <w:rFonts w:ascii="Times New Roman" w:hAnsi="Times New Roman" w:cs="Times New Roman"/>
          <w:color w:val="auto"/>
          <w:sz w:val="28"/>
          <w:szCs w:val="28"/>
        </w:rPr>
        <w:fldChar w:fldCharType="end"/>
      </w:r>
      <w:r w:rsidRPr="0064267A">
        <w:rPr>
          <w:rFonts w:ascii="Times New Roman" w:hAnsi="Times New Roman" w:cs="Times New Roman"/>
          <w:color w:val="auto"/>
          <w:sz w:val="28"/>
          <w:szCs w:val="28"/>
        </w:rPr>
        <w:t xml:space="preserve"> : </w:t>
      </w:r>
      <w:del w:id="448" w:author="NANSSEU NJINGANG, Jobert Richie" w:date="2025-10-30T15:38:00Z" w16du:dateUtc="2025-10-30T13:38:00Z">
        <w:r w:rsidRPr="0064267A" w:rsidDel="00252365">
          <w:rPr>
            <w:rFonts w:ascii="Times New Roman" w:hAnsi="Times New Roman" w:cs="Times New Roman"/>
            <w:color w:val="auto"/>
            <w:sz w:val="28"/>
            <w:szCs w:val="28"/>
          </w:rPr>
          <w:delText>t</w:delText>
        </w:r>
      </w:del>
      <w:ins w:id="449" w:author="NANSSEU NJINGANG, Jobert Richie" w:date="2025-10-30T15:38:00Z" w16du:dateUtc="2025-10-30T13:38:00Z">
        <w:r w:rsidR="00252365">
          <w:rPr>
            <w:rFonts w:ascii="Times New Roman" w:hAnsi="Times New Roman" w:cs="Times New Roman"/>
            <w:color w:val="auto"/>
            <w:sz w:val="28"/>
            <w:szCs w:val="28"/>
          </w:rPr>
          <w:t>T</w:t>
        </w:r>
      </w:ins>
      <w:r w:rsidRPr="0064267A">
        <w:rPr>
          <w:rFonts w:ascii="Times New Roman" w:hAnsi="Times New Roman" w:cs="Times New Roman"/>
          <w:color w:val="auto"/>
          <w:sz w:val="28"/>
          <w:szCs w:val="28"/>
        </w:rPr>
        <w:t>ypes de lésions présents chez nos patients</w:t>
      </w:r>
      <w:bookmarkEnd w:id="447"/>
    </w:p>
    <w:p w14:paraId="743A45D2" w14:textId="77777777" w:rsidR="0064267A" w:rsidRDefault="0064267A" w:rsidP="0064267A"/>
    <w:p w14:paraId="52F57214" w14:textId="77777777" w:rsidR="0064267A" w:rsidRDefault="0064267A" w:rsidP="0064267A"/>
    <w:p w14:paraId="32E01257" w14:textId="77777777" w:rsidR="0064267A" w:rsidRDefault="0064267A" w:rsidP="0064267A"/>
    <w:p w14:paraId="164D58A9" w14:textId="77777777" w:rsidR="0064267A" w:rsidRDefault="0064267A" w:rsidP="0064267A"/>
    <w:p w14:paraId="63DEE84D" w14:textId="77777777" w:rsidR="0064267A" w:rsidRDefault="0064267A" w:rsidP="0064267A"/>
    <w:p w14:paraId="25735752" w14:textId="77777777" w:rsidR="0064267A" w:rsidRDefault="0064267A" w:rsidP="0064267A"/>
    <w:p w14:paraId="25B8FE5F" w14:textId="77777777" w:rsidR="0064267A" w:rsidRDefault="0064267A" w:rsidP="0064267A"/>
    <w:p w14:paraId="280FB303" w14:textId="77777777" w:rsidR="0064267A" w:rsidRDefault="0064267A" w:rsidP="0064267A"/>
    <w:p w14:paraId="0101208D" w14:textId="77777777" w:rsidR="0064267A" w:rsidRDefault="0064267A" w:rsidP="0064267A"/>
    <w:p w14:paraId="7985D30B" w14:textId="77777777" w:rsidR="0064267A" w:rsidRDefault="0064267A" w:rsidP="0064267A"/>
    <w:p w14:paraId="3F368723" w14:textId="77777777" w:rsidR="0064267A" w:rsidRPr="0064267A" w:rsidRDefault="0064267A" w:rsidP="0064267A"/>
    <w:p w14:paraId="2D6AD7B9" w14:textId="6765EB59" w:rsidR="006E6DDB" w:rsidRPr="0064267A" w:rsidRDefault="006E4C33" w:rsidP="001B170D">
      <w:pPr>
        <w:spacing w:line="360" w:lineRule="auto"/>
        <w:jc w:val="both"/>
        <w:rPr>
          <w:rFonts w:ascii="Times New Roman" w:hAnsi="Times New Roman" w:cs="Times New Roman"/>
          <w:b/>
          <w:bCs/>
          <w:sz w:val="28"/>
          <w:szCs w:val="28"/>
        </w:rPr>
      </w:pPr>
      <w:r w:rsidRPr="0064267A">
        <w:rPr>
          <w:rFonts w:ascii="Times New Roman" w:hAnsi="Times New Roman" w:cs="Times New Roman"/>
          <w:b/>
          <w:bCs/>
          <w:sz w:val="28"/>
          <w:szCs w:val="28"/>
        </w:rPr>
        <w:t>3.2.4.5.</w:t>
      </w:r>
      <w:r w:rsidR="004D6CEA" w:rsidRPr="0064267A">
        <w:rPr>
          <w:rFonts w:ascii="Times New Roman" w:hAnsi="Times New Roman" w:cs="Times New Roman"/>
          <w:b/>
          <w:bCs/>
          <w:sz w:val="28"/>
          <w:szCs w:val="28"/>
        </w:rPr>
        <w:t xml:space="preserve"> Stade de la maladie </w:t>
      </w:r>
    </w:p>
    <w:p w14:paraId="6CF4A54D" w14:textId="39303CAE" w:rsidR="006E6DDB" w:rsidRPr="001B170D" w:rsidRDefault="00DF101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Selon la classification de Hurley, </w:t>
      </w:r>
      <w:r w:rsidR="00A76625" w:rsidRPr="001B170D">
        <w:rPr>
          <w:rFonts w:ascii="Times New Roman" w:hAnsi="Times New Roman" w:cs="Times New Roman"/>
          <w:sz w:val="28"/>
          <w:szCs w:val="28"/>
        </w:rPr>
        <w:t xml:space="preserve">57,1% </w:t>
      </w:r>
      <w:r w:rsidR="00C60F0A" w:rsidRPr="001B170D">
        <w:rPr>
          <w:rFonts w:ascii="Times New Roman" w:hAnsi="Times New Roman" w:cs="Times New Roman"/>
          <w:sz w:val="28"/>
          <w:szCs w:val="28"/>
        </w:rPr>
        <w:t>(</w:t>
      </w:r>
      <w:ins w:id="450" w:author="NANSSEU NJINGANG, Jobert Richie" w:date="2025-10-30T15:39:00Z" w16du:dateUtc="2025-10-30T13:39:00Z">
        <w:r w:rsidR="00252365">
          <w:rPr>
            <w:rFonts w:ascii="Times New Roman" w:hAnsi="Times New Roman" w:cs="Times New Roman"/>
            <w:sz w:val="28"/>
            <w:szCs w:val="28"/>
          </w:rPr>
          <w:t xml:space="preserve">n = </w:t>
        </w:r>
      </w:ins>
      <w:r w:rsidR="00C60F0A" w:rsidRPr="001B170D">
        <w:rPr>
          <w:rFonts w:ascii="Times New Roman" w:hAnsi="Times New Roman" w:cs="Times New Roman"/>
          <w:sz w:val="28"/>
          <w:szCs w:val="28"/>
        </w:rPr>
        <w:t xml:space="preserve">28) </w:t>
      </w:r>
      <w:r w:rsidRPr="001B170D">
        <w:rPr>
          <w:rFonts w:ascii="Times New Roman" w:hAnsi="Times New Roman" w:cs="Times New Roman"/>
          <w:sz w:val="28"/>
          <w:szCs w:val="28"/>
        </w:rPr>
        <w:t xml:space="preserve">de nos patients </w:t>
      </w:r>
      <w:r w:rsidR="00330833">
        <w:rPr>
          <w:rFonts w:ascii="Times New Roman" w:hAnsi="Times New Roman" w:cs="Times New Roman"/>
          <w:sz w:val="28"/>
          <w:szCs w:val="28"/>
        </w:rPr>
        <w:t>sont</w:t>
      </w:r>
      <w:r w:rsidRPr="001B170D">
        <w:rPr>
          <w:rFonts w:ascii="Times New Roman" w:hAnsi="Times New Roman" w:cs="Times New Roman"/>
          <w:sz w:val="28"/>
          <w:szCs w:val="28"/>
        </w:rPr>
        <w:t xml:space="preserve"> au stade 1</w:t>
      </w:r>
      <w:ins w:id="451" w:author="NANSSEU NJINGANG, Jobert Richie" w:date="2025-10-30T15:40:00Z" w16du:dateUtc="2025-10-30T13:40:00Z">
        <w:r w:rsidR="006003E8">
          <w:rPr>
            <w:rFonts w:ascii="Times New Roman" w:hAnsi="Times New Roman" w:cs="Times New Roman"/>
            <w:sz w:val="28"/>
            <w:szCs w:val="28"/>
          </w:rPr>
          <w:t>,</w:t>
        </w:r>
      </w:ins>
      <w:del w:id="452" w:author="NANSSEU NJINGANG, Jobert Richie" w:date="2025-10-30T15:40:00Z" w16du:dateUtc="2025-10-30T13:40:00Z">
        <w:r w:rsidR="00A76625" w:rsidRPr="001B170D" w:rsidDel="006003E8">
          <w:rPr>
            <w:rFonts w:ascii="Times New Roman" w:hAnsi="Times New Roman" w:cs="Times New Roman"/>
            <w:sz w:val="28"/>
            <w:szCs w:val="28"/>
          </w:rPr>
          <w:delText> </w:delText>
        </w:r>
        <w:r w:rsidR="00684863" w:rsidRPr="001B170D" w:rsidDel="006003E8">
          <w:rPr>
            <w:rFonts w:ascii="Times New Roman" w:hAnsi="Times New Roman" w:cs="Times New Roman"/>
            <w:sz w:val="28"/>
            <w:szCs w:val="28"/>
          </w:rPr>
          <w:delText>;</w:delText>
        </w:r>
      </w:del>
      <w:r w:rsidR="00684863" w:rsidRPr="001B170D">
        <w:rPr>
          <w:rFonts w:ascii="Times New Roman" w:hAnsi="Times New Roman" w:cs="Times New Roman"/>
          <w:sz w:val="28"/>
          <w:szCs w:val="28"/>
        </w:rPr>
        <w:t xml:space="preserve"> 38</w:t>
      </w:r>
      <w:r w:rsidR="00A76625" w:rsidRPr="001B170D">
        <w:rPr>
          <w:rFonts w:ascii="Times New Roman" w:hAnsi="Times New Roman" w:cs="Times New Roman"/>
          <w:sz w:val="28"/>
          <w:szCs w:val="28"/>
        </w:rPr>
        <w:t>,8</w:t>
      </w:r>
      <w:r w:rsidR="00684863" w:rsidRPr="001B170D">
        <w:rPr>
          <w:rFonts w:ascii="Times New Roman" w:hAnsi="Times New Roman" w:cs="Times New Roman"/>
          <w:sz w:val="28"/>
          <w:szCs w:val="28"/>
        </w:rPr>
        <w:t xml:space="preserve">% </w:t>
      </w:r>
      <w:r w:rsidR="00C60F0A" w:rsidRPr="001B170D">
        <w:rPr>
          <w:rFonts w:ascii="Times New Roman" w:hAnsi="Times New Roman" w:cs="Times New Roman"/>
          <w:sz w:val="28"/>
          <w:szCs w:val="28"/>
        </w:rPr>
        <w:t>(</w:t>
      </w:r>
      <w:ins w:id="453" w:author="NANSSEU NJINGANG, Jobert Richie" w:date="2025-10-30T15:39:00Z" w16du:dateUtc="2025-10-30T13:39:00Z">
        <w:r w:rsidR="00252365">
          <w:rPr>
            <w:rFonts w:ascii="Times New Roman" w:hAnsi="Times New Roman" w:cs="Times New Roman"/>
            <w:sz w:val="28"/>
            <w:szCs w:val="28"/>
          </w:rPr>
          <w:t xml:space="preserve">n = </w:t>
        </w:r>
      </w:ins>
      <w:r w:rsidR="00C60F0A" w:rsidRPr="001B170D">
        <w:rPr>
          <w:rFonts w:ascii="Times New Roman" w:hAnsi="Times New Roman" w:cs="Times New Roman"/>
          <w:sz w:val="28"/>
          <w:szCs w:val="28"/>
        </w:rPr>
        <w:t xml:space="preserve">19) </w:t>
      </w:r>
      <w:r w:rsidR="00684863" w:rsidRPr="001B170D">
        <w:rPr>
          <w:rFonts w:ascii="Times New Roman" w:hAnsi="Times New Roman" w:cs="Times New Roman"/>
          <w:sz w:val="28"/>
          <w:szCs w:val="28"/>
        </w:rPr>
        <w:t>au</w:t>
      </w:r>
      <w:r w:rsidRPr="001B170D">
        <w:rPr>
          <w:rFonts w:ascii="Times New Roman" w:hAnsi="Times New Roman" w:cs="Times New Roman"/>
          <w:sz w:val="28"/>
          <w:szCs w:val="28"/>
        </w:rPr>
        <w:t xml:space="preserve"> stade 2 et </w:t>
      </w:r>
      <w:r w:rsidR="00A76625" w:rsidRPr="001B170D">
        <w:rPr>
          <w:rFonts w:ascii="Times New Roman" w:hAnsi="Times New Roman" w:cs="Times New Roman"/>
          <w:sz w:val="28"/>
          <w:szCs w:val="28"/>
        </w:rPr>
        <w:t>4,1</w:t>
      </w:r>
      <w:r w:rsidR="00BB0396" w:rsidRPr="001B170D">
        <w:rPr>
          <w:rFonts w:ascii="Times New Roman" w:hAnsi="Times New Roman" w:cs="Times New Roman"/>
          <w:sz w:val="28"/>
          <w:szCs w:val="28"/>
        </w:rPr>
        <w:t>% (</w:t>
      </w:r>
      <w:r w:rsidR="00C60F0A" w:rsidRPr="001B170D">
        <w:rPr>
          <w:rFonts w:ascii="Times New Roman" w:hAnsi="Times New Roman" w:cs="Times New Roman"/>
          <w:sz w:val="28"/>
          <w:szCs w:val="28"/>
        </w:rPr>
        <w:t>2)</w:t>
      </w:r>
      <w:r w:rsidR="00A76625" w:rsidRPr="001B170D">
        <w:rPr>
          <w:rFonts w:ascii="Times New Roman" w:hAnsi="Times New Roman" w:cs="Times New Roman"/>
          <w:sz w:val="28"/>
          <w:szCs w:val="28"/>
        </w:rPr>
        <w:t xml:space="preserve"> </w:t>
      </w:r>
      <w:ins w:id="454" w:author="NANSSEU NJINGANG, Jobert Richie" w:date="2025-10-30T15:39:00Z" w16du:dateUtc="2025-10-30T13:39:00Z">
        <w:r w:rsidR="00252365">
          <w:rPr>
            <w:rFonts w:ascii="Times New Roman" w:hAnsi="Times New Roman" w:cs="Times New Roman"/>
            <w:sz w:val="28"/>
            <w:szCs w:val="28"/>
          </w:rPr>
          <w:t xml:space="preserve">des patients sont </w:t>
        </w:r>
      </w:ins>
      <w:r w:rsidR="00684863" w:rsidRPr="001B170D">
        <w:rPr>
          <w:rFonts w:ascii="Times New Roman" w:hAnsi="Times New Roman" w:cs="Times New Roman"/>
          <w:sz w:val="28"/>
          <w:szCs w:val="28"/>
        </w:rPr>
        <w:t xml:space="preserve">au </w:t>
      </w:r>
      <w:r w:rsidRPr="001B170D">
        <w:rPr>
          <w:rFonts w:ascii="Times New Roman" w:hAnsi="Times New Roman" w:cs="Times New Roman"/>
          <w:sz w:val="28"/>
          <w:szCs w:val="28"/>
        </w:rPr>
        <w:t>stade 3</w:t>
      </w:r>
      <w:r w:rsidR="005C5786" w:rsidRPr="001B170D">
        <w:rPr>
          <w:rFonts w:ascii="Times New Roman" w:hAnsi="Times New Roman" w:cs="Times New Roman"/>
          <w:sz w:val="28"/>
          <w:szCs w:val="28"/>
        </w:rPr>
        <w:t xml:space="preserve"> </w:t>
      </w:r>
      <w:ins w:id="455" w:author="NANSSEU NJINGANG, Jobert Richie" w:date="2025-10-30T15:39:00Z" w16du:dateUtc="2025-10-30T13:39:00Z">
        <w:r w:rsidR="00252365">
          <w:rPr>
            <w:rFonts w:ascii="Times New Roman" w:hAnsi="Times New Roman" w:cs="Times New Roman"/>
            <w:sz w:val="28"/>
            <w:szCs w:val="28"/>
          </w:rPr>
          <w:t xml:space="preserve">de la maladie </w:t>
        </w:r>
      </w:ins>
      <w:r w:rsidR="005C5786" w:rsidRPr="001B170D">
        <w:rPr>
          <w:rFonts w:ascii="Times New Roman" w:hAnsi="Times New Roman" w:cs="Times New Roman"/>
          <w:sz w:val="28"/>
          <w:szCs w:val="28"/>
        </w:rPr>
        <w:t>(</w:t>
      </w:r>
      <w:del w:id="456" w:author="NANSSEU NJINGANG, Jobert Richie" w:date="2025-10-30T15:40:00Z" w16du:dateUtc="2025-10-30T13:40:00Z">
        <w:r w:rsidR="005C5786" w:rsidRPr="001B170D" w:rsidDel="00252365">
          <w:rPr>
            <w:rFonts w:ascii="Times New Roman" w:hAnsi="Times New Roman" w:cs="Times New Roman"/>
            <w:sz w:val="28"/>
            <w:szCs w:val="28"/>
          </w:rPr>
          <w:delText>fig.</w:delText>
        </w:r>
      </w:del>
      <w:ins w:id="457" w:author="NANSSEU NJINGANG, Jobert Richie" w:date="2025-10-30T15:40:00Z" w16du:dateUtc="2025-10-30T13:40:00Z">
        <w:r w:rsidR="00252365">
          <w:rPr>
            <w:rFonts w:ascii="Times New Roman" w:hAnsi="Times New Roman" w:cs="Times New Roman"/>
            <w:sz w:val="28"/>
            <w:szCs w:val="28"/>
          </w:rPr>
          <w:t xml:space="preserve">Figure </w:t>
        </w:r>
      </w:ins>
      <w:r w:rsidR="005004AA" w:rsidRPr="001B170D">
        <w:rPr>
          <w:rFonts w:ascii="Times New Roman" w:hAnsi="Times New Roman" w:cs="Times New Roman"/>
          <w:sz w:val="28"/>
          <w:szCs w:val="28"/>
        </w:rPr>
        <w:t>2</w:t>
      </w:r>
      <w:r w:rsidR="0064267A">
        <w:rPr>
          <w:rFonts w:ascii="Times New Roman" w:hAnsi="Times New Roman" w:cs="Times New Roman"/>
          <w:sz w:val="28"/>
          <w:szCs w:val="28"/>
        </w:rPr>
        <w:t>4</w:t>
      </w:r>
      <w:r w:rsidR="005C5786" w:rsidRPr="001B170D">
        <w:rPr>
          <w:rFonts w:ascii="Times New Roman" w:hAnsi="Times New Roman" w:cs="Times New Roman"/>
          <w:sz w:val="28"/>
          <w:szCs w:val="28"/>
        </w:rPr>
        <w:t>)</w:t>
      </w:r>
      <w:r w:rsidR="00A74D53" w:rsidRPr="001B170D">
        <w:rPr>
          <w:rFonts w:ascii="Times New Roman" w:hAnsi="Times New Roman" w:cs="Times New Roman"/>
          <w:sz w:val="28"/>
          <w:szCs w:val="28"/>
        </w:rPr>
        <w:t>.</w:t>
      </w:r>
    </w:p>
    <w:p w14:paraId="70457BD9" w14:textId="3C6F85A6" w:rsidR="006A0093" w:rsidRPr="001B170D" w:rsidRDefault="006A0093" w:rsidP="001B170D">
      <w:pPr>
        <w:pStyle w:val="NormalWeb"/>
        <w:spacing w:line="360" w:lineRule="auto"/>
        <w:jc w:val="both"/>
        <w:rPr>
          <w:sz w:val="28"/>
          <w:szCs w:val="28"/>
        </w:rPr>
      </w:pPr>
      <w:r w:rsidRPr="001B170D">
        <w:rPr>
          <w:noProof/>
          <w:sz w:val="28"/>
          <w:szCs w:val="28"/>
        </w:rPr>
        <w:lastRenderedPageBreak/>
        <w:drawing>
          <wp:inline distT="0" distB="0" distL="0" distR="0" wp14:anchorId="2D88B2F0" wp14:editId="2A4BCA33">
            <wp:extent cx="5461175" cy="4095279"/>
            <wp:effectExtent l="0" t="0" r="6350" b="635"/>
            <wp:docPr id="114566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2939" cy="4096602"/>
                    </a:xfrm>
                    <a:prstGeom prst="rect">
                      <a:avLst/>
                    </a:prstGeom>
                    <a:noFill/>
                    <a:ln>
                      <a:noFill/>
                    </a:ln>
                  </pic:spPr>
                </pic:pic>
              </a:graphicData>
            </a:graphic>
          </wp:inline>
        </w:drawing>
      </w:r>
    </w:p>
    <w:p w14:paraId="49FAC0B9" w14:textId="6328DD15" w:rsidR="00684863" w:rsidRDefault="006A0093" w:rsidP="0064267A">
      <w:pPr>
        <w:pStyle w:val="Lgende"/>
        <w:spacing w:line="360" w:lineRule="auto"/>
        <w:jc w:val="both"/>
        <w:rPr>
          <w:rFonts w:ascii="Times New Roman" w:hAnsi="Times New Roman" w:cs="Times New Roman"/>
          <w:color w:val="auto"/>
          <w:sz w:val="28"/>
          <w:szCs w:val="28"/>
        </w:rPr>
      </w:pPr>
      <w:bookmarkStart w:id="458" w:name="_Toc212464559"/>
      <w:r w:rsidRPr="0064267A">
        <w:rPr>
          <w:rFonts w:ascii="Times New Roman" w:hAnsi="Times New Roman" w:cs="Times New Roman"/>
          <w:color w:val="auto"/>
          <w:sz w:val="28"/>
          <w:szCs w:val="28"/>
        </w:rPr>
        <w:t xml:space="preserve">Figure </w:t>
      </w:r>
      <w:r w:rsidRPr="0064267A">
        <w:rPr>
          <w:rFonts w:ascii="Times New Roman" w:hAnsi="Times New Roman" w:cs="Times New Roman"/>
          <w:color w:val="auto"/>
          <w:sz w:val="28"/>
          <w:szCs w:val="28"/>
        </w:rPr>
        <w:fldChar w:fldCharType="begin"/>
      </w:r>
      <w:r w:rsidRPr="0064267A">
        <w:rPr>
          <w:rFonts w:ascii="Times New Roman" w:hAnsi="Times New Roman" w:cs="Times New Roman"/>
          <w:color w:val="auto"/>
          <w:sz w:val="28"/>
          <w:szCs w:val="28"/>
        </w:rPr>
        <w:instrText xml:space="preserve"> SEQ Figure \* ARABIC </w:instrText>
      </w:r>
      <w:r w:rsidRPr="0064267A">
        <w:rPr>
          <w:rFonts w:ascii="Times New Roman" w:hAnsi="Times New Roman" w:cs="Times New Roman"/>
          <w:color w:val="auto"/>
          <w:sz w:val="28"/>
          <w:szCs w:val="28"/>
        </w:rPr>
        <w:fldChar w:fldCharType="separate"/>
      </w:r>
      <w:r w:rsidR="0064267A" w:rsidRPr="0064267A">
        <w:rPr>
          <w:rFonts w:ascii="Times New Roman" w:hAnsi="Times New Roman" w:cs="Times New Roman"/>
          <w:noProof/>
          <w:color w:val="auto"/>
          <w:sz w:val="28"/>
          <w:szCs w:val="28"/>
        </w:rPr>
        <w:t>24</w:t>
      </w:r>
      <w:r w:rsidRPr="0064267A">
        <w:rPr>
          <w:rFonts w:ascii="Times New Roman" w:hAnsi="Times New Roman" w:cs="Times New Roman"/>
          <w:color w:val="auto"/>
          <w:sz w:val="28"/>
          <w:szCs w:val="28"/>
        </w:rPr>
        <w:fldChar w:fldCharType="end"/>
      </w:r>
      <w:r w:rsidR="009C2DC6" w:rsidRPr="0064267A">
        <w:rPr>
          <w:rFonts w:ascii="Times New Roman" w:hAnsi="Times New Roman" w:cs="Times New Roman"/>
          <w:color w:val="auto"/>
          <w:sz w:val="28"/>
          <w:szCs w:val="28"/>
        </w:rPr>
        <w:t xml:space="preserve"> : </w:t>
      </w:r>
      <w:ins w:id="459" w:author="NANSSEU NJINGANG, Jobert Richie" w:date="2025-10-30T15:40:00Z" w16du:dateUtc="2025-10-30T13:40:00Z">
        <w:r w:rsidR="006003E8">
          <w:rPr>
            <w:rFonts w:ascii="Times New Roman" w:hAnsi="Times New Roman" w:cs="Times New Roman"/>
            <w:color w:val="auto"/>
            <w:sz w:val="28"/>
            <w:szCs w:val="28"/>
          </w:rPr>
          <w:t>R</w:t>
        </w:r>
      </w:ins>
      <w:del w:id="460" w:author="NANSSEU NJINGANG, Jobert Richie" w:date="2025-10-30T15:40:00Z" w16du:dateUtc="2025-10-30T13:40:00Z">
        <w:r w:rsidR="009C2DC6" w:rsidRPr="0064267A" w:rsidDel="006003E8">
          <w:rPr>
            <w:rFonts w:ascii="Times New Roman" w:hAnsi="Times New Roman" w:cs="Times New Roman"/>
            <w:color w:val="auto"/>
            <w:sz w:val="28"/>
            <w:szCs w:val="28"/>
          </w:rPr>
          <w:delText>r</w:delText>
        </w:r>
      </w:del>
      <w:r w:rsidR="009C2DC6" w:rsidRPr="0064267A">
        <w:rPr>
          <w:rFonts w:ascii="Times New Roman" w:hAnsi="Times New Roman" w:cs="Times New Roman"/>
          <w:color w:val="auto"/>
          <w:sz w:val="28"/>
          <w:szCs w:val="28"/>
        </w:rPr>
        <w:t>épartition</w:t>
      </w:r>
      <w:r w:rsidRPr="0064267A">
        <w:rPr>
          <w:rFonts w:ascii="Times New Roman" w:hAnsi="Times New Roman" w:cs="Times New Roman"/>
          <w:color w:val="auto"/>
          <w:sz w:val="28"/>
          <w:szCs w:val="28"/>
        </w:rPr>
        <w:t xml:space="preserve"> </w:t>
      </w:r>
      <w:del w:id="461" w:author="NANSSEU NJINGANG, Jobert Richie" w:date="2025-10-30T15:41:00Z" w16du:dateUtc="2025-10-30T13:41:00Z">
        <w:r w:rsidRPr="0064267A" w:rsidDel="006003E8">
          <w:rPr>
            <w:rFonts w:ascii="Times New Roman" w:hAnsi="Times New Roman" w:cs="Times New Roman"/>
            <w:color w:val="auto"/>
            <w:sz w:val="28"/>
            <w:szCs w:val="28"/>
          </w:rPr>
          <w:delText>de nos</w:delText>
        </w:r>
      </w:del>
      <w:ins w:id="462" w:author="NANSSEU NJINGANG, Jobert Richie" w:date="2025-10-30T15:41:00Z" w16du:dateUtc="2025-10-30T13:41:00Z">
        <w:r w:rsidR="006003E8">
          <w:rPr>
            <w:rFonts w:ascii="Times New Roman" w:hAnsi="Times New Roman" w:cs="Times New Roman"/>
            <w:color w:val="auto"/>
            <w:sz w:val="28"/>
            <w:szCs w:val="28"/>
          </w:rPr>
          <w:t>des</w:t>
        </w:r>
      </w:ins>
      <w:r w:rsidRPr="0064267A">
        <w:rPr>
          <w:rFonts w:ascii="Times New Roman" w:hAnsi="Times New Roman" w:cs="Times New Roman"/>
          <w:color w:val="auto"/>
          <w:sz w:val="28"/>
          <w:szCs w:val="28"/>
        </w:rPr>
        <w:t xml:space="preserve"> patients selon la </w:t>
      </w:r>
      <w:r w:rsidR="009C2DC6" w:rsidRPr="0064267A">
        <w:rPr>
          <w:rFonts w:ascii="Times New Roman" w:hAnsi="Times New Roman" w:cs="Times New Roman"/>
          <w:color w:val="auto"/>
          <w:sz w:val="28"/>
          <w:szCs w:val="28"/>
        </w:rPr>
        <w:t>classification</w:t>
      </w:r>
      <w:r w:rsidRPr="0064267A">
        <w:rPr>
          <w:rFonts w:ascii="Times New Roman" w:hAnsi="Times New Roman" w:cs="Times New Roman"/>
          <w:color w:val="auto"/>
          <w:sz w:val="28"/>
          <w:szCs w:val="28"/>
        </w:rPr>
        <w:t xml:space="preserve"> de Hurley</w:t>
      </w:r>
      <w:bookmarkEnd w:id="458"/>
      <w:r w:rsidRPr="0064267A">
        <w:rPr>
          <w:rFonts w:ascii="Times New Roman" w:hAnsi="Times New Roman" w:cs="Times New Roman"/>
          <w:color w:val="auto"/>
          <w:sz w:val="28"/>
          <w:szCs w:val="28"/>
        </w:rPr>
        <w:t xml:space="preserve"> </w:t>
      </w:r>
    </w:p>
    <w:p w14:paraId="48017F98" w14:textId="77777777" w:rsidR="0064267A" w:rsidRPr="0064267A" w:rsidRDefault="0064267A" w:rsidP="0064267A"/>
    <w:p w14:paraId="36D347E7" w14:textId="3898C984" w:rsidR="00DB5E68" w:rsidRPr="0064267A" w:rsidRDefault="006E4C33" w:rsidP="001B170D">
      <w:pPr>
        <w:spacing w:line="360" w:lineRule="auto"/>
        <w:jc w:val="both"/>
        <w:rPr>
          <w:rFonts w:ascii="Times New Roman" w:hAnsi="Times New Roman" w:cs="Times New Roman"/>
          <w:b/>
          <w:bCs/>
          <w:sz w:val="28"/>
          <w:szCs w:val="28"/>
        </w:rPr>
      </w:pPr>
      <w:r w:rsidRPr="0064267A">
        <w:rPr>
          <w:rFonts w:ascii="Times New Roman" w:hAnsi="Times New Roman" w:cs="Times New Roman"/>
          <w:b/>
          <w:bCs/>
          <w:sz w:val="28"/>
          <w:szCs w:val="28"/>
        </w:rPr>
        <w:t>3.2.4.6</w:t>
      </w:r>
      <w:r w:rsidR="00684863" w:rsidRPr="0064267A">
        <w:rPr>
          <w:rFonts w:ascii="Times New Roman" w:hAnsi="Times New Roman" w:cs="Times New Roman"/>
          <w:b/>
          <w:bCs/>
          <w:sz w:val="28"/>
          <w:szCs w:val="28"/>
        </w:rPr>
        <w:t>. Dermatoses associées</w:t>
      </w:r>
    </w:p>
    <w:p w14:paraId="0C89DDE8" w14:textId="6C91C493" w:rsidR="000571EC" w:rsidRDefault="000571EC"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Les principales dermatoses associées </w:t>
      </w:r>
      <w:commentRangeStart w:id="463"/>
      <w:r w:rsidRPr="001B170D">
        <w:rPr>
          <w:rFonts w:ascii="Times New Roman" w:hAnsi="Times New Roman" w:cs="Times New Roman"/>
          <w:sz w:val="28"/>
          <w:szCs w:val="28"/>
        </w:rPr>
        <w:t xml:space="preserve">à l’HS </w:t>
      </w:r>
      <w:commentRangeEnd w:id="463"/>
      <w:r w:rsidR="006003E8">
        <w:rPr>
          <w:rStyle w:val="Marquedecommentaire"/>
        </w:rPr>
        <w:commentReference w:id="463"/>
      </w:r>
      <w:r w:rsidRPr="001B170D">
        <w:rPr>
          <w:rFonts w:ascii="Times New Roman" w:hAnsi="Times New Roman" w:cs="Times New Roman"/>
          <w:sz w:val="28"/>
          <w:szCs w:val="28"/>
        </w:rPr>
        <w:t xml:space="preserve">au moment du diagnostic </w:t>
      </w:r>
      <w:r w:rsidR="009C71EB">
        <w:rPr>
          <w:rFonts w:ascii="Times New Roman" w:hAnsi="Times New Roman" w:cs="Times New Roman"/>
          <w:sz w:val="28"/>
          <w:szCs w:val="28"/>
        </w:rPr>
        <w:t>son</w:t>
      </w:r>
      <w:r w:rsidRPr="001B170D">
        <w:rPr>
          <w:rFonts w:ascii="Times New Roman" w:hAnsi="Times New Roman" w:cs="Times New Roman"/>
          <w:sz w:val="28"/>
          <w:szCs w:val="28"/>
        </w:rPr>
        <w:t xml:space="preserve">t par ordre croissant </w:t>
      </w:r>
      <w:r w:rsidR="008A5D33" w:rsidRPr="001B170D">
        <w:rPr>
          <w:rFonts w:ascii="Times New Roman" w:hAnsi="Times New Roman" w:cs="Times New Roman"/>
          <w:sz w:val="28"/>
          <w:szCs w:val="28"/>
        </w:rPr>
        <w:t>l’acné (</w:t>
      </w:r>
      <w:r w:rsidR="00E9699F" w:rsidRPr="001B170D">
        <w:rPr>
          <w:rFonts w:ascii="Times New Roman" w:hAnsi="Times New Roman" w:cs="Times New Roman"/>
          <w:sz w:val="28"/>
          <w:szCs w:val="28"/>
        </w:rPr>
        <w:t xml:space="preserve">n = </w:t>
      </w:r>
      <w:r w:rsidR="00E33AE6" w:rsidRPr="001B170D">
        <w:rPr>
          <w:rFonts w:ascii="Times New Roman" w:hAnsi="Times New Roman" w:cs="Times New Roman"/>
          <w:sz w:val="28"/>
          <w:szCs w:val="28"/>
        </w:rPr>
        <w:t>14 ;</w:t>
      </w:r>
      <w:r w:rsidR="00E9699F" w:rsidRPr="001B170D">
        <w:rPr>
          <w:rFonts w:ascii="Times New Roman" w:hAnsi="Times New Roman" w:cs="Times New Roman"/>
          <w:sz w:val="28"/>
          <w:szCs w:val="28"/>
        </w:rPr>
        <w:t xml:space="preserve"> </w:t>
      </w:r>
      <w:r w:rsidR="00E11BD9" w:rsidRPr="001B170D">
        <w:rPr>
          <w:rFonts w:ascii="Times New Roman" w:hAnsi="Times New Roman" w:cs="Times New Roman"/>
          <w:sz w:val="28"/>
          <w:szCs w:val="28"/>
        </w:rPr>
        <w:t>28,6 %</w:t>
      </w:r>
      <w:r w:rsidR="005004AA" w:rsidRPr="001B170D">
        <w:rPr>
          <w:rFonts w:ascii="Times New Roman" w:hAnsi="Times New Roman" w:cs="Times New Roman"/>
          <w:sz w:val="28"/>
          <w:szCs w:val="28"/>
        </w:rPr>
        <w:t>),</w:t>
      </w:r>
      <w:r w:rsidRPr="001B170D">
        <w:rPr>
          <w:rFonts w:ascii="Times New Roman" w:hAnsi="Times New Roman" w:cs="Times New Roman"/>
          <w:sz w:val="28"/>
          <w:szCs w:val="28"/>
        </w:rPr>
        <w:t xml:space="preserve"> la cellulite </w:t>
      </w:r>
      <w:r w:rsidR="00E005A3" w:rsidRPr="001B170D">
        <w:rPr>
          <w:rFonts w:ascii="Times New Roman" w:hAnsi="Times New Roman" w:cs="Times New Roman"/>
          <w:sz w:val="28"/>
          <w:szCs w:val="28"/>
        </w:rPr>
        <w:t>disséquante</w:t>
      </w:r>
      <w:r w:rsidRPr="001B170D">
        <w:rPr>
          <w:rFonts w:ascii="Times New Roman" w:hAnsi="Times New Roman" w:cs="Times New Roman"/>
          <w:sz w:val="28"/>
          <w:szCs w:val="28"/>
        </w:rPr>
        <w:t xml:space="preserve"> du cuir </w:t>
      </w:r>
      <w:r w:rsidR="006E4C33" w:rsidRPr="001B170D">
        <w:rPr>
          <w:rFonts w:ascii="Times New Roman" w:hAnsi="Times New Roman" w:cs="Times New Roman"/>
          <w:sz w:val="28"/>
          <w:szCs w:val="28"/>
        </w:rPr>
        <w:t>chevelu (</w:t>
      </w:r>
      <w:r w:rsidR="00E9699F" w:rsidRPr="001B170D">
        <w:rPr>
          <w:rFonts w:ascii="Times New Roman" w:hAnsi="Times New Roman" w:cs="Times New Roman"/>
          <w:sz w:val="28"/>
          <w:szCs w:val="28"/>
        </w:rPr>
        <w:t xml:space="preserve">n = </w:t>
      </w:r>
      <w:r w:rsidR="0064267A" w:rsidRPr="001B170D">
        <w:rPr>
          <w:rFonts w:ascii="Times New Roman" w:hAnsi="Times New Roman" w:cs="Times New Roman"/>
          <w:sz w:val="28"/>
          <w:szCs w:val="28"/>
        </w:rPr>
        <w:t>4 ;</w:t>
      </w:r>
      <w:r w:rsidR="00E9699F" w:rsidRPr="001B170D">
        <w:rPr>
          <w:rFonts w:ascii="Times New Roman" w:hAnsi="Times New Roman" w:cs="Times New Roman"/>
          <w:sz w:val="28"/>
          <w:szCs w:val="28"/>
        </w:rPr>
        <w:t xml:space="preserve"> </w:t>
      </w:r>
      <w:r w:rsidR="00E11BD9" w:rsidRPr="001B170D">
        <w:rPr>
          <w:rFonts w:ascii="Times New Roman" w:hAnsi="Times New Roman" w:cs="Times New Roman"/>
          <w:sz w:val="28"/>
          <w:szCs w:val="28"/>
        </w:rPr>
        <w:t>8,2%),</w:t>
      </w:r>
      <w:ins w:id="464" w:author="NANSSEU NJINGANG, Jobert Richie" w:date="2025-10-30T15:42:00Z" w16du:dateUtc="2025-10-30T13:42:00Z">
        <w:r w:rsidR="006003E8">
          <w:rPr>
            <w:rFonts w:ascii="Times New Roman" w:hAnsi="Times New Roman" w:cs="Times New Roman"/>
            <w:sz w:val="28"/>
            <w:szCs w:val="28"/>
          </w:rPr>
          <w:t xml:space="preserve"> et</w:t>
        </w:r>
      </w:ins>
      <w:del w:id="465" w:author="NANSSEU NJINGANG, Jobert Richie" w:date="2025-10-30T15:41:00Z" w16du:dateUtc="2025-10-30T13:41:00Z">
        <w:r w:rsidRPr="001B170D" w:rsidDel="006003E8">
          <w:rPr>
            <w:rFonts w:ascii="Times New Roman" w:hAnsi="Times New Roman" w:cs="Times New Roman"/>
            <w:sz w:val="28"/>
            <w:szCs w:val="28"/>
          </w:rPr>
          <w:delText>1 cas de</w:delText>
        </w:r>
      </w:del>
      <w:ins w:id="466" w:author="NANSSEU NJINGANG, Jobert Richie" w:date="2025-10-30T15:41:00Z" w16du:dateUtc="2025-10-30T13:41:00Z">
        <w:r w:rsidR="006003E8">
          <w:rPr>
            <w:rFonts w:ascii="Times New Roman" w:hAnsi="Times New Roman" w:cs="Times New Roman"/>
            <w:sz w:val="28"/>
            <w:szCs w:val="28"/>
          </w:rPr>
          <w:t>et la</w:t>
        </w:r>
      </w:ins>
      <w:r w:rsidRPr="001B170D">
        <w:rPr>
          <w:rFonts w:ascii="Times New Roman" w:hAnsi="Times New Roman" w:cs="Times New Roman"/>
          <w:sz w:val="28"/>
          <w:szCs w:val="28"/>
        </w:rPr>
        <w:t xml:space="preserve"> folliculite de Quinquaud</w:t>
      </w:r>
      <w:ins w:id="467" w:author="NANSSEU NJINGANG, Jobert Richie" w:date="2025-10-30T15:41:00Z" w16du:dateUtc="2025-10-30T13:41:00Z">
        <w:r w:rsidR="006003E8">
          <w:rPr>
            <w:rFonts w:ascii="Times New Roman" w:hAnsi="Times New Roman" w:cs="Times New Roman"/>
            <w:sz w:val="28"/>
            <w:szCs w:val="28"/>
          </w:rPr>
          <w:t xml:space="preserve"> (n = 1 ;</w:t>
        </w:r>
      </w:ins>
      <w:ins w:id="468" w:author="NANSSEU NJINGANG, Jobert Richie" w:date="2025-10-30T15:42:00Z" w16du:dateUtc="2025-10-30T13:42:00Z">
        <w:r w:rsidR="006003E8">
          <w:rPr>
            <w:rFonts w:ascii="Times New Roman" w:hAnsi="Times New Roman" w:cs="Times New Roman"/>
            <w:sz w:val="28"/>
            <w:szCs w:val="28"/>
          </w:rPr>
          <w:t xml:space="preserve"> 2,</w:t>
        </w:r>
      </w:ins>
      <w:ins w:id="469" w:author="NANSSEU NJINGANG, Jobert Richie" w:date="2025-10-30T15:45:00Z" w16du:dateUtc="2025-10-30T13:45:00Z">
        <w:r w:rsidR="006003E8">
          <w:rPr>
            <w:rFonts w:ascii="Times New Roman" w:hAnsi="Times New Roman" w:cs="Times New Roman"/>
            <w:sz w:val="28"/>
            <w:szCs w:val="28"/>
          </w:rPr>
          <w:t>0</w:t>
        </w:r>
      </w:ins>
      <w:ins w:id="470" w:author="NANSSEU NJINGANG, Jobert Richie" w:date="2025-10-30T15:42:00Z" w16du:dateUtc="2025-10-30T13:42:00Z">
        <w:r w:rsidR="006003E8">
          <w:rPr>
            <w:rFonts w:ascii="Times New Roman" w:hAnsi="Times New Roman" w:cs="Times New Roman"/>
            <w:sz w:val="28"/>
            <w:szCs w:val="28"/>
          </w:rPr>
          <w:t>%)</w:t>
        </w:r>
      </w:ins>
      <w:r w:rsidRPr="001B170D">
        <w:rPr>
          <w:rFonts w:ascii="Times New Roman" w:hAnsi="Times New Roman" w:cs="Times New Roman"/>
          <w:sz w:val="28"/>
          <w:szCs w:val="28"/>
        </w:rPr>
        <w:t xml:space="preserve">. </w:t>
      </w:r>
      <w:ins w:id="471" w:author="NANSSEU NJINGANG, Jobert Richie" w:date="2025-10-30T15:42:00Z" w16du:dateUtc="2025-10-30T13:42:00Z">
        <w:r w:rsidR="006003E8">
          <w:rPr>
            <w:rFonts w:ascii="Times New Roman" w:hAnsi="Times New Roman" w:cs="Times New Roman"/>
            <w:sz w:val="28"/>
            <w:szCs w:val="28"/>
          </w:rPr>
          <w:t xml:space="preserve">Près de </w:t>
        </w:r>
      </w:ins>
      <w:r w:rsidR="00E11BD9" w:rsidRPr="001B170D">
        <w:rPr>
          <w:rFonts w:ascii="Times New Roman" w:hAnsi="Times New Roman" w:cs="Times New Roman"/>
          <w:sz w:val="28"/>
          <w:szCs w:val="28"/>
        </w:rPr>
        <w:t>57,1</w:t>
      </w:r>
      <w:r w:rsidR="00E33AE6" w:rsidRPr="001B170D">
        <w:rPr>
          <w:rFonts w:ascii="Times New Roman" w:hAnsi="Times New Roman" w:cs="Times New Roman"/>
          <w:sz w:val="28"/>
          <w:szCs w:val="28"/>
        </w:rPr>
        <w:t>% (</w:t>
      </w:r>
      <w:ins w:id="472" w:author="NANSSEU NJINGANG, Jobert Richie" w:date="2025-10-30T15:42:00Z" w16du:dateUtc="2025-10-30T13:42:00Z">
        <w:r w:rsidR="006003E8">
          <w:rPr>
            <w:rFonts w:ascii="Times New Roman" w:hAnsi="Times New Roman" w:cs="Times New Roman"/>
            <w:sz w:val="28"/>
            <w:szCs w:val="28"/>
          </w:rPr>
          <w:t xml:space="preserve">n = </w:t>
        </w:r>
      </w:ins>
      <w:r w:rsidR="004C2967" w:rsidRPr="001B170D">
        <w:rPr>
          <w:rFonts w:ascii="Times New Roman" w:hAnsi="Times New Roman" w:cs="Times New Roman"/>
          <w:sz w:val="28"/>
          <w:szCs w:val="28"/>
        </w:rPr>
        <w:t>28</w:t>
      </w:r>
      <w:r w:rsidR="009C2DC6" w:rsidRPr="001B170D">
        <w:rPr>
          <w:rFonts w:ascii="Times New Roman" w:hAnsi="Times New Roman" w:cs="Times New Roman"/>
          <w:sz w:val="28"/>
          <w:szCs w:val="28"/>
        </w:rPr>
        <w:t>)</w:t>
      </w:r>
      <w:r w:rsidR="00BC5D52" w:rsidRPr="001B170D">
        <w:rPr>
          <w:rFonts w:ascii="Times New Roman" w:hAnsi="Times New Roman" w:cs="Times New Roman"/>
          <w:sz w:val="28"/>
          <w:szCs w:val="28"/>
        </w:rPr>
        <w:t xml:space="preserve"> des patients </w:t>
      </w:r>
      <w:r w:rsidR="009C2DC6" w:rsidRPr="001B170D">
        <w:rPr>
          <w:rFonts w:ascii="Times New Roman" w:hAnsi="Times New Roman" w:cs="Times New Roman"/>
          <w:sz w:val="28"/>
          <w:szCs w:val="28"/>
        </w:rPr>
        <w:t>ne</w:t>
      </w:r>
      <w:r w:rsidRPr="001B170D">
        <w:rPr>
          <w:rFonts w:ascii="Times New Roman" w:hAnsi="Times New Roman" w:cs="Times New Roman"/>
          <w:sz w:val="28"/>
          <w:szCs w:val="28"/>
        </w:rPr>
        <w:t xml:space="preserve"> </w:t>
      </w:r>
      <w:commentRangeStart w:id="473"/>
      <w:r w:rsidRPr="001B170D">
        <w:rPr>
          <w:rFonts w:ascii="Times New Roman" w:hAnsi="Times New Roman" w:cs="Times New Roman"/>
          <w:sz w:val="28"/>
          <w:szCs w:val="28"/>
        </w:rPr>
        <w:t xml:space="preserve">présentaient </w:t>
      </w:r>
      <w:commentRangeEnd w:id="473"/>
      <w:r w:rsidR="006003E8">
        <w:rPr>
          <w:rStyle w:val="Marquedecommentaire"/>
        </w:rPr>
        <w:commentReference w:id="473"/>
      </w:r>
      <w:r w:rsidRPr="001B170D">
        <w:rPr>
          <w:rFonts w:ascii="Times New Roman" w:hAnsi="Times New Roman" w:cs="Times New Roman"/>
          <w:sz w:val="28"/>
          <w:szCs w:val="28"/>
        </w:rPr>
        <w:t xml:space="preserve">aucune </w:t>
      </w:r>
      <w:r w:rsidR="00E11BD9" w:rsidRPr="001B170D">
        <w:rPr>
          <w:rFonts w:ascii="Times New Roman" w:hAnsi="Times New Roman" w:cs="Times New Roman"/>
          <w:sz w:val="28"/>
          <w:szCs w:val="28"/>
        </w:rPr>
        <w:t>autre dermatose</w:t>
      </w:r>
      <w:r w:rsidRPr="001B170D">
        <w:rPr>
          <w:rFonts w:ascii="Times New Roman" w:hAnsi="Times New Roman" w:cs="Times New Roman"/>
          <w:sz w:val="28"/>
          <w:szCs w:val="28"/>
        </w:rPr>
        <w:t xml:space="preserve"> associée.</w:t>
      </w:r>
      <w:r w:rsidR="0098667E" w:rsidRPr="001B170D">
        <w:rPr>
          <w:rFonts w:ascii="Times New Roman" w:hAnsi="Times New Roman" w:cs="Times New Roman"/>
          <w:sz w:val="28"/>
          <w:szCs w:val="28"/>
        </w:rPr>
        <w:t xml:space="preserve"> Aucun cas de Maladie </w:t>
      </w:r>
      <w:r w:rsidR="004C2967" w:rsidRPr="001B170D">
        <w:rPr>
          <w:rFonts w:ascii="Times New Roman" w:hAnsi="Times New Roman" w:cs="Times New Roman"/>
          <w:sz w:val="28"/>
          <w:szCs w:val="28"/>
        </w:rPr>
        <w:t xml:space="preserve">Inflammatoires Chroniques de </w:t>
      </w:r>
      <w:r w:rsidR="00E33AE6" w:rsidRPr="001B170D">
        <w:rPr>
          <w:rFonts w:ascii="Times New Roman" w:hAnsi="Times New Roman" w:cs="Times New Roman"/>
          <w:sz w:val="28"/>
          <w:szCs w:val="28"/>
        </w:rPr>
        <w:t>l’Intestin (</w:t>
      </w:r>
      <w:r w:rsidR="004C2967" w:rsidRPr="001B170D">
        <w:rPr>
          <w:rFonts w:ascii="Times New Roman" w:hAnsi="Times New Roman" w:cs="Times New Roman"/>
          <w:sz w:val="28"/>
          <w:szCs w:val="28"/>
        </w:rPr>
        <w:t>MICI)</w:t>
      </w:r>
      <w:r w:rsidR="0098667E" w:rsidRPr="001B170D">
        <w:rPr>
          <w:rFonts w:ascii="Times New Roman" w:hAnsi="Times New Roman" w:cs="Times New Roman"/>
          <w:sz w:val="28"/>
          <w:szCs w:val="28"/>
        </w:rPr>
        <w:t xml:space="preserve"> ni de sinus pilonidal</w:t>
      </w:r>
      <w:r w:rsidR="00E33AE6" w:rsidRPr="001B170D">
        <w:rPr>
          <w:rFonts w:ascii="Times New Roman" w:hAnsi="Times New Roman" w:cs="Times New Roman"/>
          <w:sz w:val="28"/>
          <w:szCs w:val="28"/>
        </w:rPr>
        <w:t xml:space="preserve"> n’a été retrouvé </w:t>
      </w:r>
      <w:r w:rsidR="009C2DC6" w:rsidRPr="001B170D">
        <w:rPr>
          <w:rFonts w:ascii="Times New Roman" w:hAnsi="Times New Roman" w:cs="Times New Roman"/>
          <w:sz w:val="28"/>
          <w:szCs w:val="28"/>
        </w:rPr>
        <w:t>(</w:t>
      </w:r>
      <w:ins w:id="474" w:author="NANSSEU NJINGANG, Jobert Richie" w:date="2025-10-30T15:43:00Z" w16du:dateUtc="2025-10-30T13:43:00Z">
        <w:r w:rsidR="006003E8">
          <w:rPr>
            <w:rFonts w:ascii="Times New Roman" w:hAnsi="Times New Roman" w:cs="Times New Roman"/>
            <w:sz w:val="28"/>
            <w:szCs w:val="28"/>
          </w:rPr>
          <w:t>T</w:t>
        </w:r>
      </w:ins>
      <w:del w:id="475" w:author="NANSSEU NJINGANG, Jobert Richie" w:date="2025-10-30T15:43:00Z" w16du:dateUtc="2025-10-30T13:43:00Z">
        <w:r w:rsidR="009C2DC6" w:rsidRPr="001B170D" w:rsidDel="006003E8">
          <w:rPr>
            <w:rFonts w:ascii="Times New Roman" w:hAnsi="Times New Roman" w:cs="Times New Roman"/>
            <w:sz w:val="28"/>
            <w:szCs w:val="28"/>
          </w:rPr>
          <w:delText>t</w:delText>
        </w:r>
      </w:del>
      <w:r w:rsidR="009C2DC6" w:rsidRPr="001B170D">
        <w:rPr>
          <w:rFonts w:ascii="Times New Roman" w:hAnsi="Times New Roman" w:cs="Times New Roman"/>
          <w:sz w:val="28"/>
          <w:szCs w:val="28"/>
        </w:rPr>
        <w:t>ableau</w:t>
      </w:r>
      <w:ins w:id="476" w:author="NANSSEU NJINGANG, Jobert Richie" w:date="2025-10-30T15:43:00Z" w16du:dateUtc="2025-10-30T13:43:00Z">
        <w:r w:rsidR="006003E8">
          <w:rPr>
            <w:rFonts w:ascii="Times New Roman" w:hAnsi="Times New Roman" w:cs="Times New Roman"/>
            <w:sz w:val="28"/>
            <w:szCs w:val="28"/>
          </w:rPr>
          <w:t xml:space="preserve"> </w:t>
        </w:r>
      </w:ins>
      <w:r w:rsidR="005004AA" w:rsidRPr="001B170D">
        <w:rPr>
          <w:rFonts w:ascii="Times New Roman" w:hAnsi="Times New Roman" w:cs="Times New Roman"/>
          <w:sz w:val="28"/>
          <w:szCs w:val="28"/>
        </w:rPr>
        <w:t>X</w:t>
      </w:r>
      <w:r w:rsidR="009C2DC6" w:rsidRPr="001B170D">
        <w:rPr>
          <w:rFonts w:ascii="Times New Roman" w:hAnsi="Times New Roman" w:cs="Times New Roman"/>
          <w:sz w:val="28"/>
          <w:szCs w:val="28"/>
        </w:rPr>
        <w:t>)</w:t>
      </w:r>
      <w:r w:rsidR="0098667E" w:rsidRPr="001B170D">
        <w:rPr>
          <w:rFonts w:ascii="Times New Roman" w:hAnsi="Times New Roman" w:cs="Times New Roman"/>
          <w:sz w:val="28"/>
          <w:szCs w:val="28"/>
        </w:rPr>
        <w:t>.</w:t>
      </w:r>
    </w:p>
    <w:p w14:paraId="04A5F8F7" w14:textId="77777777" w:rsidR="0064267A" w:rsidRPr="001B170D" w:rsidRDefault="0064267A" w:rsidP="001B170D">
      <w:pPr>
        <w:spacing w:line="360" w:lineRule="auto"/>
        <w:jc w:val="both"/>
        <w:rPr>
          <w:rFonts w:ascii="Times New Roman" w:hAnsi="Times New Roman" w:cs="Times New Roman"/>
          <w:sz w:val="28"/>
          <w:szCs w:val="28"/>
        </w:rPr>
      </w:pPr>
    </w:p>
    <w:p w14:paraId="1FB8A05B" w14:textId="2A4E96B8" w:rsidR="005E48E1" w:rsidRPr="0064267A" w:rsidRDefault="005E48E1" w:rsidP="001B170D">
      <w:pPr>
        <w:pStyle w:val="Lgende"/>
        <w:spacing w:line="360" w:lineRule="auto"/>
        <w:jc w:val="both"/>
        <w:rPr>
          <w:rFonts w:ascii="Times New Roman" w:hAnsi="Times New Roman" w:cs="Times New Roman"/>
          <w:color w:val="auto"/>
          <w:sz w:val="28"/>
          <w:szCs w:val="28"/>
        </w:rPr>
      </w:pPr>
      <w:bookmarkStart w:id="477" w:name="_Toc212464499"/>
      <w:r w:rsidRPr="0064267A">
        <w:rPr>
          <w:rFonts w:ascii="Times New Roman" w:hAnsi="Times New Roman" w:cs="Times New Roman"/>
          <w:color w:val="auto"/>
          <w:sz w:val="28"/>
          <w:szCs w:val="28"/>
        </w:rPr>
        <w:t xml:space="preserve">Tableau </w:t>
      </w:r>
      <w:r w:rsidRPr="0064267A">
        <w:rPr>
          <w:rFonts w:ascii="Times New Roman" w:hAnsi="Times New Roman" w:cs="Times New Roman"/>
          <w:color w:val="auto"/>
          <w:sz w:val="28"/>
          <w:szCs w:val="28"/>
        </w:rPr>
        <w:fldChar w:fldCharType="begin"/>
      </w:r>
      <w:r w:rsidRPr="0064267A">
        <w:rPr>
          <w:rFonts w:ascii="Times New Roman" w:hAnsi="Times New Roman" w:cs="Times New Roman"/>
          <w:color w:val="auto"/>
          <w:sz w:val="28"/>
          <w:szCs w:val="28"/>
        </w:rPr>
        <w:instrText xml:space="preserve"> SEQ Tableau \* ROMAN </w:instrText>
      </w:r>
      <w:r w:rsidRPr="0064267A">
        <w:rPr>
          <w:rFonts w:ascii="Times New Roman" w:hAnsi="Times New Roman" w:cs="Times New Roman"/>
          <w:color w:val="auto"/>
          <w:sz w:val="28"/>
          <w:szCs w:val="28"/>
        </w:rPr>
        <w:fldChar w:fldCharType="separate"/>
      </w:r>
      <w:r w:rsidR="001350D8" w:rsidRPr="0064267A">
        <w:rPr>
          <w:rFonts w:ascii="Times New Roman" w:hAnsi="Times New Roman" w:cs="Times New Roman"/>
          <w:noProof/>
          <w:color w:val="auto"/>
          <w:sz w:val="28"/>
          <w:szCs w:val="28"/>
        </w:rPr>
        <w:t>X</w:t>
      </w:r>
      <w:r w:rsidRPr="0064267A">
        <w:rPr>
          <w:rFonts w:ascii="Times New Roman" w:hAnsi="Times New Roman" w:cs="Times New Roman"/>
          <w:color w:val="auto"/>
          <w:sz w:val="28"/>
          <w:szCs w:val="28"/>
        </w:rPr>
        <w:fldChar w:fldCharType="end"/>
      </w:r>
      <w:r w:rsidRPr="0064267A">
        <w:rPr>
          <w:rFonts w:ascii="Times New Roman" w:hAnsi="Times New Roman" w:cs="Times New Roman"/>
          <w:color w:val="auto"/>
          <w:sz w:val="28"/>
          <w:szCs w:val="28"/>
        </w:rPr>
        <w:t xml:space="preserve"> ; </w:t>
      </w:r>
      <w:ins w:id="478" w:author="NANSSEU NJINGANG, Jobert Richie" w:date="2025-10-30T15:43:00Z" w16du:dateUtc="2025-10-30T13:43:00Z">
        <w:r w:rsidR="006003E8">
          <w:rPr>
            <w:rFonts w:ascii="Times New Roman" w:hAnsi="Times New Roman" w:cs="Times New Roman"/>
            <w:color w:val="auto"/>
            <w:sz w:val="28"/>
            <w:szCs w:val="28"/>
          </w:rPr>
          <w:t>R</w:t>
        </w:r>
      </w:ins>
      <w:del w:id="479" w:author="NANSSEU NJINGANG, Jobert Richie" w:date="2025-10-30T15:43:00Z" w16du:dateUtc="2025-10-30T13:43:00Z">
        <w:r w:rsidR="003C6AC5" w:rsidRPr="0064267A" w:rsidDel="006003E8">
          <w:rPr>
            <w:rFonts w:ascii="Times New Roman" w:hAnsi="Times New Roman" w:cs="Times New Roman"/>
            <w:color w:val="auto"/>
            <w:sz w:val="28"/>
            <w:szCs w:val="28"/>
          </w:rPr>
          <w:delText>r</w:delText>
        </w:r>
      </w:del>
      <w:r w:rsidR="003C6AC5" w:rsidRPr="0064267A">
        <w:rPr>
          <w:rFonts w:ascii="Times New Roman" w:hAnsi="Times New Roman" w:cs="Times New Roman"/>
          <w:color w:val="auto"/>
          <w:sz w:val="28"/>
          <w:szCs w:val="28"/>
        </w:rPr>
        <w:t>épartition</w:t>
      </w:r>
      <w:r w:rsidRPr="0064267A">
        <w:rPr>
          <w:rFonts w:ascii="Times New Roman" w:hAnsi="Times New Roman" w:cs="Times New Roman"/>
          <w:color w:val="auto"/>
          <w:sz w:val="28"/>
          <w:szCs w:val="28"/>
        </w:rPr>
        <w:t xml:space="preserve"> </w:t>
      </w:r>
      <w:ins w:id="480" w:author="NANSSEU NJINGANG, Jobert Richie" w:date="2025-10-30T15:43:00Z" w16du:dateUtc="2025-10-30T13:43:00Z">
        <w:r w:rsidR="006003E8">
          <w:rPr>
            <w:rFonts w:ascii="Times New Roman" w:hAnsi="Times New Roman" w:cs="Times New Roman"/>
            <w:color w:val="auto"/>
            <w:sz w:val="28"/>
            <w:szCs w:val="28"/>
          </w:rPr>
          <w:t xml:space="preserve">des patients selon </w:t>
        </w:r>
      </w:ins>
      <w:del w:id="481" w:author="NANSSEU NJINGANG, Jobert Richie" w:date="2025-10-30T15:43:00Z" w16du:dateUtc="2025-10-30T13:43:00Z">
        <w:r w:rsidRPr="0064267A" w:rsidDel="006003E8">
          <w:rPr>
            <w:rFonts w:ascii="Times New Roman" w:hAnsi="Times New Roman" w:cs="Times New Roman"/>
            <w:color w:val="auto"/>
            <w:sz w:val="28"/>
            <w:szCs w:val="28"/>
          </w:rPr>
          <w:delText>d</w:delText>
        </w:r>
      </w:del>
      <w:ins w:id="482" w:author="NANSSEU NJINGANG, Jobert Richie" w:date="2025-10-30T15:43:00Z" w16du:dateUtc="2025-10-30T13:43:00Z">
        <w:r w:rsidR="006003E8">
          <w:rPr>
            <w:rFonts w:ascii="Times New Roman" w:hAnsi="Times New Roman" w:cs="Times New Roman"/>
            <w:color w:val="auto"/>
            <w:sz w:val="28"/>
            <w:szCs w:val="28"/>
          </w:rPr>
          <w:t>l</w:t>
        </w:r>
      </w:ins>
      <w:r w:rsidRPr="0064267A">
        <w:rPr>
          <w:rFonts w:ascii="Times New Roman" w:hAnsi="Times New Roman" w:cs="Times New Roman"/>
          <w:color w:val="auto"/>
          <w:sz w:val="28"/>
          <w:szCs w:val="28"/>
        </w:rPr>
        <w:t>es dermatoses associées</w:t>
      </w:r>
      <w:bookmarkEnd w:id="477"/>
    </w:p>
    <w:tbl>
      <w:tblPr>
        <w:tblStyle w:val="TableauListe6Couleur"/>
        <w:tblW w:w="0" w:type="auto"/>
        <w:tblLook w:val="04A0" w:firstRow="1" w:lastRow="0" w:firstColumn="1" w:lastColumn="0" w:noHBand="0" w:noVBand="1"/>
      </w:tblPr>
      <w:tblGrid>
        <w:gridCol w:w="3969"/>
        <w:gridCol w:w="2835"/>
        <w:gridCol w:w="2258"/>
      </w:tblGrid>
      <w:tr w:rsidR="009C2DC6" w:rsidRPr="001B170D" w14:paraId="3F9C72DE" w14:textId="77777777" w:rsidTr="005E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1F9832AA" w14:textId="0B63C92C" w:rsidR="009C2DC6" w:rsidRPr="001B170D" w:rsidRDefault="0055508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Variable</w:t>
            </w:r>
          </w:p>
        </w:tc>
        <w:tc>
          <w:tcPr>
            <w:tcW w:w="2835" w:type="dxa"/>
          </w:tcPr>
          <w:p w14:paraId="2CDC6506" w14:textId="2CDBE819" w:rsidR="009C2DC6" w:rsidRPr="001B170D" w:rsidRDefault="00F11761" w:rsidP="00223A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Effectif</w:t>
            </w:r>
          </w:p>
        </w:tc>
        <w:tc>
          <w:tcPr>
            <w:tcW w:w="2258" w:type="dxa"/>
          </w:tcPr>
          <w:p w14:paraId="1E1C52AD" w14:textId="04090459" w:rsidR="009C2DC6" w:rsidRPr="001B170D" w:rsidRDefault="0055508B" w:rsidP="00223A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Pourcentage%</w:t>
            </w:r>
          </w:p>
        </w:tc>
      </w:tr>
      <w:tr w:rsidR="009C2DC6" w:rsidRPr="001B170D" w14:paraId="2D514966" w14:textId="77777777" w:rsidTr="005E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FEF7514" w14:textId="0E295868" w:rsidR="009C2DC6" w:rsidRPr="001B170D" w:rsidRDefault="009C2DC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Acné</w:t>
            </w:r>
          </w:p>
        </w:tc>
        <w:tc>
          <w:tcPr>
            <w:tcW w:w="2835" w:type="dxa"/>
            <w:shd w:val="clear" w:color="auto" w:fill="auto"/>
          </w:tcPr>
          <w:p w14:paraId="506B7694" w14:textId="437BCD6C" w:rsidR="009C2DC6" w:rsidRPr="001B170D" w:rsidRDefault="009C2DC6"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14</w:t>
            </w:r>
          </w:p>
        </w:tc>
        <w:tc>
          <w:tcPr>
            <w:tcW w:w="2258" w:type="dxa"/>
            <w:shd w:val="clear" w:color="auto" w:fill="auto"/>
          </w:tcPr>
          <w:p w14:paraId="45B0DE69" w14:textId="787750A5" w:rsidR="009C2DC6" w:rsidRPr="001B170D" w:rsidRDefault="009C2DC6"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28,6</w:t>
            </w:r>
          </w:p>
        </w:tc>
      </w:tr>
      <w:tr w:rsidR="009C2DC6" w:rsidRPr="001B170D" w14:paraId="0EBF427C" w14:textId="77777777" w:rsidTr="005E48E1">
        <w:tc>
          <w:tcPr>
            <w:cnfStyle w:val="001000000000" w:firstRow="0" w:lastRow="0" w:firstColumn="1" w:lastColumn="0" w:oddVBand="0" w:evenVBand="0" w:oddHBand="0" w:evenHBand="0" w:firstRowFirstColumn="0" w:firstRowLastColumn="0" w:lastRowFirstColumn="0" w:lastRowLastColumn="0"/>
            <w:tcW w:w="3969" w:type="dxa"/>
          </w:tcPr>
          <w:p w14:paraId="22798D12" w14:textId="633142D4" w:rsidR="009C2DC6" w:rsidRPr="001B170D" w:rsidRDefault="009C2DC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Cellulite </w:t>
            </w:r>
            <w:r w:rsidR="00405A12" w:rsidRPr="001B170D">
              <w:rPr>
                <w:rFonts w:ascii="Times New Roman" w:hAnsi="Times New Roman" w:cs="Times New Roman"/>
                <w:sz w:val="28"/>
                <w:szCs w:val="28"/>
              </w:rPr>
              <w:t>disséquante</w:t>
            </w:r>
          </w:p>
        </w:tc>
        <w:tc>
          <w:tcPr>
            <w:tcW w:w="2835" w:type="dxa"/>
          </w:tcPr>
          <w:p w14:paraId="2C25BC2A" w14:textId="2E8C92B8" w:rsidR="009C2DC6" w:rsidRPr="001B170D" w:rsidRDefault="009C2DC6"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tc>
        <w:tc>
          <w:tcPr>
            <w:tcW w:w="2258" w:type="dxa"/>
          </w:tcPr>
          <w:p w14:paraId="3EB05BD1" w14:textId="6A06EE3E" w:rsidR="009C2DC6" w:rsidRPr="001B170D" w:rsidRDefault="009C2DC6"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8,2</w:t>
            </w:r>
          </w:p>
        </w:tc>
      </w:tr>
      <w:tr w:rsidR="009C2DC6" w:rsidRPr="001B170D" w14:paraId="604ECBB8" w14:textId="77777777" w:rsidTr="005E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5A66558E" w14:textId="1AB33367" w:rsidR="009C2DC6" w:rsidRPr="001B170D" w:rsidRDefault="00405A1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Folliculite de </w:t>
            </w:r>
            <w:r w:rsidR="00F11761" w:rsidRPr="001B170D">
              <w:rPr>
                <w:rFonts w:ascii="Times New Roman" w:hAnsi="Times New Roman" w:cs="Times New Roman"/>
                <w:sz w:val="28"/>
                <w:szCs w:val="28"/>
              </w:rPr>
              <w:t>Q</w:t>
            </w:r>
            <w:r w:rsidRPr="001B170D">
              <w:rPr>
                <w:rFonts w:ascii="Times New Roman" w:hAnsi="Times New Roman" w:cs="Times New Roman"/>
                <w:sz w:val="28"/>
                <w:szCs w:val="28"/>
              </w:rPr>
              <w:t>uinquaud</w:t>
            </w:r>
          </w:p>
        </w:tc>
        <w:tc>
          <w:tcPr>
            <w:tcW w:w="2835" w:type="dxa"/>
            <w:shd w:val="clear" w:color="auto" w:fill="auto"/>
          </w:tcPr>
          <w:p w14:paraId="22ECFF81" w14:textId="26D1EDE6" w:rsidR="009C2DC6" w:rsidRPr="001B170D" w:rsidRDefault="00405A12"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tc>
        <w:tc>
          <w:tcPr>
            <w:tcW w:w="2258" w:type="dxa"/>
            <w:shd w:val="clear" w:color="auto" w:fill="auto"/>
          </w:tcPr>
          <w:p w14:paraId="7912C64F" w14:textId="538763F8" w:rsidR="009C2DC6" w:rsidRPr="001B170D" w:rsidRDefault="00405A12"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w:t>
            </w:r>
            <w:ins w:id="483" w:author="NANSSEU NJINGANG, Jobert Richie" w:date="2025-10-30T15:45:00Z" w16du:dateUtc="2025-10-30T13:45:00Z">
              <w:r w:rsidR="006003E8">
                <w:rPr>
                  <w:rFonts w:ascii="Times New Roman" w:hAnsi="Times New Roman" w:cs="Times New Roman"/>
                  <w:sz w:val="28"/>
                  <w:szCs w:val="28"/>
                </w:rPr>
                <w:t>0</w:t>
              </w:r>
            </w:ins>
            <w:del w:id="484" w:author="NANSSEU NJINGANG, Jobert Richie" w:date="2025-10-30T15:45:00Z" w16du:dateUtc="2025-10-30T13:45:00Z">
              <w:r w:rsidRPr="001B170D" w:rsidDel="006003E8">
                <w:rPr>
                  <w:rFonts w:ascii="Times New Roman" w:hAnsi="Times New Roman" w:cs="Times New Roman"/>
                  <w:sz w:val="28"/>
                  <w:szCs w:val="28"/>
                </w:rPr>
                <w:delText>1</w:delText>
              </w:r>
            </w:del>
          </w:p>
        </w:tc>
      </w:tr>
      <w:tr w:rsidR="00405A12" w:rsidRPr="001B170D" w14:paraId="645DDD6A" w14:textId="77777777" w:rsidTr="005E48E1">
        <w:tc>
          <w:tcPr>
            <w:cnfStyle w:val="001000000000" w:firstRow="0" w:lastRow="0" w:firstColumn="1" w:lastColumn="0" w:oddVBand="0" w:evenVBand="0" w:oddHBand="0" w:evenHBand="0" w:firstRowFirstColumn="0" w:firstRowLastColumn="0" w:lastRowFirstColumn="0" w:lastRowLastColumn="0"/>
            <w:tcW w:w="3969" w:type="dxa"/>
          </w:tcPr>
          <w:p w14:paraId="62A74A23" w14:textId="0B917EF3" w:rsidR="00405A12" w:rsidRPr="001B170D" w:rsidRDefault="00405A1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MICI</w:t>
            </w:r>
          </w:p>
        </w:tc>
        <w:tc>
          <w:tcPr>
            <w:tcW w:w="2835" w:type="dxa"/>
          </w:tcPr>
          <w:p w14:paraId="46D41D78" w14:textId="2373122E" w:rsidR="00405A12" w:rsidRPr="001B170D" w:rsidRDefault="00405A12"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p>
        </w:tc>
        <w:tc>
          <w:tcPr>
            <w:tcW w:w="2258" w:type="dxa"/>
          </w:tcPr>
          <w:p w14:paraId="527B6EFE" w14:textId="012171D3" w:rsidR="00405A12" w:rsidRPr="001B170D" w:rsidRDefault="00405A12"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p>
        </w:tc>
      </w:tr>
      <w:tr w:rsidR="00405A12" w:rsidRPr="001B170D" w14:paraId="153E2711" w14:textId="77777777" w:rsidTr="005E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31A5B5F4" w14:textId="14194CBE" w:rsidR="00405A12" w:rsidRPr="001B170D" w:rsidRDefault="00405A1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Sinus pilonidal</w:t>
            </w:r>
          </w:p>
        </w:tc>
        <w:tc>
          <w:tcPr>
            <w:tcW w:w="2835" w:type="dxa"/>
            <w:shd w:val="clear" w:color="auto" w:fill="auto"/>
          </w:tcPr>
          <w:p w14:paraId="3D421B4C" w14:textId="37892592" w:rsidR="00405A12" w:rsidRPr="001B170D" w:rsidRDefault="00405A12"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p>
        </w:tc>
        <w:tc>
          <w:tcPr>
            <w:tcW w:w="2258" w:type="dxa"/>
            <w:shd w:val="clear" w:color="auto" w:fill="auto"/>
          </w:tcPr>
          <w:p w14:paraId="2C1DFB4B" w14:textId="7B186738" w:rsidR="00405A12" w:rsidRPr="001B170D" w:rsidRDefault="00405A12"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p>
        </w:tc>
      </w:tr>
      <w:tr w:rsidR="00405A12" w:rsidRPr="001B170D" w14:paraId="7D53110B" w14:textId="77777777" w:rsidTr="005E48E1">
        <w:tc>
          <w:tcPr>
            <w:cnfStyle w:val="001000000000" w:firstRow="0" w:lastRow="0" w:firstColumn="1" w:lastColumn="0" w:oddVBand="0" w:evenVBand="0" w:oddHBand="0" w:evenHBand="0" w:firstRowFirstColumn="0" w:firstRowLastColumn="0" w:lastRowFirstColumn="0" w:lastRowLastColumn="0"/>
            <w:tcW w:w="3969" w:type="dxa"/>
          </w:tcPr>
          <w:p w14:paraId="2C0215E5" w14:textId="5B921CF7" w:rsidR="00405A12" w:rsidRPr="001B170D" w:rsidRDefault="00E9699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Autre</w:t>
            </w:r>
          </w:p>
        </w:tc>
        <w:tc>
          <w:tcPr>
            <w:tcW w:w="2835" w:type="dxa"/>
          </w:tcPr>
          <w:p w14:paraId="670ECC1A" w14:textId="1C59AE87" w:rsidR="00405A12" w:rsidRPr="001B170D" w:rsidRDefault="00405A12"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tc>
        <w:tc>
          <w:tcPr>
            <w:tcW w:w="2258" w:type="dxa"/>
          </w:tcPr>
          <w:p w14:paraId="3DB90073" w14:textId="2218614E" w:rsidR="00405A12" w:rsidRPr="001B170D" w:rsidRDefault="00405A12"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8,2</w:t>
            </w:r>
          </w:p>
        </w:tc>
      </w:tr>
      <w:tr w:rsidR="009C2DC6" w:rsidRPr="001B170D" w14:paraId="0C012F46" w14:textId="77777777" w:rsidTr="005E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49EA37F9" w14:textId="408A482C" w:rsidR="009C2DC6" w:rsidRPr="001B170D" w:rsidRDefault="00405A1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Aucune</w:t>
            </w:r>
          </w:p>
        </w:tc>
        <w:tc>
          <w:tcPr>
            <w:tcW w:w="2835" w:type="dxa"/>
            <w:shd w:val="clear" w:color="auto" w:fill="auto"/>
          </w:tcPr>
          <w:p w14:paraId="3972150A" w14:textId="1EDD5060" w:rsidR="009C2DC6" w:rsidRPr="001B170D" w:rsidRDefault="007C369A"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13</w:t>
            </w:r>
          </w:p>
        </w:tc>
        <w:tc>
          <w:tcPr>
            <w:tcW w:w="2258" w:type="dxa"/>
            <w:shd w:val="clear" w:color="auto" w:fill="auto"/>
          </w:tcPr>
          <w:p w14:paraId="689DE258" w14:textId="57E308CB" w:rsidR="009C2DC6" w:rsidRPr="001B170D" w:rsidRDefault="007C369A" w:rsidP="00223A0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26</w:t>
            </w:r>
            <w:r w:rsidR="00E9699F" w:rsidRPr="001B170D">
              <w:rPr>
                <w:rFonts w:ascii="Times New Roman" w:hAnsi="Times New Roman" w:cs="Times New Roman"/>
                <w:sz w:val="28"/>
                <w:szCs w:val="28"/>
              </w:rPr>
              <w:t>,</w:t>
            </w:r>
            <w:r w:rsidRPr="001B170D">
              <w:rPr>
                <w:rFonts w:ascii="Times New Roman" w:hAnsi="Times New Roman" w:cs="Times New Roman"/>
                <w:sz w:val="28"/>
                <w:szCs w:val="28"/>
              </w:rPr>
              <w:t>5</w:t>
            </w:r>
          </w:p>
        </w:tc>
      </w:tr>
      <w:tr w:rsidR="00E33AE6" w:rsidRPr="001B170D" w14:paraId="1932C2E0" w14:textId="77777777" w:rsidTr="005E48E1">
        <w:tc>
          <w:tcPr>
            <w:cnfStyle w:val="001000000000" w:firstRow="0" w:lastRow="0" w:firstColumn="1" w:lastColumn="0" w:oddVBand="0" w:evenVBand="0" w:oddHBand="0" w:evenHBand="0" w:firstRowFirstColumn="0" w:firstRowLastColumn="0" w:lastRowFirstColumn="0" w:lastRowLastColumn="0"/>
            <w:tcW w:w="3969" w:type="dxa"/>
          </w:tcPr>
          <w:p w14:paraId="7E8F615B" w14:textId="2635EF4E" w:rsidR="00E33AE6" w:rsidRPr="001B170D" w:rsidRDefault="00E33AE6"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Non reporté</w:t>
            </w:r>
          </w:p>
        </w:tc>
        <w:tc>
          <w:tcPr>
            <w:tcW w:w="2835" w:type="dxa"/>
          </w:tcPr>
          <w:p w14:paraId="5D96D0D3" w14:textId="4B1444D4" w:rsidR="00E33AE6" w:rsidRPr="001B170D" w:rsidRDefault="007C369A"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11</w:t>
            </w:r>
          </w:p>
        </w:tc>
        <w:tc>
          <w:tcPr>
            <w:tcW w:w="2258" w:type="dxa"/>
          </w:tcPr>
          <w:p w14:paraId="7DD616B9" w14:textId="7AAA5C94" w:rsidR="00E33AE6" w:rsidRPr="001B170D" w:rsidRDefault="007C369A" w:rsidP="00223A0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22,4</w:t>
            </w:r>
          </w:p>
        </w:tc>
      </w:tr>
    </w:tbl>
    <w:p w14:paraId="08571308" w14:textId="77777777" w:rsidR="00DB5E68" w:rsidRPr="001B170D" w:rsidRDefault="00DB5E68" w:rsidP="001B170D">
      <w:pPr>
        <w:spacing w:line="360" w:lineRule="auto"/>
        <w:jc w:val="both"/>
        <w:rPr>
          <w:rFonts w:ascii="Times New Roman" w:hAnsi="Times New Roman" w:cs="Times New Roman"/>
          <w:sz w:val="28"/>
          <w:szCs w:val="28"/>
        </w:rPr>
      </w:pPr>
    </w:p>
    <w:p w14:paraId="6D85AB96" w14:textId="267EEB02" w:rsidR="006E4C33" w:rsidRPr="0064267A" w:rsidRDefault="006E4C33" w:rsidP="0064267A">
      <w:pPr>
        <w:pStyle w:val="Titre2"/>
        <w:spacing w:line="360" w:lineRule="auto"/>
        <w:jc w:val="both"/>
        <w:rPr>
          <w:rFonts w:ascii="Times New Roman" w:hAnsi="Times New Roman" w:cs="Times New Roman"/>
          <w:b/>
          <w:bCs/>
          <w:color w:val="auto"/>
          <w:sz w:val="28"/>
          <w:szCs w:val="28"/>
        </w:rPr>
      </w:pPr>
      <w:bookmarkStart w:id="485" w:name="_Toc212580046"/>
      <w:r w:rsidRPr="0064267A">
        <w:rPr>
          <w:rFonts w:ascii="Times New Roman" w:hAnsi="Times New Roman" w:cs="Times New Roman"/>
          <w:b/>
          <w:bCs/>
          <w:color w:val="auto"/>
          <w:sz w:val="28"/>
          <w:szCs w:val="28"/>
        </w:rPr>
        <w:t>3.</w:t>
      </w:r>
      <w:r w:rsidR="00B22352" w:rsidRPr="0064267A">
        <w:rPr>
          <w:rFonts w:ascii="Times New Roman" w:hAnsi="Times New Roman" w:cs="Times New Roman"/>
          <w:b/>
          <w:bCs/>
          <w:color w:val="auto"/>
          <w:sz w:val="28"/>
          <w:szCs w:val="28"/>
        </w:rPr>
        <w:t>3</w:t>
      </w:r>
      <w:r w:rsidR="00391361" w:rsidRPr="0064267A">
        <w:rPr>
          <w:rFonts w:ascii="Times New Roman" w:hAnsi="Times New Roman" w:cs="Times New Roman"/>
          <w:b/>
          <w:bCs/>
          <w:color w:val="auto"/>
          <w:sz w:val="28"/>
          <w:szCs w:val="28"/>
        </w:rPr>
        <w:t>. Aspects thérapeutiques</w:t>
      </w:r>
      <w:bookmarkEnd w:id="485"/>
    </w:p>
    <w:p w14:paraId="39D43066" w14:textId="2077B0CA" w:rsidR="00240065" w:rsidRPr="001B170D" w:rsidRDefault="00240065"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Le traitement médical </w:t>
      </w:r>
      <w:r w:rsidR="00223A0B">
        <w:rPr>
          <w:rFonts w:ascii="Times New Roman" w:hAnsi="Times New Roman" w:cs="Times New Roman"/>
          <w:sz w:val="28"/>
          <w:szCs w:val="28"/>
        </w:rPr>
        <w:t>es</w:t>
      </w:r>
      <w:r w:rsidR="0011160C" w:rsidRPr="001B170D">
        <w:rPr>
          <w:rFonts w:ascii="Times New Roman" w:hAnsi="Times New Roman" w:cs="Times New Roman"/>
          <w:sz w:val="28"/>
          <w:szCs w:val="28"/>
        </w:rPr>
        <w:t xml:space="preserve">t le principal traitement. </w:t>
      </w:r>
      <w:r w:rsidRPr="001B170D">
        <w:rPr>
          <w:rFonts w:ascii="Times New Roman" w:hAnsi="Times New Roman" w:cs="Times New Roman"/>
          <w:sz w:val="28"/>
          <w:szCs w:val="28"/>
        </w:rPr>
        <w:t xml:space="preserve"> Le traitement chirurgical a été proposé chez </w:t>
      </w:r>
      <w:r w:rsidR="00AD72CD" w:rsidRPr="001B170D">
        <w:rPr>
          <w:rFonts w:ascii="Times New Roman" w:hAnsi="Times New Roman" w:cs="Times New Roman"/>
          <w:sz w:val="28"/>
          <w:szCs w:val="28"/>
        </w:rPr>
        <w:t>3</w:t>
      </w:r>
      <w:r w:rsidRPr="001B170D">
        <w:rPr>
          <w:rFonts w:ascii="Times New Roman" w:hAnsi="Times New Roman" w:cs="Times New Roman"/>
          <w:sz w:val="28"/>
          <w:szCs w:val="28"/>
        </w:rPr>
        <w:t xml:space="preserve"> patients</w:t>
      </w:r>
      <w:r w:rsidR="00CC4CE2" w:rsidRPr="001B170D">
        <w:rPr>
          <w:rFonts w:ascii="Times New Roman" w:hAnsi="Times New Roman" w:cs="Times New Roman"/>
          <w:sz w:val="28"/>
          <w:szCs w:val="28"/>
        </w:rPr>
        <w:t xml:space="preserve"> </w:t>
      </w:r>
      <w:ins w:id="486" w:author="NANSSEU NJINGANG, Jobert Richie" w:date="2025-10-30T15:44:00Z" w16du:dateUtc="2025-10-30T13:44:00Z">
        <w:r w:rsidR="006003E8">
          <w:rPr>
            <w:rFonts w:ascii="Times New Roman" w:hAnsi="Times New Roman" w:cs="Times New Roman"/>
            <w:sz w:val="28"/>
            <w:szCs w:val="28"/>
          </w:rPr>
          <w:t>(</w:t>
        </w:r>
      </w:ins>
      <w:ins w:id="487" w:author="NANSSEU NJINGANG, Jobert Richie" w:date="2025-10-30T15:45:00Z" w16du:dateUtc="2025-10-30T13:45:00Z">
        <w:r w:rsidR="006003E8">
          <w:rPr>
            <w:rFonts w:ascii="Times New Roman" w:hAnsi="Times New Roman" w:cs="Times New Roman"/>
            <w:sz w:val="28"/>
            <w:szCs w:val="28"/>
          </w:rPr>
          <w:t>6,1</w:t>
        </w:r>
      </w:ins>
      <w:ins w:id="488" w:author="NANSSEU NJINGANG, Jobert Richie" w:date="2025-10-30T15:44:00Z" w16du:dateUtc="2025-10-30T13:44:00Z">
        <w:r w:rsidR="006003E8">
          <w:rPr>
            <w:rFonts w:ascii="Times New Roman" w:hAnsi="Times New Roman" w:cs="Times New Roman"/>
            <w:sz w:val="28"/>
            <w:szCs w:val="28"/>
          </w:rPr>
          <w:t xml:space="preserve">%) </w:t>
        </w:r>
      </w:ins>
      <w:r w:rsidR="00B85837" w:rsidRPr="001B170D">
        <w:rPr>
          <w:rFonts w:ascii="Times New Roman" w:hAnsi="Times New Roman" w:cs="Times New Roman"/>
          <w:sz w:val="28"/>
          <w:szCs w:val="28"/>
        </w:rPr>
        <w:t xml:space="preserve">en plus </w:t>
      </w:r>
      <w:r w:rsidR="0083138C" w:rsidRPr="001B170D">
        <w:rPr>
          <w:rFonts w:ascii="Times New Roman" w:hAnsi="Times New Roman" w:cs="Times New Roman"/>
          <w:sz w:val="28"/>
          <w:szCs w:val="28"/>
        </w:rPr>
        <w:t>du traitement</w:t>
      </w:r>
      <w:r w:rsidR="00B85837" w:rsidRPr="001B170D">
        <w:rPr>
          <w:rFonts w:ascii="Times New Roman" w:hAnsi="Times New Roman" w:cs="Times New Roman"/>
          <w:sz w:val="28"/>
          <w:szCs w:val="28"/>
        </w:rPr>
        <w:t xml:space="preserve"> médical. </w:t>
      </w:r>
    </w:p>
    <w:p w14:paraId="13261D6B" w14:textId="17EAF52A" w:rsidR="00490433" w:rsidRPr="001B170D" w:rsidRDefault="0083138C"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Le traitement médical compren</w:t>
      </w:r>
      <w:r w:rsidR="00223A0B">
        <w:rPr>
          <w:rFonts w:ascii="Times New Roman" w:hAnsi="Times New Roman" w:cs="Times New Roman"/>
          <w:sz w:val="28"/>
          <w:szCs w:val="28"/>
        </w:rPr>
        <w:t>d</w:t>
      </w:r>
      <w:r w:rsidR="00E74FFF" w:rsidRPr="001B170D">
        <w:rPr>
          <w:rFonts w:ascii="Times New Roman" w:hAnsi="Times New Roman" w:cs="Times New Roman"/>
          <w:sz w:val="28"/>
          <w:szCs w:val="28"/>
        </w:rPr>
        <w:t xml:space="preserve"> les antibiotiques </w:t>
      </w:r>
      <w:r w:rsidR="00B51043" w:rsidRPr="001B170D">
        <w:rPr>
          <w:rFonts w:ascii="Times New Roman" w:hAnsi="Times New Roman" w:cs="Times New Roman"/>
          <w:sz w:val="28"/>
          <w:szCs w:val="28"/>
        </w:rPr>
        <w:t>généraux (</w:t>
      </w:r>
      <w:r w:rsidR="00535FCA" w:rsidRPr="001B170D">
        <w:rPr>
          <w:rFonts w:ascii="Times New Roman" w:hAnsi="Times New Roman" w:cs="Times New Roman"/>
          <w:sz w:val="28"/>
          <w:szCs w:val="28"/>
        </w:rPr>
        <w:t>n=35 ;</w:t>
      </w:r>
      <w:ins w:id="489" w:author="NANSSEU NJINGANG, Jobert Richie" w:date="2025-10-30T15:45:00Z" w16du:dateUtc="2025-10-30T13:45:00Z">
        <w:r w:rsidR="006003E8">
          <w:rPr>
            <w:rFonts w:ascii="Times New Roman" w:hAnsi="Times New Roman" w:cs="Times New Roman"/>
            <w:sz w:val="28"/>
            <w:szCs w:val="28"/>
          </w:rPr>
          <w:t xml:space="preserve"> </w:t>
        </w:r>
      </w:ins>
      <w:r w:rsidR="00DE28A9" w:rsidRPr="001B170D">
        <w:rPr>
          <w:rFonts w:ascii="Times New Roman" w:hAnsi="Times New Roman" w:cs="Times New Roman"/>
          <w:sz w:val="28"/>
          <w:szCs w:val="28"/>
        </w:rPr>
        <w:t>71,4%</w:t>
      </w:r>
      <w:r w:rsidR="00B51043" w:rsidRPr="001B170D">
        <w:rPr>
          <w:rFonts w:ascii="Times New Roman" w:hAnsi="Times New Roman" w:cs="Times New Roman"/>
          <w:sz w:val="28"/>
          <w:szCs w:val="28"/>
        </w:rPr>
        <w:t>),</w:t>
      </w:r>
      <w:r w:rsidR="00E74FFF" w:rsidRPr="001B170D">
        <w:rPr>
          <w:rFonts w:ascii="Times New Roman" w:hAnsi="Times New Roman" w:cs="Times New Roman"/>
          <w:sz w:val="28"/>
          <w:szCs w:val="28"/>
        </w:rPr>
        <w:t xml:space="preserve"> les antibiotiques </w:t>
      </w:r>
      <w:r w:rsidR="00B51043" w:rsidRPr="001B170D">
        <w:rPr>
          <w:rFonts w:ascii="Times New Roman" w:hAnsi="Times New Roman" w:cs="Times New Roman"/>
          <w:sz w:val="28"/>
          <w:szCs w:val="28"/>
        </w:rPr>
        <w:t xml:space="preserve">locaux </w:t>
      </w:r>
      <w:del w:id="490" w:author="NANSSEU NJINGANG, Jobert Richie" w:date="2025-10-30T15:45:00Z" w16du:dateUtc="2025-10-30T13:45:00Z">
        <w:r w:rsidR="00B51043" w:rsidRPr="001B170D" w:rsidDel="006003E8">
          <w:rPr>
            <w:rFonts w:ascii="Times New Roman" w:hAnsi="Times New Roman" w:cs="Times New Roman"/>
            <w:sz w:val="28"/>
            <w:szCs w:val="28"/>
          </w:rPr>
          <w:delText>(</w:delText>
        </w:r>
      </w:del>
      <w:r w:rsidR="00535FCA" w:rsidRPr="001B170D">
        <w:rPr>
          <w:rFonts w:ascii="Times New Roman" w:hAnsi="Times New Roman" w:cs="Times New Roman"/>
          <w:sz w:val="28"/>
          <w:szCs w:val="28"/>
        </w:rPr>
        <w:t>(n= </w:t>
      </w:r>
      <w:r w:rsidR="0064267A" w:rsidRPr="001B170D">
        <w:rPr>
          <w:rFonts w:ascii="Times New Roman" w:hAnsi="Times New Roman" w:cs="Times New Roman"/>
          <w:sz w:val="28"/>
          <w:szCs w:val="28"/>
        </w:rPr>
        <w:t>19 ;</w:t>
      </w:r>
      <w:ins w:id="491" w:author="NANSSEU NJINGANG, Jobert Richie" w:date="2025-10-30T15:44:00Z" w16du:dateUtc="2025-10-30T13:44:00Z">
        <w:r w:rsidR="006003E8">
          <w:rPr>
            <w:rFonts w:ascii="Times New Roman" w:hAnsi="Times New Roman" w:cs="Times New Roman"/>
            <w:sz w:val="28"/>
            <w:szCs w:val="28"/>
          </w:rPr>
          <w:t xml:space="preserve"> </w:t>
        </w:r>
      </w:ins>
      <w:r w:rsidR="00DE28A9" w:rsidRPr="001B170D">
        <w:rPr>
          <w:rFonts w:ascii="Times New Roman" w:hAnsi="Times New Roman" w:cs="Times New Roman"/>
          <w:sz w:val="28"/>
          <w:szCs w:val="28"/>
        </w:rPr>
        <w:t>38,8%)</w:t>
      </w:r>
      <w:r w:rsidR="00E74FFF" w:rsidRPr="001B170D">
        <w:rPr>
          <w:rFonts w:ascii="Times New Roman" w:hAnsi="Times New Roman" w:cs="Times New Roman"/>
          <w:sz w:val="28"/>
          <w:szCs w:val="28"/>
        </w:rPr>
        <w:t xml:space="preserve">, les </w:t>
      </w:r>
      <w:r w:rsidR="00B51043" w:rsidRPr="001B170D">
        <w:rPr>
          <w:rFonts w:ascii="Times New Roman" w:hAnsi="Times New Roman" w:cs="Times New Roman"/>
          <w:sz w:val="28"/>
          <w:szCs w:val="28"/>
        </w:rPr>
        <w:t xml:space="preserve">antiseptiques </w:t>
      </w:r>
      <w:r w:rsidR="00535FCA" w:rsidRPr="001B170D">
        <w:rPr>
          <w:rFonts w:ascii="Times New Roman" w:hAnsi="Times New Roman" w:cs="Times New Roman"/>
          <w:sz w:val="28"/>
          <w:szCs w:val="28"/>
        </w:rPr>
        <w:t>(n</w:t>
      </w:r>
      <w:ins w:id="492" w:author="NANSSEU NJINGANG, Jobert Richie" w:date="2025-10-30T15:46:00Z" w16du:dateUtc="2025-10-30T13:46:00Z">
        <w:r w:rsidR="006003E8">
          <w:rPr>
            <w:rFonts w:ascii="Times New Roman" w:hAnsi="Times New Roman" w:cs="Times New Roman"/>
            <w:sz w:val="28"/>
            <w:szCs w:val="28"/>
          </w:rPr>
          <w:t xml:space="preserve"> </w:t>
        </w:r>
      </w:ins>
      <w:r w:rsidR="00535FCA" w:rsidRPr="001B170D">
        <w:rPr>
          <w:rFonts w:ascii="Times New Roman" w:hAnsi="Times New Roman" w:cs="Times New Roman"/>
          <w:sz w:val="28"/>
          <w:szCs w:val="28"/>
        </w:rPr>
        <w:t>=</w:t>
      </w:r>
      <w:ins w:id="493" w:author="NANSSEU NJINGANG, Jobert Richie" w:date="2025-10-30T15:46:00Z" w16du:dateUtc="2025-10-30T13:46:00Z">
        <w:r w:rsidR="006003E8">
          <w:rPr>
            <w:rFonts w:ascii="Times New Roman" w:hAnsi="Times New Roman" w:cs="Times New Roman"/>
            <w:sz w:val="28"/>
            <w:szCs w:val="28"/>
          </w:rPr>
          <w:t xml:space="preserve"> </w:t>
        </w:r>
      </w:ins>
      <w:r w:rsidR="00535FCA" w:rsidRPr="001B170D">
        <w:rPr>
          <w:rFonts w:ascii="Times New Roman" w:hAnsi="Times New Roman" w:cs="Times New Roman"/>
          <w:sz w:val="28"/>
          <w:szCs w:val="28"/>
        </w:rPr>
        <w:t>4 ; </w:t>
      </w:r>
      <w:r w:rsidR="00DE28A9" w:rsidRPr="001B170D">
        <w:rPr>
          <w:rFonts w:ascii="Times New Roman" w:hAnsi="Times New Roman" w:cs="Times New Roman"/>
          <w:sz w:val="28"/>
          <w:szCs w:val="28"/>
        </w:rPr>
        <w:t>8,2%</w:t>
      </w:r>
      <w:r w:rsidR="00B51043" w:rsidRPr="001B170D">
        <w:rPr>
          <w:rFonts w:ascii="Times New Roman" w:hAnsi="Times New Roman" w:cs="Times New Roman"/>
          <w:sz w:val="28"/>
          <w:szCs w:val="28"/>
        </w:rPr>
        <w:t>),</w:t>
      </w:r>
      <w:r w:rsidR="00E74FFF" w:rsidRPr="001B170D">
        <w:rPr>
          <w:rFonts w:ascii="Times New Roman" w:hAnsi="Times New Roman" w:cs="Times New Roman"/>
          <w:sz w:val="28"/>
          <w:szCs w:val="28"/>
        </w:rPr>
        <w:t xml:space="preserve"> </w:t>
      </w:r>
      <w:r w:rsidR="00B51043" w:rsidRPr="001B170D">
        <w:rPr>
          <w:rFonts w:ascii="Times New Roman" w:hAnsi="Times New Roman" w:cs="Times New Roman"/>
          <w:sz w:val="28"/>
          <w:szCs w:val="28"/>
        </w:rPr>
        <w:t>l’isotrétinoine (</w:t>
      </w:r>
      <w:r w:rsidR="00535FCA" w:rsidRPr="001B170D">
        <w:rPr>
          <w:rFonts w:ascii="Times New Roman" w:hAnsi="Times New Roman" w:cs="Times New Roman"/>
          <w:sz w:val="28"/>
          <w:szCs w:val="28"/>
        </w:rPr>
        <w:t>n</w:t>
      </w:r>
      <w:ins w:id="494" w:author="NANSSEU NJINGANG, Jobert Richie" w:date="2025-10-30T15:46:00Z" w16du:dateUtc="2025-10-30T13:46:00Z">
        <w:r w:rsidR="006003E8">
          <w:rPr>
            <w:rFonts w:ascii="Times New Roman" w:hAnsi="Times New Roman" w:cs="Times New Roman"/>
            <w:sz w:val="28"/>
            <w:szCs w:val="28"/>
          </w:rPr>
          <w:t xml:space="preserve"> </w:t>
        </w:r>
      </w:ins>
      <w:r w:rsidR="00535FCA" w:rsidRPr="001B170D">
        <w:rPr>
          <w:rFonts w:ascii="Times New Roman" w:hAnsi="Times New Roman" w:cs="Times New Roman"/>
          <w:sz w:val="28"/>
          <w:szCs w:val="28"/>
        </w:rPr>
        <w:t>=</w:t>
      </w:r>
      <w:ins w:id="495" w:author="NANSSEU NJINGANG, Jobert Richie" w:date="2025-10-30T15:46:00Z" w16du:dateUtc="2025-10-30T13:46:00Z">
        <w:r w:rsidR="006003E8">
          <w:rPr>
            <w:rFonts w:ascii="Times New Roman" w:hAnsi="Times New Roman" w:cs="Times New Roman"/>
            <w:sz w:val="28"/>
            <w:szCs w:val="28"/>
          </w:rPr>
          <w:t xml:space="preserve"> </w:t>
        </w:r>
      </w:ins>
      <w:r w:rsidR="00535FCA" w:rsidRPr="001B170D">
        <w:rPr>
          <w:rFonts w:ascii="Times New Roman" w:hAnsi="Times New Roman" w:cs="Times New Roman"/>
          <w:sz w:val="28"/>
          <w:szCs w:val="28"/>
        </w:rPr>
        <w:t>3</w:t>
      </w:r>
      <w:r w:rsidR="00367175" w:rsidRPr="001B170D">
        <w:rPr>
          <w:rFonts w:ascii="Times New Roman" w:hAnsi="Times New Roman" w:cs="Times New Roman"/>
          <w:sz w:val="28"/>
          <w:szCs w:val="28"/>
        </w:rPr>
        <w:t xml:space="preserve"> ; </w:t>
      </w:r>
      <w:r w:rsidR="00DE28A9" w:rsidRPr="001B170D">
        <w:rPr>
          <w:rFonts w:ascii="Times New Roman" w:hAnsi="Times New Roman" w:cs="Times New Roman"/>
          <w:sz w:val="28"/>
          <w:szCs w:val="28"/>
        </w:rPr>
        <w:t>6,1%</w:t>
      </w:r>
      <w:r w:rsidR="00B51043" w:rsidRPr="001B170D">
        <w:rPr>
          <w:rFonts w:ascii="Times New Roman" w:hAnsi="Times New Roman" w:cs="Times New Roman"/>
          <w:sz w:val="28"/>
          <w:szCs w:val="28"/>
        </w:rPr>
        <w:t>)</w:t>
      </w:r>
      <w:commentRangeStart w:id="496"/>
      <w:r w:rsidR="00B51043" w:rsidRPr="001B170D">
        <w:rPr>
          <w:rFonts w:ascii="Times New Roman" w:hAnsi="Times New Roman" w:cs="Times New Roman"/>
          <w:sz w:val="28"/>
          <w:szCs w:val="28"/>
        </w:rPr>
        <w:t>, etc.</w:t>
      </w:r>
      <w:commentRangeEnd w:id="496"/>
      <w:r w:rsidR="006003E8">
        <w:rPr>
          <w:rStyle w:val="Marquedecommentaire"/>
        </w:rPr>
        <w:commentReference w:id="496"/>
      </w:r>
      <w:r w:rsidR="00563D4C" w:rsidRPr="001B170D">
        <w:rPr>
          <w:rFonts w:ascii="Times New Roman" w:hAnsi="Times New Roman" w:cs="Times New Roman"/>
          <w:sz w:val="28"/>
          <w:szCs w:val="28"/>
        </w:rPr>
        <w:t xml:space="preserve"> </w:t>
      </w:r>
      <w:ins w:id="497" w:author="NANSSEU NJINGANG, Jobert Richie" w:date="2025-10-30T15:47:00Z" w16du:dateUtc="2025-10-30T13:47:00Z">
        <w:r w:rsidR="006003E8">
          <w:rPr>
            <w:rFonts w:ascii="Times New Roman" w:hAnsi="Times New Roman" w:cs="Times New Roman"/>
            <w:sz w:val="28"/>
            <w:szCs w:val="28"/>
          </w:rPr>
          <w:t>A</w:t>
        </w:r>
      </w:ins>
      <w:del w:id="498" w:author="NANSSEU NJINGANG, Jobert Richie" w:date="2025-10-30T15:47:00Z" w16du:dateUtc="2025-10-30T13:47:00Z">
        <w:r w:rsidR="00563D4C" w:rsidRPr="001B170D" w:rsidDel="006003E8">
          <w:rPr>
            <w:rFonts w:ascii="Times New Roman" w:hAnsi="Times New Roman" w:cs="Times New Roman"/>
            <w:sz w:val="28"/>
            <w:szCs w:val="28"/>
          </w:rPr>
          <w:delText>a</w:delText>
        </w:r>
      </w:del>
      <w:r w:rsidR="00563D4C" w:rsidRPr="001B170D">
        <w:rPr>
          <w:rFonts w:ascii="Times New Roman" w:hAnsi="Times New Roman" w:cs="Times New Roman"/>
          <w:sz w:val="28"/>
          <w:szCs w:val="28"/>
        </w:rPr>
        <w:t xml:space="preserve">ucun traitement n’a été proposé chez </w:t>
      </w:r>
      <w:r w:rsidR="00535FCA" w:rsidRPr="001B170D">
        <w:rPr>
          <w:rFonts w:ascii="Times New Roman" w:hAnsi="Times New Roman" w:cs="Times New Roman"/>
          <w:sz w:val="28"/>
          <w:szCs w:val="28"/>
        </w:rPr>
        <w:t>2</w:t>
      </w:r>
      <w:r w:rsidR="00563D4C" w:rsidRPr="001B170D">
        <w:rPr>
          <w:rFonts w:ascii="Times New Roman" w:hAnsi="Times New Roman" w:cs="Times New Roman"/>
          <w:sz w:val="28"/>
          <w:szCs w:val="28"/>
        </w:rPr>
        <w:t xml:space="preserve"> patients</w:t>
      </w:r>
      <w:r w:rsidR="006E4C33" w:rsidRPr="001B170D">
        <w:rPr>
          <w:rFonts w:ascii="Times New Roman" w:hAnsi="Times New Roman" w:cs="Times New Roman"/>
          <w:sz w:val="28"/>
          <w:szCs w:val="28"/>
        </w:rPr>
        <w:t>.</w:t>
      </w:r>
    </w:p>
    <w:p w14:paraId="6ACE97CC" w14:textId="2CEE90F9" w:rsidR="00A20E00" w:rsidRPr="001B170D" w:rsidRDefault="0049043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Les antibiotiques</w:t>
      </w:r>
      <w:r w:rsidR="00A20E00" w:rsidRPr="001B170D">
        <w:rPr>
          <w:rFonts w:ascii="Times New Roman" w:hAnsi="Times New Roman" w:cs="Times New Roman"/>
          <w:sz w:val="28"/>
          <w:szCs w:val="28"/>
        </w:rPr>
        <w:t xml:space="preserve"> généraux</w:t>
      </w:r>
      <w:r w:rsidRPr="001B170D">
        <w:rPr>
          <w:rFonts w:ascii="Times New Roman" w:hAnsi="Times New Roman" w:cs="Times New Roman"/>
          <w:sz w:val="28"/>
          <w:szCs w:val="28"/>
        </w:rPr>
        <w:t xml:space="preserve"> les plus prescrits </w:t>
      </w:r>
      <w:r w:rsidR="00CA71FE">
        <w:rPr>
          <w:rFonts w:ascii="Times New Roman" w:hAnsi="Times New Roman" w:cs="Times New Roman"/>
          <w:sz w:val="28"/>
          <w:szCs w:val="28"/>
        </w:rPr>
        <w:t>son</w:t>
      </w:r>
      <w:r w:rsidR="00CD2215" w:rsidRPr="001B170D">
        <w:rPr>
          <w:rFonts w:ascii="Times New Roman" w:hAnsi="Times New Roman" w:cs="Times New Roman"/>
          <w:sz w:val="28"/>
          <w:szCs w:val="28"/>
        </w:rPr>
        <w:t>t</w:t>
      </w:r>
      <w:r w:rsidRPr="001B170D">
        <w:rPr>
          <w:rFonts w:ascii="Times New Roman" w:hAnsi="Times New Roman" w:cs="Times New Roman"/>
          <w:sz w:val="28"/>
          <w:szCs w:val="28"/>
        </w:rPr>
        <w:t xml:space="preserve"> par ordre </w:t>
      </w:r>
      <w:r w:rsidR="00781450" w:rsidRPr="001B170D">
        <w:rPr>
          <w:rFonts w:ascii="Times New Roman" w:hAnsi="Times New Roman" w:cs="Times New Roman"/>
          <w:sz w:val="28"/>
          <w:szCs w:val="28"/>
        </w:rPr>
        <w:t>croissant</w:t>
      </w:r>
      <w:r w:rsidRPr="001B170D">
        <w:rPr>
          <w:rFonts w:ascii="Times New Roman" w:hAnsi="Times New Roman" w:cs="Times New Roman"/>
          <w:sz w:val="28"/>
          <w:szCs w:val="28"/>
        </w:rPr>
        <w:t> </w:t>
      </w:r>
      <w:r w:rsidR="00781450" w:rsidRPr="001B170D">
        <w:rPr>
          <w:rFonts w:ascii="Times New Roman" w:hAnsi="Times New Roman" w:cs="Times New Roman"/>
          <w:sz w:val="28"/>
          <w:szCs w:val="28"/>
        </w:rPr>
        <w:t>l’amoxicilline +</w:t>
      </w:r>
      <w:ins w:id="499" w:author="NANSSEU NJINGANG, Jobert Richie" w:date="2025-10-30T15:47:00Z" w16du:dateUtc="2025-10-30T13:47:00Z">
        <w:r w:rsidR="006003E8">
          <w:rPr>
            <w:rFonts w:ascii="Times New Roman" w:hAnsi="Times New Roman" w:cs="Times New Roman"/>
            <w:sz w:val="28"/>
            <w:szCs w:val="28"/>
          </w:rPr>
          <w:t xml:space="preserve"> </w:t>
        </w:r>
      </w:ins>
      <w:r w:rsidR="00781450" w:rsidRPr="001B170D">
        <w:rPr>
          <w:rFonts w:ascii="Times New Roman" w:hAnsi="Times New Roman" w:cs="Times New Roman"/>
          <w:sz w:val="28"/>
          <w:szCs w:val="28"/>
        </w:rPr>
        <w:t>acide</w:t>
      </w:r>
      <w:r w:rsidR="00CD2215" w:rsidRPr="001B170D">
        <w:rPr>
          <w:rFonts w:ascii="Times New Roman" w:hAnsi="Times New Roman" w:cs="Times New Roman"/>
          <w:sz w:val="28"/>
          <w:szCs w:val="28"/>
        </w:rPr>
        <w:t xml:space="preserve"> </w:t>
      </w:r>
      <w:r w:rsidR="00800D4F" w:rsidRPr="001B170D">
        <w:rPr>
          <w:rFonts w:ascii="Times New Roman" w:hAnsi="Times New Roman" w:cs="Times New Roman"/>
          <w:sz w:val="28"/>
          <w:szCs w:val="28"/>
        </w:rPr>
        <w:t xml:space="preserve">clavulanique </w:t>
      </w:r>
      <w:r w:rsidR="00160212" w:rsidRPr="001B170D">
        <w:rPr>
          <w:rFonts w:ascii="Times New Roman" w:hAnsi="Times New Roman" w:cs="Times New Roman"/>
          <w:sz w:val="28"/>
          <w:szCs w:val="28"/>
        </w:rPr>
        <w:t>(n=1</w:t>
      </w:r>
      <w:r w:rsidR="009A77DE" w:rsidRPr="001B170D">
        <w:rPr>
          <w:rFonts w:ascii="Times New Roman" w:hAnsi="Times New Roman" w:cs="Times New Roman"/>
          <w:sz w:val="28"/>
          <w:szCs w:val="28"/>
        </w:rPr>
        <w:t>8</w:t>
      </w:r>
      <w:r w:rsidR="00160212" w:rsidRPr="001B170D">
        <w:rPr>
          <w:rFonts w:ascii="Times New Roman" w:hAnsi="Times New Roman" w:cs="Times New Roman"/>
          <w:sz w:val="28"/>
          <w:szCs w:val="28"/>
        </w:rPr>
        <w:t> ;</w:t>
      </w:r>
      <w:ins w:id="500" w:author="NANSSEU NJINGANG, Jobert Richie" w:date="2025-10-30T15:47:00Z" w16du:dateUtc="2025-10-30T13:47:00Z">
        <w:r w:rsidR="006003E8">
          <w:rPr>
            <w:rFonts w:ascii="Times New Roman" w:hAnsi="Times New Roman" w:cs="Times New Roman"/>
            <w:sz w:val="28"/>
            <w:szCs w:val="28"/>
          </w:rPr>
          <w:t xml:space="preserve"> </w:t>
        </w:r>
      </w:ins>
      <w:r w:rsidR="00781450" w:rsidRPr="001B170D">
        <w:rPr>
          <w:rFonts w:ascii="Times New Roman" w:hAnsi="Times New Roman" w:cs="Times New Roman"/>
          <w:sz w:val="28"/>
          <w:szCs w:val="28"/>
        </w:rPr>
        <w:t>36,7%)</w:t>
      </w:r>
      <w:r w:rsidR="00CD2215" w:rsidRPr="001B170D">
        <w:rPr>
          <w:rFonts w:ascii="Times New Roman" w:hAnsi="Times New Roman" w:cs="Times New Roman"/>
          <w:sz w:val="28"/>
          <w:szCs w:val="28"/>
        </w:rPr>
        <w:t xml:space="preserve">, </w:t>
      </w:r>
      <w:ins w:id="501" w:author="NANSSEU NJINGANG, Jobert Richie" w:date="2025-10-30T15:47:00Z" w16du:dateUtc="2025-10-30T13:47:00Z">
        <w:r w:rsidR="006003E8">
          <w:rPr>
            <w:rFonts w:ascii="Times New Roman" w:hAnsi="Times New Roman" w:cs="Times New Roman"/>
            <w:sz w:val="28"/>
            <w:szCs w:val="28"/>
          </w:rPr>
          <w:t xml:space="preserve">la </w:t>
        </w:r>
      </w:ins>
      <w:r w:rsidR="00800D4F" w:rsidRPr="001B170D">
        <w:rPr>
          <w:rFonts w:ascii="Times New Roman" w:hAnsi="Times New Roman" w:cs="Times New Roman"/>
          <w:sz w:val="28"/>
          <w:szCs w:val="28"/>
        </w:rPr>
        <w:t>doxycycline (</w:t>
      </w:r>
      <w:r w:rsidR="00160212" w:rsidRPr="001B170D">
        <w:rPr>
          <w:rFonts w:ascii="Times New Roman" w:hAnsi="Times New Roman" w:cs="Times New Roman"/>
          <w:sz w:val="28"/>
          <w:szCs w:val="28"/>
        </w:rPr>
        <w:t>n</w:t>
      </w:r>
      <w:ins w:id="502" w:author="NANSSEU NJINGANG, Jobert Richie" w:date="2025-10-30T15:47:00Z" w16du:dateUtc="2025-10-30T13:47:00Z">
        <w:r w:rsidR="006003E8">
          <w:rPr>
            <w:rFonts w:ascii="Times New Roman" w:hAnsi="Times New Roman" w:cs="Times New Roman"/>
            <w:sz w:val="28"/>
            <w:szCs w:val="28"/>
          </w:rPr>
          <w:t xml:space="preserve"> </w:t>
        </w:r>
      </w:ins>
      <w:r w:rsidR="00160212" w:rsidRPr="001B170D">
        <w:rPr>
          <w:rFonts w:ascii="Times New Roman" w:hAnsi="Times New Roman" w:cs="Times New Roman"/>
          <w:sz w:val="28"/>
          <w:szCs w:val="28"/>
        </w:rPr>
        <w:t>=</w:t>
      </w:r>
      <w:ins w:id="503" w:author="NANSSEU NJINGANG, Jobert Richie" w:date="2025-10-30T15:47:00Z" w16du:dateUtc="2025-10-30T13:47:00Z">
        <w:r w:rsidR="006003E8">
          <w:rPr>
            <w:rFonts w:ascii="Times New Roman" w:hAnsi="Times New Roman" w:cs="Times New Roman"/>
            <w:sz w:val="28"/>
            <w:szCs w:val="28"/>
          </w:rPr>
          <w:t xml:space="preserve"> </w:t>
        </w:r>
      </w:ins>
      <w:r w:rsidR="00160212" w:rsidRPr="001B170D">
        <w:rPr>
          <w:rFonts w:ascii="Times New Roman" w:hAnsi="Times New Roman" w:cs="Times New Roman"/>
          <w:sz w:val="28"/>
          <w:szCs w:val="28"/>
        </w:rPr>
        <w:t>1</w:t>
      </w:r>
      <w:r w:rsidR="009A77DE" w:rsidRPr="001B170D">
        <w:rPr>
          <w:rFonts w:ascii="Times New Roman" w:hAnsi="Times New Roman" w:cs="Times New Roman"/>
          <w:sz w:val="28"/>
          <w:szCs w:val="28"/>
        </w:rPr>
        <w:t>2</w:t>
      </w:r>
      <w:r w:rsidR="00160212" w:rsidRPr="001B170D">
        <w:rPr>
          <w:rFonts w:ascii="Times New Roman" w:hAnsi="Times New Roman" w:cs="Times New Roman"/>
          <w:sz w:val="28"/>
          <w:szCs w:val="28"/>
        </w:rPr>
        <w:t> ;</w:t>
      </w:r>
      <w:ins w:id="504" w:author="NANSSEU NJINGANG, Jobert Richie" w:date="2025-10-30T15:48:00Z" w16du:dateUtc="2025-10-30T13:48:00Z">
        <w:r w:rsidR="006003E8">
          <w:rPr>
            <w:rFonts w:ascii="Times New Roman" w:hAnsi="Times New Roman" w:cs="Times New Roman"/>
            <w:sz w:val="28"/>
            <w:szCs w:val="28"/>
          </w:rPr>
          <w:t xml:space="preserve"> </w:t>
        </w:r>
      </w:ins>
      <w:r w:rsidR="00781450" w:rsidRPr="001B170D">
        <w:rPr>
          <w:rFonts w:ascii="Times New Roman" w:hAnsi="Times New Roman" w:cs="Times New Roman"/>
          <w:sz w:val="28"/>
          <w:szCs w:val="28"/>
        </w:rPr>
        <w:t>24,5%)</w:t>
      </w:r>
      <w:r w:rsidR="00CD2215" w:rsidRPr="001B170D">
        <w:rPr>
          <w:rFonts w:ascii="Times New Roman" w:hAnsi="Times New Roman" w:cs="Times New Roman"/>
          <w:sz w:val="28"/>
          <w:szCs w:val="28"/>
        </w:rPr>
        <w:t xml:space="preserve">, </w:t>
      </w:r>
      <w:ins w:id="505" w:author="NANSSEU NJINGANG, Jobert Richie" w:date="2025-10-30T15:48:00Z" w16du:dateUtc="2025-10-30T13:48:00Z">
        <w:r w:rsidR="006003E8">
          <w:rPr>
            <w:rFonts w:ascii="Times New Roman" w:hAnsi="Times New Roman" w:cs="Times New Roman"/>
            <w:sz w:val="28"/>
            <w:szCs w:val="28"/>
          </w:rPr>
          <w:t>l’</w:t>
        </w:r>
      </w:ins>
      <w:r w:rsidR="00800D4F" w:rsidRPr="001B170D">
        <w:rPr>
          <w:rFonts w:ascii="Times New Roman" w:hAnsi="Times New Roman" w:cs="Times New Roman"/>
          <w:sz w:val="28"/>
          <w:szCs w:val="28"/>
        </w:rPr>
        <w:t>azithromycine (</w:t>
      </w:r>
      <w:r w:rsidR="009A77DE" w:rsidRPr="001B170D">
        <w:rPr>
          <w:rFonts w:ascii="Times New Roman" w:hAnsi="Times New Roman" w:cs="Times New Roman"/>
          <w:sz w:val="28"/>
          <w:szCs w:val="28"/>
        </w:rPr>
        <w:t>n</w:t>
      </w:r>
      <w:ins w:id="506" w:author="NANSSEU NJINGANG, Jobert Richie" w:date="2025-10-30T15:48:00Z" w16du:dateUtc="2025-10-30T13:48:00Z">
        <w:r w:rsidR="006003E8">
          <w:rPr>
            <w:rFonts w:ascii="Times New Roman" w:hAnsi="Times New Roman" w:cs="Times New Roman"/>
            <w:sz w:val="28"/>
            <w:szCs w:val="28"/>
          </w:rPr>
          <w:t xml:space="preserve"> </w:t>
        </w:r>
      </w:ins>
      <w:r w:rsidR="009A77DE" w:rsidRPr="001B170D">
        <w:rPr>
          <w:rFonts w:ascii="Times New Roman" w:hAnsi="Times New Roman" w:cs="Times New Roman"/>
          <w:sz w:val="28"/>
          <w:szCs w:val="28"/>
        </w:rPr>
        <w:t>=</w:t>
      </w:r>
      <w:ins w:id="507" w:author="NANSSEU NJINGANG, Jobert Richie" w:date="2025-10-30T15:48:00Z" w16du:dateUtc="2025-10-30T13:48:00Z">
        <w:r w:rsidR="006003E8">
          <w:rPr>
            <w:rFonts w:ascii="Times New Roman" w:hAnsi="Times New Roman" w:cs="Times New Roman"/>
            <w:sz w:val="28"/>
            <w:szCs w:val="28"/>
          </w:rPr>
          <w:t xml:space="preserve"> </w:t>
        </w:r>
      </w:ins>
      <w:r w:rsidR="0064267A" w:rsidRPr="001B170D">
        <w:rPr>
          <w:rFonts w:ascii="Times New Roman" w:hAnsi="Times New Roman" w:cs="Times New Roman"/>
          <w:sz w:val="28"/>
          <w:szCs w:val="28"/>
        </w:rPr>
        <w:t>3 ;</w:t>
      </w:r>
      <w:ins w:id="508" w:author="NANSSEU NJINGANG, Jobert Richie" w:date="2025-10-30T15:48:00Z" w16du:dateUtc="2025-10-30T13:48:00Z">
        <w:r w:rsidR="006003E8">
          <w:rPr>
            <w:rFonts w:ascii="Times New Roman" w:hAnsi="Times New Roman" w:cs="Times New Roman"/>
            <w:sz w:val="28"/>
            <w:szCs w:val="28"/>
          </w:rPr>
          <w:t xml:space="preserve"> </w:t>
        </w:r>
      </w:ins>
      <w:r w:rsidR="009A77DE" w:rsidRPr="001B170D">
        <w:rPr>
          <w:rFonts w:ascii="Times New Roman" w:hAnsi="Times New Roman" w:cs="Times New Roman"/>
          <w:sz w:val="28"/>
          <w:szCs w:val="28"/>
        </w:rPr>
        <w:t>6</w:t>
      </w:r>
      <w:r w:rsidR="00BF174A" w:rsidRPr="001B170D">
        <w:rPr>
          <w:rFonts w:ascii="Times New Roman" w:hAnsi="Times New Roman" w:cs="Times New Roman"/>
          <w:sz w:val="28"/>
          <w:szCs w:val="28"/>
        </w:rPr>
        <w:t>,</w:t>
      </w:r>
      <w:r w:rsidR="009A77DE" w:rsidRPr="001B170D">
        <w:rPr>
          <w:rFonts w:ascii="Times New Roman" w:hAnsi="Times New Roman" w:cs="Times New Roman"/>
          <w:sz w:val="28"/>
          <w:szCs w:val="28"/>
        </w:rPr>
        <w:t>1</w:t>
      </w:r>
      <w:r w:rsidR="00BF174A" w:rsidRPr="001B170D">
        <w:rPr>
          <w:rFonts w:ascii="Times New Roman" w:hAnsi="Times New Roman" w:cs="Times New Roman"/>
          <w:sz w:val="28"/>
          <w:szCs w:val="28"/>
        </w:rPr>
        <w:t xml:space="preserve">%), </w:t>
      </w:r>
      <w:ins w:id="509" w:author="NANSSEU NJINGANG, Jobert Richie" w:date="2025-10-30T15:48:00Z" w16du:dateUtc="2025-10-30T13:48:00Z">
        <w:r w:rsidR="006003E8">
          <w:rPr>
            <w:rFonts w:ascii="Times New Roman" w:hAnsi="Times New Roman" w:cs="Times New Roman"/>
            <w:sz w:val="28"/>
            <w:szCs w:val="28"/>
          </w:rPr>
          <w:t xml:space="preserve">et la </w:t>
        </w:r>
      </w:ins>
      <w:r w:rsidR="0064267A" w:rsidRPr="001B170D">
        <w:rPr>
          <w:rFonts w:ascii="Times New Roman" w:hAnsi="Times New Roman" w:cs="Times New Roman"/>
          <w:sz w:val="28"/>
          <w:szCs w:val="28"/>
        </w:rPr>
        <w:t>rovamycine (</w:t>
      </w:r>
      <w:r w:rsidR="009A77DE" w:rsidRPr="001B170D">
        <w:rPr>
          <w:rFonts w:ascii="Times New Roman" w:hAnsi="Times New Roman" w:cs="Times New Roman"/>
          <w:sz w:val="28"/>
          <w:szCs w:val="28"/>
        </w:rPr>
        <w:t>n</w:t>
      </w:r>
      <w:ins w:id="510" w:author="NANSSEU NJINGANG, Jobert Richie" w:date="2025-10-30T15:48:00Z" w16du:dateUtc="2025-10-30T13:48:00Z">
        <w:r w:rsidR="006003E8">
          <w:rPr>
            <w:rFonts w:ascii="Times New Roman" w:hAnsi="Times New Roman" w:cs="Times New Roman"/>
            <w:sz w:val="28"/>
            <w:szCs w:val="28"/>
          </w:rPr>
          <w:t xml:space="preserve"> </w:t>
        </w:r>
      </w:ins>
      <w:r w:rsidR="009A77DE" w:rsidRPr="001B170D">
        <w:rPr>
          <w:rFonts w:ascii="Times New Roman" w:hAnsi="Times New Roman" w:cs="Times New Roman"/>
          <w:sz w:val="28"/>
          <w:szCs w:val="28"/>
        </w:rPr>
        <w:t>=</w:t>
      </w:r>
      <w:ins w:id="511" w:author="NANSSEU NJINGANG, Jobert Richie" w:date="2025-10-30T15:48:00Z" w16du:dateUtc="2025-10-30T13:48:00Z">
        <w:r w:rsidR="006003E8">
          <w:rPr>
            <w:rFonts w:ascii="Times New Roman" w:hAnsi="Times New Roman" w:cs="Times New Roman"/>
            <w:sz w:val="28"/>
            <w:szCs w:val="28"/>
          </w:rPr>
          <w:t xml:space="preserve"> </w:t>
        </w:r>
      </w:ins>
      <w:r w:rsidR="009A77DE" w:rsidRPr="001B170D">
        <w:rPr>
          <w:rFonts w:ascii="Times New Roman" w:hAnsi="Times New Roman" w:cs="Times New Roman"/>
          <w:sz w:val="28"/>
          <w:szCs w:val="28"/>
        </w:rPr>
        <w:t>3 ;</w:t>
      </w:r>
      <w:ins w:id="512" w:author="NANSSEU NJINGANG, Jobert Richie" w:date="2025-10-30T15:48:00Z" w16du:dateUtc="2025-10-30T13:48:00Z">
        <w:r w:rsidR="006003E8">
          <w:rPr>
            <w:rFonts w:ascii="Times New Roman" w:hAnsi="Times New Roman" w:cs="Times New Roman"/>
            <w:sz w:val="28"/>
            <w:szCs w:val="28"/>
          </w:rPr>
          <w:t xml:space="preserve"> </w:t>
        </w:r>
      </w:ins>
      <w:r w:rsidR="00781450" w:rsidRPr="001B170D">
        <w:rPr>
          <w:rFonts w:ascii="Times New Roman" w:hAnsi="Times New Roman" w:cs="Times New Roman"/>
          <w:sz w:val="28"/>
          <w:szCs w:val="28"/>
        </w:rPr>
        <w:t>6,1%)</w:t>
      </w:r>
      <w:r w:rsidR="00A20E00" w:rsidRPr="001B170D">
        <w:rPr>
          <w:rFonts w:ascii="Times New Roman" w:hAnsi="Times New Roman" w:cs="Times New Roman"/>
          <w:sz w:val="28"/>
          <w:szCs w:val="28"/>
        </w:rPr>
        <w:t>.</w:t>
      </w:r>
    </w:p>
    <w:p w14:paraId="7BE6AC34" w14:textId="03F3D032" w:rsidR="00A20E00" w:rsidRPr="001B170D" w:rsidDel="006003E8" w:rsidRDefault="00A20E00" w:rsidP="001B170D">
      <w:pPr>
        <w:spacing w:line="360" w:lineRule="auto"/>
        <w:jc w:val="both"/>
        <w:rPr>
          <w:del w:id="513" w:author="NANSSEU NJINGANG, Jobert Richie" w:date="2025-10-30T15:49:00Z" w16du:dateUtc="2025-10-30T13:49:00Z"/>
          <w:rFonts w:ascii="Times New Roman" w:hAnsi="Times New Roman" w:cs="Times New Roman"/>
          <w:sz w:val="28"/>
          <w:szCs w:val="28"/>
        </w:rPr>
      </w:pPr>
      <w:r w:rsidRPr="001B170D">
        <w:rPr>
          <w:rFonts w:ascii="Times New Roman" w:hAnsi="Times New Roman" w:cs="Times New Roman"/>
          <w:sz w:val="28"/>
          <w:szCs w:val="28"/>
        </w:rPr>
        <w:t xml:space="preserve">Les antibiotiques locaux </w:t>
      </w:r>
      <w:r w:rsidR="00CA71FE">
        <w:rPr>
          <w:rFonts w:ascii="Times New Roman" w:hAnsi="Times New Roman" w:cs="Times New Roman"/>
          <w:sz w:val="28"/>
          <w:szCs w:val="28"/>
        </w:rPr>
        <w:t>son</w:t>
      </w:r>
      <w:r w:rsidRPr="001B170D">
        <w:rPr>
          <w:rFonts w:ascii="Times New Roman" w:hAnsi="Times New Roman" w:cs="Times New Roman"/>
          <w:sz w:val="28"/>
          <w:szCs w:val="28"/>
        </w:rPr>
        <w:t>t </w:t>
      </w:r>
      <w:r w:rsidR="00635C09" w:rsidRPr="001B170D">
        <w:rPr>
          <w:rFonts w:ascii="Times New Roman" w:hAnsi="Times New Roman" w:cs="Times New Roman"/>
          <w:sz w:val="28"/>
          <w:szCs w:val="28"/>
        </w:rPr>
        <w:t xml:space="preserve">l’acide </w:t>
      </w:r>
      <w:r w:rsidR="00800D4F" w:rsidRPr="001B170D">
        <w:rPr>
          <w:rFonts w:ascii="Times New Roman" w:hAnsi="Times New Roman" w:cs="Times New Roman"/>
          <w:sz w:val="28"/>
          <w:szCs w:val="28"/>
        </w:rPr>
        <w:t>fusidique (</w:t>
      </w:r>
      <w:r w:rsidR="00D151A9" w:rsidRPr="001B170D">
        <w:rPr>
          <w:rFonts w:ascii="Times New Roman" w:hAnsi="Times New Roman" w:cs="Times New Roman"/>
          <w:sz w:val="28"/>
          <w:szCs w:val="28"/>
        </w:rPr>
        <w:t>n</w:t>
      </w:r>
      <w:ins w:id="514" w:author="NANSSEU NJINGANG, Jobert Richie" w:date="2025-10-30T15:49:00Z" w16du:dateUtc="2025-10-30T13:49:00Z">
        <w:r w:rsidR="006003E8">
          <w:rPr>
            <w:rFonts w:ascii="Times New Roman" w:hAnsi="Times New Roman" w:cs="Times New Roman"/>
            <w:sz w:val="28"/>
            <w:szCs w:val="28"/>
          </w:rPr>
          <w:t xml:space="preserve"> </w:t>
        </w:r>
      </w:ins>
      <w:r w:rsidR="00D151A9" w:rsidRPr="001B170D">
        <w:rPr>
          <w:rFonts w:ascii="Times New Roman" w:hAnsi="Times New Roman" w:cs="Times New Roman"/>
          <w:sz w:val="28"/>
          <w:szCs w:val="28"/>
        </w:rPr>
        <w:t>=</w:t>
      </w:r>
      <w:ins w:id="515" w:author="NANSSEU NJINGANG, Jobert Richie" w:date="2025-10-30T15:49:00Z" w16du:dateUtc="2025-10-30T13:49:00Z">
        <w:r w:rsidR="006003E8">
          <w:rPr>
            <w:rFonts w:ascii="Times New Roman" w:hAnsi="Times New Roman" w:cs="Times New Roman"/>
            <w:sz w:val="28"/>
            <w:szCs w:val="28"/>
          </w:rPr>
          <w:t xml:space="preserve"> </w:t>
        </w:r>
      </w:ins>
      <w:r w:rsidR="00D151A9" w:rsidRPr="001B170D">
        <w:rPr>
          <w:rFonts w:ascii="Times New Roman" w:hAnsi="Times New Roman" w:cs="Times New Roman"/>
          <w:sz w:val="28"/>
          <w:szCs w:val="28"/>
        </w:rPr>
        <w:t>9 ;</w:t>
      </w:r>
      <w:ins w:id="516" w:author="NANSSEU NJINGANG, Jobert Richie" w:date="2025-10-30T15:49:00Z" w16du:dateUtc="2025-10-30T13:49:00Z">
        <w:r w:rsidR="006003E8">
          <w:rPr>
            <w:rFonts w:ascii="Times New Roman" w:hAnsi="Times New Roman" w:cs="Times New Roman"/>
            <w:sz w:val="28"/>
            <w:szCs w:val="28"/>
          </w:rPr>
          <w:t xml:space="preserve"> </w:t>
        </w:r>
      </w:ins>
      <w:r w:rsidR="00E741A2" w:rsidRPr="001B170D">
        <w:rPr>
          <w:rFonts w:ascii="Times New Roman" w:hAnsi="Times New Roman" w:cs="Times New Roman"/>
          <w:sz w:val="28"/>
          <w:szCs w:val="28"/>
        </w:rPr>
        <w:t>18,8%</w:t>
      </w:r>
      <w:r w:rsidR="00800D4F" w:rsidRPr="001B170D">
        <w:rPr>
          <w:rFonts w:ascii="Times New Roman" w:hAnsi="Times New Roman" w:cs="Times New Roman"/>
          <w:sz w:val="28"/>
          <w:szCs w:val="28"/>
        </w:rPr>
        <w:t>),</w:t>
      </w:r>
      <w:r w:rsidR="00635C09" w:rsidRPr="001B170D">
        <w:rPr>
          <w:rFonts w:ascii="Times New Roman" w:hAnsi="Times New Roman" w:cs="Times New Roman"/>
          <w:sz w:val="28"/>
          <w:szCs w:val="28"/>
        </w:rPr>
        <w:t xml:space="preserve"> la </w:t>
      </w:r>
      <w:r w:rsidR="0011160C" w:rsidRPr="001B170D">
        <w:rPr>
          <w:rFonts w:ascii="Times New Roman" w:hAnsi="Times New Roman" w:cs="Times New Roman"/>
          <w:sz w:val="28"/>
          <w:szCs w:val="28"/>
        </w:rPr>
        <w:t>mu</w:t>
      </w:r>
      <w:r w:rsidR="00635C09" w:rsidRPr="001B170D">
        <w:rPr>
          <w:rFonts w:ascii="Times New Roman" w:hAnsi="Times New Roman" w:cs="Times New Roman"/>
          <w:sz w:val="28"/>
          <w:szCs w:val="28"/>
        </w:rPr>
        <w:t>piroc</w:t>
      </w:r>
      <w:ins w:id="517" w:author="NANSSEU NJINGANG, Jobert Richie" w:date="2025-10-30T15:49:00Z" w16du:dateUtc="2025-10-30T13:49:00Z">
        <w:r w:rsidR="006003E8">
          <w:rPr>
            <w:rFonts w:ascii="Times New Roman" w:hAnsi="Times New Roman" w:cs="Times New Roman"/>
            <w:sz w:val="28"/>
            <w:szCs w:val="28"/>
          </w:rPr>
          <w:t>y</w:t>
        </w:r>
      </w:ins>
      <w:del w:id="518" w:author="NANSSEU NJINGANG, Jobert Richie" w:date="2025-10-30T15:49:00Z" w16du:dateUtc="2025-10-30T13:49:00Z">
        <w:r w:rsidR="00635C09" w:rsidRPr="001B170D" w:rsidDel="006003E8">
          <w:rPr>
            <w:rFonts w:ascii="Times New Roman" w:hAnsi="Times New Roman" w:cs="Times New Roman"/>
            <w:sz w:val="28"/>
            <w:szCs w:val="28"/>
          </w:rPr>
          <w:delText>i</w:delText>
        </w:r>
      </w:del>
      <w:r w:rsidR="00635C09" w:rsidRPr="001B170D">
        <w:rPr>
          <w:rFonts w:ascii="Times New Roman" w:hAnsi="Times New Roman" w:cs="Times New Roman"/>
          <w:sz w:val="28"/>
          <w:szCs w:val="28"/>
        </w:rPr>
        <w:t>ne</w:t>
      </w:r>
      <w:r w:rsidR="0011160C" w:rsidRPr="001B170D">
        <w:rPr>
          <w:rFonts w:ascii="Times New Roman" w:hAnsi="Times New Roman" w:cs="Times New Roman"/>
          <w:sz w:val="28"/>
          <w:szCs w:val="28"/>
        </w:rPr>
        <w:t xml:space="preserve"> </w:t>
      </w:r>
      <w:r w:rsidR="00E741A2" w:rsidRPr="001B170D">
        <w:rPr>
          <w:rFonts w:ascii="Times New Roman" w:hAnsi="Times New Roman" w:cs="Times New Roman"/>
          <w:sz w:val="28"/>
          <w:szCs w:val="28"/>
        </w:rPr>
        <w:t>(</w:t>
      </w:r>
      <w:r w:rsidR="00D151A9" w:rsidRPr="001B170D">
        <w:rPr>
          <w:rFonts w:ascii="Times New Roman" w:hAnsi="Times New Roman" w:cs="Times New Roman"/>
          <w:sz w:val="28"/>
          <w:szCs w:val="28"/>
        </w:rPr>
        <w:t>n</w:t>
      </w:r>
      <w:ins w:id="519" w:author="NANSSEU NJINGANG, Jobert Richie" w:date="2025-10-30T15:49:00Z" w16du:dateUtc="2025-10-30T13:49:00Z">
        <w:r w:rsidR="006003E8">
          <w:rPr>
            <w:rFonts w:ascii="Times New Roman" w:hAnsi="Times New Roman" w:cs="Times New Roman"/>
            <w:sz w:val="28"/>
            <w:szCs w:val="28"/>
          </w:rPr>
          <w:t xml:space="preserve"> </w:t>
        </w:r>
      </w:ins>
      <w:r w:rsidR="00D151A9" w:rsidRPr="001B170D">
        <w:rPr>
          <w:rFonts w:ascii="Times New Roman" w:hAnsi="Times New Roman" w:cs="Times New Roman"/>
          <w:sz w:val="28"/>
          <w:szCs w:val="28"/>
        </w:rPr>
        <w:t>=</w:t>
      </w:r>
      <w:ins w:id="520" w:author="NANSSEU NJINGANG, Jobert Richie" w:date="2025-10-30T15:49:00Z" w16du:dateUtc="2025-10-30T13:49:00Z">
        <w:r w:rsidR="006003E8">
          <w:rPr>
            <w:rFonts w:ascii="Times New Roman" w:hAnsi="Times New Roman" w:cs="Times New Roman"/>
            <w:sz w:val="28"/>
            <w:szCs w:val="28"/>
          </w:rPr>
          <w:t xml:space="preserve"> </w:t>
        </w:r>
      </w:ins>
      <w:r w:rsidR="0064267A" w:rsidRPr="001B170D">
        <w:rPr>
          <w:rFonts w:ascii="Times New Roman" w:hAnsi="Times New Roman" w:cs="Times New Roman"/>
          <w:sz w:val="28"/>
          <w:szCs w:val="28"/>
        </w:rPr>
        <w:t>4 ;</w:t>
      </w:r>
      <w:ins w:id="521" w:author="NANSSEU NJINGANG, Jobert Richie" w:date="2025-10-30T15:49:00Z" w16du:dateUtc="2025-10-30T13:49:00Z">
        <w:r w:rsidR="006003E8">
          <w:rPr>
            <w:rFonts w:ascii="Times New Roman" w:hAnsi="Times New Roman" w:cs="Times New Roman"/>
            <w:sz w:val="28"/>
            <w:szCs w:val="28"/>
          </w:rPr>
          <w:t xml:space="preserve"> </w:t>
        </w:r>
      </w:ins>
      <w:r w:rsidR="00E741A2" w:rsidRPr="001B170D">
        <w:rPr>
          <w:rFonts w:ascii="Times New Roman" w:hAnsi="Times New Roman" w:cs="Times New Roman"/>
          <w:sz w:val="28"/>
          <w:szCs w:val="28"/>
        </w:rPr>
        <w:t>8,2%</w:t>
      </w:r>
      <w:r w:rsidR="0064267A" w:rsidRPr="001B170D">
        <w:rPr>
          <w:rFonts w:ascii="Times New Roman" w:hAnsi="Times New Roman" w:cs="Times New Roman"/>
          <w:sz w:val="28"/>
          <w:szCs w:val="28"/>
        </w:rPr>
        <w:t>),</w:t>
      </w:r>
      <w:ins w:id="522" w:author="NANSSEU NJINGANG, Jobert Richie" w:date="2025-10-30T15:49:00Z" w16du:dateUtc="2025-10-30T13:49:00Z">
        <w:r w:rsidR="006003E8">
          <w:rPr>
            <w:rFonts w:ascii="Times New Roman" w:hAnsi="Times New Roman" w:cs="Times New Roman"/>
            <w:sz w:val="28"/>
            <w:szCs w:val="28"/>
          </w:rPr>
          <w:t xml:space="preserve"> et</w:t>
        </w:r>
      </w:ins>
      <w:r w:rsidR="00635C09" w:rsidRPr="001B170D">
        <w:rPr>
          <w:rFonts w:ascii="Times New Roman" w:hAnsi="Times New Roman" w:cs="Times New Roman"/>
          <w:sz w:val="28"/>
          <w:szCs w:val="28"/>
        </w:rPr>
        <w:t xml:space="preserve"> la </w:t>
      </w:r>
      <w:r w:rsidR="0064267A" w:rsidRPr="001B170D">
        <w:rPr>
          <w:rFonts w:ascii="Times New Roman" w:hAnsi="Times New Roman" w:cs="Times New Roman"/>
          <w:sz w:val="28"/>
          <w:szCs w:val="28"/>
        </w:rPr>
        <w:t>clindamycine (</w:t>
      </w:r>
      <w:r w:rsidR="00D151A9" w:rsidRPr="001B170D">
        <w:rPr>
          <w:rFonts w:ascii="Times New Roman" w:hAnsi="Times New Roman" w:cs="Times New Roman"/>
          <w:sz w:val="28"/>
          <w:szCs w:val="28"/>
        </w:rPr>
        <w:t>n</w:t>
      </w:r>
      <w:ins w:id="523" w:author="NANSSEU NJINGANG, Jobert Richie" w:date="2025-10-30T15:49:00Z" w16du:dateUtc="2025-10-30T13:49:00Z">
        <w:r w:rsidR="006003E8">
          <w:rPr>
            <w:rFonts w:ascii="Times New Roman" w:hAnsi="Times New Roman" w:cs="Times New Roman"/>
            <w:sz w:val="28"/>
            <w:szCs w:val="28"/>
          </w:rPr>
          <w:t xml:space="preserve"> </w:t>
        </w:r>
      </w:ins>
      <w:r w:rsidR="00D151A9" w:rsidRPr="001B170D">
        <w:rPr>
          <w:rFonts w:ascii="Times New Roman" w:hAnsi="Times New Roman" w:cs="Times New Roman"/>
          <w:sz w:val="28"/>
          <w:szCs w:val="28"/>
        </w:rPr>
        <w:t>=</w:t>
      </w:r>
      <w:ins w:id="524" w:author="NANSSEU NJINGANG, Jobert Richie" w:date="2025-10-30T15:49:00Z" w16du:dateUtc="2025-10-30T13:49:00Z">
        <w:r w:rsidR="006003E8">
          <w:rPr>
            <w:rFonts w:ascii="Times New Roman" w:hAnsi="Times New Roman" w:cs="Times New Roman"/>
            <w:sz w:val="28"/>
            <w:szCs w:val="28"/>
          </w:rPr>
          <w:t xml:space="preserve"> </w:t>
        </w:r>
      </w:ins>
      <w:r w:rsidR="0064267A" w:rsidRPr="001B170D">
        <w:rPr>
          <w:rFonts w:ascii="Times New Roman" w:hAnsi="Times New Roman" w:cs="Times New Roman"/>
          <w:sz w:val="28"/>
          <w:szCs w:val="28"/>
        </w:rPr>
        <w:t>3 ;</w:t>
      </w:r>
      <w:ins w:id="525" w:author="NANSSEU NJINGANG, Jobert Richie" w:date="2025-10-30T15:49:00Z" w16du:dateUtc="2025-10-30T13:49:00Z">
        <w:r w:rsidR="006003E8">
          <w:rPr>
            <w:rFonts w:ascii="Times New Roman" w:hAnsi="Times New Roman" w:cs="Times New Roman"/>
            <w:sz w:val="28"/>
            <w:szCs w:val="28"/>
          </w:rPr>
          <w:t xml:space="preserve"> </w:t>
        </w:r>
      </w:ins>
      <w:r w:rsidR="00E741A2" w:rsidRPr="001B170D">
        <w:rPr>
          <w:rFonts w:ascii="Times New Roman" w:hAnsi="Times New Roman" w:cs="Times New Roman"/>
          <w:sz w:val="28"/>
          <w:szCs w:val="28"/>
        </w:rPr>
        <w:t>6,1%).</w:t>
      </w:r>
      <w:ins w:id="526" w:author="NANSSEU NJINGANG, Jobert Richie" w:date="2025-10-30T15:49:00Z" w16du:dateUtc="2025-10-30T13:49:00Z">
        <w:r w:rsidR="006003E8">
          <w:rPr>
            <w:rFonts w:ascii="Times New Roman" w:hAnsi="Times New Roman" w:cs="Times New Roman"/>
            <w:sz w:val="28"/>
            <w:szCs w:val="28"/>
          </w:rPr>
          <w:t xml:space="preserve"> </w:t>
        </w:r>
      </w:ins>
    </w:p>
    <w:p w14:paraId="27F5E4F0" w14:textId="7F9D3F08" w:rsidR="006E4C33" w:rsidRDefault="006E4C33"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Toutes ces données sont </w:t>
      </w:r>
      <w:del w:id="527" w:author="NANSSEU NJINGANG, Jobert Richie" w:date="2025-10-30T15:49:00Z" w16du:dateUtc="2025-10-30T13:49:00Z">
        <w:r w:rsidR="00B22352" w:rsidRPr="001B170D" w:rsidDel="006003E8">
          <w:rPr>
            <w:rFonts w:ascii="Times New Roman" w:hAnsi="Times New Roman" w:cs="Times New Roman"/>
            <w:sz w:val="28"/>
            <w:szCs w:val="28"/>
          </w:rPr>
          <w:delText>re</w:delText>
        </w:r>
      </w:del>
      <w:r w:rsidR="00B22352" w:rsidRPr="001B170D">
        <w:rPr>
          <w:rFonts w:ascii="Times New Roman" w:hAnsi="Times New Roman" w:cs="Times New Roman"/>
          <w:sz w:val="28"/>
          <w:szCs w:val="28"/>
        </w:rPr>
        <w:t>présentées</w:t>
      </w:r>
      <w:r w:rsidRPr="001B170D">
        <w:rPr>
          <w:rFonts w:ascii="Times New Roman" w:hAnsi="Times New Roman" w:cs="Times New Roman"/>
          <w:sz w:val="28"/>
          <w:szCs w:val="28"/>
        </w:rPr>
        <w:t xml:space="preserve"> dans le tableau</w:t>
      </w:r>
      <w:r w:rsidR="00B22352" w:rsidRPr="001B170D">
        <w:rPr>
          <w:rFonts w:ascii="Times New Roman" w:hAnsi="Times New Roman" w:cs="Times New Roman"/>
          <w:sz w:val="28"/>
          <w:szCs w:val="28"/>
        </w:rPr>
        <w:t xml:space="preserve"> </w:t>
      </w:r>
      <w:r w:rsidRPr="001B170D">
        <w:rPr>
          <w:rFonts w:ascii="Times New Roman" w:hAnsi="Times New Roman" w:cs="Times New Roman"/>
          <w:sz w:val="28"/>
          <w:szCs w:val="28"/>
        </w:rPr>
        <w:t>XI.</w:t>
      </w:r>
    </w:p>
    <w:p w14:paraId="24151EA9" w14:textId="1E735147" w:rsidR="0064267A" w:rsidRDefault="00785EF3" w:rsidP="001B170D">
      <w:pPr>
        <w:spacing w:line="360" w:lineRule="auto"/>
        <w:jc w:val="both"/>
        <w:rPr>
          <w:rFonts w:ascii="Times New Roman" w:hAnsi="Times New Roman" w:cs="Times New Roman"/>
          <w:sz w:val="28"/>
          <w:szCs w:val="28"/>
        </w:rPr>
      </w:pPr>
      <w:ins w:id="528" w:author="NANSSEU NJINGANG, Jobert Richie" w:date="2025-10-30T15:51:00Z" w16du:dateUtc="2025-10-30T13:51:00Z">
        <w:r>
          <w:rPr>
            <w:rFonts w:ascii="Times New Roman" w:hAnsi="Times New Roman" w:cs="Times New Roman"/>
            <w:sz w:val="28"/>
            <w:szCs w:val="28"/>
          </w:rPr>
          <w:t>On a associé traitement local et général chez combien de patients ?</w:t>
        </w:r>
      </w:ins>
    </w:p>
    <w:p w14:paraId="40508747" w14:textId="77777777" w:rsidR="00CA71FE" w:rsidRDefault="00CA71FE" w:rsidP="001B170D">
      <w:pPr>
        <w:spacing w:line="360" w:lineRule="auto"/>
        <w:jc w:val="both"/>
        <w:rPr>
          <w:rFonts w:ascii="Times New Roman" w:hAnsi="Times New Roman" w:cs="Times New Roman"/>
          <w:sz w:val="28"/>
          <w:szCs w:val="28"/>
        </w:rPr>
      </w:pPr>
    </w:p>
    <w:p w14:paraId="6EE1478A" w14:textId="77777777" w:rsidR="0064267A" w:rsidRPr="001B170D" w:rsidRDefault="0064267A" w:rsidP="001B170D">
      <w:pPr>
        <w:spacing w:line="360" w:lineRule="auto"/>
        <w:jc w:val="both"/>
        <w:rPr>
          <w:rFonts w:ascii="Times New Roman" w:hAnsi="Times New Roman" w:cs="Times New Roman"/>
          <w:sz w:val="28"/>
          <w:szCs w:val="28"/>
        </w:rPr>
      </w:pPr>
    </w:p>
    <w:p w14:paraId="5F86366B" w14:textId="27330FAD" w:rsidR="0083138C" w:rsidRPr="0064267A" w:rsidRDefault="001350D8" w:rsidP="001B170D">
      <w:pPr>
        <w:pStyle w:val="Lgende"/>
        <w:spacing w:line="360" w:lineRule="auto"/>
        <w:jc w:val="both"/>
        <w:rPr>
          <w:rFonts w:ascii="Times New Roman" w:hAnsi="Times New Roman" w:cs="Times New Roman"/>
          <w:color w:val="auto"/>
          <w:sz w:val="28"/>
          <w:szCs w:val="28"/>
        </w:rPr>
      </w:pPr>
      <w:bookmarkStart w:id="529" w:name="_Toc212464500"/>
      <w:r w:rsidRPr="0064267A">
        <w:rPr>
          <w:rFonts w:ascii="Times New Roman" w:hAnsi="Times New Roman" w:cs="Times New Roman"/>
          <w:color w:val="auto"/>
          <w:sz w:val="28"/>
          <w:szCs w:val="28"/>
        </w:rPr>
        <w:t xml:space="preserve">Tableau </w:t>
      </w:r>
      <w:r w:rsidRPr="0064267A">
        <w:rPr>
          <w:rFonts w:ascii="Times New Roman" w:hAnsi="Times New Roman" w:cs="Times New Roman"/>
          <w:color w:val="auto"/>
          <w:sz w:val="28"/>
          <w:szCs w:val="28"/>
        </w:rPr>
        <w:fldChar w:fldCharType="begin"/>
      </w:r>
      <w:r w:rsidRPr="0064267A">
        <w:rPr>
          <w:rFonts w:ascii="Times New Roman" w:hAnsi="Times New Roman" w:cs="Times New Roman"/>
          <w:color w:val="auto"/>
          <w:sz w:val="28"/>
          <w:szCs w:val="28"/>
        </w:rPr>
        <w:instrText xml:space="preserve"> SEQ Tableau \* ROMAN </w:instrText>
      </w:r>
      <w:r w:rsidRPr="0064267A">
        <w:rPr>
          <w:rFonts w:ascii="Times New Roman" w:hAnsi="Times New Roman" w:cs="Times New Roman"/>
          <w:color w:val="auto"/>
          <w:sz w:val="28"/>
          <w:szCs w:val="28"/>
        </w:rPr>
        <w:fldChar w:fldCharType="separate"/>
      </w:r>
      <w:r w:rsidRPr="0064267A">
        <w:rPr>
          <w:rFonts w:ascii="Times New Roman" w:hAnsi="Times New Roman" w:cs="Times New Roman"/>
          <w:noProof/>
          <w:color w:val="auto"/>
          <w:sz w:val="28"/>
          <w:szCs w:val="28"/>
        </w:rPr>
        <w:t>XI</w:t>
      </w:r>
      <w:r w:rsidRPr="0064267A">
        <w:rPr>
          <w:rFonts w:ascii="Times New Roman" w:hAnsi="Times New Roman" w:cs="Times New Roman"/>
          <w:color w:val="auto"/>
          <w:sz w:val="28"/>
          <w:szCs w:val="28"/>
        </w:rPr>
        <w:fldChar w:fldCharType="end"/>
      </w:r>
      <w:r w:rsidRPr="0064267A">
        <w:rPr>
          <w:rFonts w:ascii="Times New Roman" w:hAnsi="Times New Roman" w:cs="Times New Roman"/>
          <w:color w:val="auto"/>
          <w:sz w:val="28"/>
          <w:szCs w:val="28"/>
        </w:rPr>
        <w:t xml:space="preserve"> : </w:t>
      </w:r>
      <w:del w:id="530" w:author="NANSSEU NJINGANG, Jobert Richie" w:date="2025-10-30T15:50:00Z" w16du:dateUtc="2025-10-30T13:50:00Z">
        <w:r w:rsidR="00B22352" w:rsidRPr="0064267A" w:rsidDel="006003E8">
          <w:rPr>
            <w:rFonts w:ascii="Times New Roman" w:hAnsi="Times New Roman" w:cs="Times New Roman"/>
            <w:color w:val="auto"/>
            <w:sz w:val="28"/>
            <w:szCs w:val="28"/>
          </w:rPr>
          <w:delText>répartition</w:delText>
        </w:r>
        <w:r w:rsidRPr="0064267A" w:rsidDel="006003E8">
          <w:rPr>
            <w:rFonts w:ascii="Times New Roman" w:hAnsi="Times New Roman" w:cs="Times New Roman"/>
            <w:color w:val="auto"/>
            <w:sz w:val="28"/>
            <w:szCs w:val="28"/>
          </w:rPr>
          <w:delText xml:space="preserve"> selon le traitement</w:delText>
        </w:r>
      </w:del>
      <w:bookmarkEnd w:id="529"/>
      <w:ins w:id="531" w:author="NANSSEU NJINGANG, Jobert Richie" w:date="2025-10-30T15:50:00Z" w16du:dateUtc="2025-10-30T13:50:00Z">
        <w:r w:rsidR="006003E8">
          <w:rPr>
            <w:rFonts w:ascii="Times New Roman" w:hAnsi="Times New Roman" w:cs="Times New Roman"/>
            <w:color w:val="auto"/>
            <w:sz w:val="28"/>
            <w:szCs w:val="28"/>
          </w:rPr>
          <w:t xml:space="preserve">Modalités thérapeutiques </w:t>
        </w:r>
      </w:ins>
    </w:p>
    <w:tbl>
      <w:tblPr>
        <w:tblStyle w:val="TableauListe6Couleur"/>
        <w:tblW w:w="0" w:type="auto"/>
        <w:tblLook w:val="04A0" w:firstRow="1" w:lastRow="0" w:firstColumn="1" w:lastColumn="0" w:noHBand="0" w:noVBand="1"/>
      </w:tblPr>
      <w:tblGrid>
        <w:gridCol w:w="4678"/>
        <w:gridCol w:w="2400"/>
        <w:gridCol w:w="1984"/>
      </w:tblGrid>
      <w:tr w:rsidR="005E48E1" w:rsidRPr="001B170D" w14:paraId="2F71633E" w14:textId="77777777" w:rsidTr="00160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6D86477" w14:textId="77777777" w:rsidR="005E48E1" w:rsidRPr="001B170D" w:rsidRDefault="005E48E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Variable</w:t>
            </w:r>
          </w:p>
        </w:tc>
        <w:tc>
          <w:tcPr>
            <w:tcW w:w="2400" w:type="dxa"/>
          </w:tcPr>
          <w:p w14:paraId="669329E1" w14:textId="77777777" w:rsidR="005E48E1" w:rsidRPr="001B170D" w:rsidRDefault="005E48E1" w:rsidP="00CA71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Effectif</w:t>
            </w:r>
          </w:p>
        </w:tc>
        <w:tc>
          <w:tcPr>
            <w:tcW w:w="1984" w:type="dxa"/>
          </w:tcPr>
          <w:p w14:paraId="36BA984C" w14:textId="0B6A9CE9" w:rsidR="005E48E1" w:rsidRPr="001B170D" w:rsidRDefault="005E48E1" w:rsidP="00CA71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Pourcentage</w:t>
            </w:r>
            <w:ins w:id="532" w:author="NANSSEU NJINGANG, Jobert Richie" w:date="2025-10-30T15:50:00Z" w16du:dateUtc="2025-10-30T13:50:00Z">
              <w:r w:rsidR="00785EF3">
                <w:rPr>
                  <w:rFonts w:ascii="Times New Roman" w:hAnsi="Times New Roman" w:cs="Times New Roman"/>
                  <w:sz w:val="28"/>
                  <w:szCs w:val="28"/>
                </w:rPr>
                <w:t xml:space="preserve"> (</w:t>
              </w:r>
            </w:ins>
            <w:r w:rsidRPr="001B170D">
              <w:rPr>
                <w:rFonts w:ascii="Times New Roman" w:hAnsi="Times New Roman" w:cs="Times New Roman"/>
                <w:sz w:val="28"/>
                <w:szCs w:val="28"/>
              </w:rPr>
              <w:t>%</w:t>
            </w:r>
            <w:ins w:id="533" w:author="NANSSEU NJINGANG, Jobert Richie" w:date="2025-10-30T15:50:00Z" w16du:dateUtc="2025-10-30T13:50:00Z">
              <w:r w:rsidR="00785EF3">
                <w:rPr>
                  <w:rFonts w:ascii="Times New Roman" w:hAnsi="Times New Roman" w:cs="Times New Roman"/>
                  <w:sz w:val="28"/>
                  <w:szCs w:val="28"/>
                </w:rPr>
                <w:t>)</w:t>
              </w:r>
            </w:ins>
          </w:p>
        </w:tc>
      </w:tr>
      <w:tr w:rsidR="005E48E1" w:rsidRPr="001B170D" w14:paraId="676A07EB" w14:textId="77777777" w:rsidTr="00160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auto"/>
          </w:tcPr>
          <w:p w14:paraId="27BAE34A" w14:textId="77777777" w:rsidR="005E48E1" w:rsidRPr="001B170D" w:rsidRDefault="003C6AC5"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sz w:val="28"/>
                <w:szCs w:val="28"/>
              </w:rPr>
              <w:t>Antibiotiques généraux</w:t>
            </w:r>
          </w:p>
          <w:p w14:paraId="592BC035" w14:textId="77777777"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Amoxixilline+acide clavulanique</w:t>
            </w:r>
          </w:p>
          <w:p w14:paraId="5A9CF569" w14:textId="77777777"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Doxycyxline 100mg</w:t>
            </w:r>
          </w:p>
          <w:p w14:paraId="42226293" w14:textId="77777777"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Doxycycline 200mg</w:t>
            </w:r>
          </w:p>
          <w:p w14:paraId="0C0CCC63" w14:textId="77777777"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Rovamycine</w:t>
            </w:r>
          </w:p>
          <w:p w14:paraId="3897D92D" w14:textId="499E2E37"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Azithromycine</w:t>
            </w:r>
          </w:p>
          <w:p w14:paraId="4ED8A23F" w14:textId="7819B7CA"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Pristinamycine</w:t>
            </w:r>
          </w:p>
          <w:p w14:paraId="097E51AE" w14:textId="700A6264"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Levofloxacine+Clindamycine</w:t>
            </w:r>
          </w:p>
          <w:p w14:paraId="2BF90DE0" w14:textId="434FFE1B" w:rsidR="003C6AC5" w:rsidRPr="001B170D" w:rsidRDefault="003C6AC5" w:rsidP="001B170D">
            <w:pPr>
              <w:spacing w:line="360" w:lineRule="auto"/>
              <w:ind w:left="708"/>
              <w:jc w:val="both"/>
              <w:rPr>
                <w:rFonts w:ascii="Times New Roman" w:hAnsi="Times New Roman" w:cs="Times New Roman"/>
                <w:sz w:val="28"/>
                <w:szCs w:val="28"/>
              </w:rPr>
            </w:pPr>
            <w:r w:rsidRPr="001B170D">
              <w:rPr>
                <w:rFonts w:ascii="Times New Roman" w:hAnsi="Times New Roman" w:cs="Times New Roman"/>
                <w:b w:val="0"/>
                <w:bCs w:val="0"/>
                <w:sz w:val="28"/>
                <w:szCs w:val="28"/>
              </w:rPr>
              <w:t>Autre</w:t>
            </w:r>
          </w:p>
        </w:tc>
        <w:tc>
          <w:tcPr>
            <w:tcW w:w="2400" w:type="dxa"/>
            <w:shd w:val="clear" w:color="auto" w:fill="auto"/>
          </w:tcPr>
          <w:p w14:paraId="0069D805" w14:textId="77777777" w:rsidR="005E48E1" w:rsidRPr="001B170D" w:rsidRDefault="00F044CA"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35</w:t>
            </w:r>
          </w:p>
          <w:p w14:paraId="127B22D0" w14:textId="77777777" w:rsidR="00672BE1"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18</w:t>
            </w:r>
          </w:p>
          <w:p w14:paraId="1B955BAF" w14:textId="1955FA97"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10</w:t>
            </w:r>
          </w:p>
          <w:p w14:paraId="7B0A7CF0" w14:textId="77777777"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w:t>
            </w:r>
          </w:p>
          <w:p w14:paraId="1FA00184" w14:textId="77777777"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w:t>
            </w:r>
          </w:p>
          <w:p w14:paraId="24B24878" w14:textId="77777777"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w:t>
            </w:r>
          </w:p>
          <w:p w14:paraId="6E732CF4" w14:textId="77777777"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p w14:paraId="3AEC8219" w14:textId="77777777"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p w14:paraId="0C9627BD" w14:textId="1E47D4DF" w:rsidR="000A08AE" w:rsidRPr="001B170D" w:rsidRDefault="000A08AE"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tc>
        <w:tc>
          <w:tcPr>
            <w:tcW w:w="1984" w:type="dxa"/>
            <w:shd w:val="clear" w:color="auto" w:fill="auto"/>
          </w:tcPr>
          <w:p w14:paraId="57ACB9EA" w14:textId="77777777" w:rsidR="005E48E1" w:rsidRPr="001B170D" w:rsidRDefault="00F044CA"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71,4</w:t>
            </w:r>
          </w:p>
          <w:p w14:paraId="380E140A" w14:textId="303432C8" w:rsidR="00AF5218" w:rsidRPr="001B170D" w:rsidRDefault="00AF5218"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36</w:t>
            </w:r>
            <w:r w:rsidR="00672BE1" w:rsidRPr="001B170D">
              <w:rPr>
                <w:rFonts w:ascii="Times New Roman" w:hAnsi="Times New Roman" w:cs="Times New Roman"/>
                <w:sz w:val="28"/>
                <w:szCs w:val="28"/>
              </w:rPr>
              <w:t>,</w:t>
            </w:r>
            <w:r w:rsidRPr="001B170D">
              <w:rPr>
                <w:rFonts w:ascii="Times New Roman" w:hAnsi="Times New Roman" w:cs="Times New Roman"/>
                <w:sz w:val="28"/>
                <w:szCs w:val="28"/>
              </w:rPr>
              <w:t>7</w:t>
            </w:r>
          </w:p>
          <w:p w14:paraId="480F3157" w14:textId="75A56FB1" w:rsidR="00AF5218" w:rsidRPr="001B170D" w:rsidRDefault="00AF5218"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20</w:t>
            </w:r>
            <w:r w:rsidR="00AA4F6F" w:rsidRPr="001B170D">
              <w:rPr>
                <w:rFonts w:ascii="Times New Roman" w:hAnsi="Times New Roman" w:cs="Times New Roman"/>
                <w:sz w:val="28"/>
                <w:szCs w:val="28"/>
              </w:rPr>
              <w:t>,</w:t>
            </w:r>
            <w:r w:rsidRPr="001B170D">
              <w:rPr>
                <w:rFonts w:ascii="Times New Roman" w:hAnsi="Times New Roman" w:cs="Times New Roman"/>
                <w:sz w:val="28"/>
                <w:szCs w:val="28"/>
              </w:rPr>
              <w:t>4</w:t>
            </w:r>
          </w:p>
          <w:p w14:paraId="37895A29" w14:textId="184F7E3B" w:rsidR="00AF5218"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AF5218" w:rsidRPr="001B170D">
              <w:rPr>
                <w:rFonts w:ascii="Times New Roman" w:hAnsi="Times New Roman" w:cs="Times New Roman"/>
                <w:sz w:val="28"/>
                <w:szCs w:val="28"/>
              </w:rPr>
              <w:t>4</w:t>
            </w:r>
            <w:r w:rsidRPr="001B170D">
              <w:rPr>
                <w:rFonts w:ascii="Times New Roman" w:hAnsi="Times New Roman" w:cs="Times New Roman"/>
                <w:sz w:val="28"/>
                <w:szCs w:val="28"/>
              </w:rPr>
              <w:t>,</w:t>
            </w:r>
            <w:r w:rsidR="00AF5218" w:rsidRPr="001B170D">
              <w:rPr>
                <w:rFonts w:ascii="Times New Roman" w:hAnsi="Times New Roman" w:cs="Times New Roman"/>
                <w:sz w:val="28"/>
                <w:szCs w:val="28"/>
              </w:rPr>
              <w:t>1</w:t>
            </w:r>
          </w:p>
          <w:p w14:paraId="46354F37" w14:textId="3CAA5C26" w:rsidR="00AF5218"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AF5218" w:rsidRPr="001B170D">
              <w:rPr>
                <w:rFonts w:ascii="Times New Roman" w:hAnsi="Times New Roman" w:cs="Times New Roman"/>
                <w:sz w:val="28"/>
                <w:szCs w:val="28"/>
              </w:rPr>
              <w:t>6</w:t>
            </w:r>
            <w:r w:rsidRPr="001B170D">
              <w:rPr>
                <w:rFonts w:ascii="Times New Roman" w:hAnsi="Times New Roman" w:cs="Times New Roman"/>
                <w:sz w:val="28"/>
                <w:szCs w:val="28"/>
              </w:rPr>
              <w:t>,</w:t>
            </w:r>
            <w:r w:rsidR="00AF5218" w:rsidRPr="001B170D">
              <w:rPr>
                <w:rFonts w:ascii="Times New Roman" w:hAnsi="Times New Roman" w:cs="Times New Roman"/>
                <w:sz w:val="28"/>
                <w:szCs w:val="28"/>
              </w:rPr>
              <w:t>1</w:t>
            </w:r>
          </w:p>
          <w:p w14:paraId="06E99A0F" w14:textId="6E9DF8EA" w:rsidR="00AF5218"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AF5218" w:rsidRPr="001B170D">
              <w:rPr>
                <w:rFonts w:ascii="Times New Roman" w:hAnsi="Times New Roman" w:cs="Times New Roman"/>
                <w:sz w:val="28"/>
                <w:szCs w:val="28"/>
              </w:rPr>
              <w:t>6</w:t>
            </w:r>
            <w:r w:rsidRPr="001B170D">
              <w:rPr>
                <w:rFonts w:ascii="Times New Roman" w:hAnsi="Times New Roman" w:cs="Times New Roman"/>
                <w:sz w:val="28"/>
                <w:szCs w:val="28"/>
              </w:rPr>
              <w:t>,</w:t>
            </w:r>
            <w:r w:rsidR="00AF5218" w:rsidRPr="001B170D">
              <w:rPr>
                <w:rFonts w:ascii="Times New Roman" w:hAnsi="Times New Roman" w:cs="Times New Roman"/>
                <w:sz w:val="28"/>
                <w:szCs w:val="28"/>
              </w:rPr>
              <w:t>1</w:t>
            </w:r>
          </w:p>
          <w:p w14:paraId="0AFEF96F" w14:textId="3D63246A" w:rsidR="00AF5218"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AF5218" w:rsidRPr="001B170D">
              <w:rPr>
                <w:rFonts w:ascii="Times New Roman" w:hAnsi="Times New Roman" w:cs="Times New Roman"/>
                <w:sz w:val="28"/>
                <w:szCs w:val="28"/>
              </w:rPr>
              <w:t>2</w:t>
            </w:r>
            <w:r w:rsidRPr="001B170D">
              <w:rPr>
                <w:rFonts w:ascii="Times New Roman" w:hAnsi="Times New Roman" w:cs="Times New Roman"/>
                <w:sz w:val="28"/>
                <w:szCs w:val="28"/>
              </w:rPr>
              <w:t>,</w:t>
            </w:r>
            <w:r w:rsidR="00AF5218" w:rsidRPr="001B170D">
              <w:rPr>
                <w:rFonts w:ascii="Times New Roman" w:hAnsi="Times New Roman" w:cs="Times New Roman"/>
                <w:sz w:val="28"/>
                <w:szCs w:val="28"/>
              </w:rPr>
              <w:t>1</w:t>
            </w:r>
          </w:p>
          <w:p w14:paraId="32E010B9" w14:textId="1F78D6A5" w:rsidR="00AF5218"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AF5218" w:rsidRPr="001B170D">
              <w:rPr>
                <w:rFonts w:ascii="Times New Roman" w:hAnsi="Times New Roman" w:cs="Times New Roman"/>
                <w:sz w:val="28"/>
                <w:szCs w:val="28"/>
              </w:rPr>
              <w:t>2</w:t>
            </w:r>
            <w:r w:rsidRPr="001B170D">
              <w:rPr>
                <w:rFonts w:ascii="Times New Roman" w:hAnsi="Times New Roman" w:cs="Times New Roman"/>
                <w:sz w:val="28"/>
                <w:szCs w:val="28"/>
              </w:rPr>
              <w:t>,</w:t>
            </w:r>
            <w:r w:rsidR="00AF5218" w:rsidRPr="001B170D">
              <w:rPr>
                <w:rFonts w:ascii="Times New Roman" w:hAnsi="Times New Roman" w:cs="Times New Roman"/>
                <w:sz w:val="28"/>
                <w:szCs w:val="28"/>
              </w:rPr>
              <w:t>1</w:t>
            </w:r>
          </w:p>
          <w:p w14:paraId="777F3D92" w14:textId="66BADE26" w:rsidR="00AF5218"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AF5218" w:rsidRPr="001B170D">
              <w:rPr>
                <w:rFonts w:ascii="Times New Roman" w:hAnsi="Times New Roman" w:cs="Times New Roman"/>
                <w:sz w:val="28"/>
                <w:szCs w:val="28"/>
              </w:rPr>
              <w:t>8</w:t>
            </w:r>
            <w:r w:rsidRPr="001B170D">
              <w:rPr>
                <w:rFonts w:ascii="Times New Roman" w:hAnsi="Times New Roman" w:cs="Times New Roman"/>
                <w:sz w:val="28"/>
                <w:szCs w:val="28"/>
              </w:rPr>
              <w:t>,</w:t>
            </w:r>
            <w:r w:rsidR="00AF5218" w:rsidRPr="001B170D">
              <w:rPr>
                <w:rFonts w:ascii="Times New Roman" w:hAnsi="Times New Roman" w:cs="Times New Roman"/>
                <w:sz w:val="28"/>
                <w:szCs w:val="28"/>
              </w:rPr>
              <w:t>2</w:t>
            </w:r>
          </w:p>
        </w:tc>
      </w:tr>
      <w:tr w:rsidR="005E48E1" w:rsidRPr="001B170D" w14:paraId="214B88E1" w14:textId="77777777" w:rsidTr="00160212">
        <w:tc>
          <w:tcPr>
            <w:cnfStyle w:val="001000000000" w:firstRow="0" w:lastRow="0" w:firstColumn="1" w:lastColumn="0" w:oddVBand="0" w:evenVBand="0" w:oddHBand="0" w:evenHBand="0" w:firstRowFirstColumn="0" w:firstRowLastColumn="0" w:lastRowFirstColumn="0" w:lastRowLastColumn="0"/>
            <w:tcW w:w="4678" w:type="dxa"/>
          </w:tcPr>
          <w:p w14:paraId="195165BF" w14:textId="77777777" w:rsidR="005E48E1" w:rsidRPr="001B170D" w:rsidRDefault="003C6AC5" w:rsidP="001B170D">
            <w:pPr>
              <w:spacing w:line="360" w:lineRule="auto"/>
              <w:jc w:val="both"/>
              <w:rPr>
                <w:rFonts w:ascii="Times New Roman" w:hAnsi="Times New Roman" w:cs="Times New Roman"/>
                <w:b w:val="0"/>
                <w:bCs w:val="0"/>
                <w:sz w:val="28"/>
                <w:szCs w:val="28"/>
              </w:rPr>
            </w:pPr>
            <w:r w:rsidRPr="001B170D">
              <w:rPr>
                <w:rFonts w:ascii="Times New Roman" w:hAnsi="Times New Roman" w:cs="Times New Roman"/>
                <w:sz w:val="28"/>
                <w:szCs w:val="28"/>
              </w:rPr>
              <w:t>Antibiotiques locaux</w:t>
            </w:r>
          </w:p>
          <w:p w14:paraId="2C4CB6F7" w14:textId="12EF9808"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Mupirocine</w:t>
            </w:r>
          </w:p>
          <w:p w14:paraId="44FCD0FE" w14:textId="77777777" w:rsidR="003C6AC5" w:rsidRPr="001B170D" w:rsidRDefault="003C6AC5"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Acide fusidique</w:t>
            </w:r>
          </w:p>
          <w:p w14:paraId="4FFCEDEC" w14:textId="3A2D782E" w:rsidR="00A2285B" w:rsidRPr="001B170D" w:rsidRDefault="00A2285B"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Clindamycine</w:t>
            </w:r>
          </w:p>
          <w:p w14:paraId="25B93D50" w14:textId="080272CB" w:rsidR="00A2285B" w:rsidRPr="001B170D" w:rsidRDefault="00A2285B" w:rsidP="001B170D">
            <w:pPr>
              <w:spacing w:line="360" w:lineRule="auto"/>
              <w:ind w:left="708"/>
              <w:jc w:val="both"/>
              <w:rPr>
                <w:rFonts w:ascii="Times New Roman" w:hAnsi="Times New Roman" w:cs="Times New Roman"/>
                <w:b w:val="0"/>
                <w:bCs w:val="0"/>
                <w:sz w:val="28"/>
                <w:szCs w:val="28"/>
              </w:rPr>
            </w:pPr>
            <w:r w:rsidRPr="001B170D">
              <w:rPr>
                <w:rFonts w:ascii="Times New Roman" w:hAnsi="Times New Roman" w:cs="Times New Roman"/>
                <w:b w:val="0"/>
                <w:bCs w:val="0"/>
                <w:sz w:val="28"/>
                <w:szCs w:val="28"/>
              </w:rPr>
              <w:t xml:space="preserve">Erythromycine </w:t>
            </w:r>
          </w:p>
          <w:p w14:paraId="69BEA234" w14:textId="064C3C4A" w:rsidR="003C6AC5" w:rsidRPr="001B170D" w:rsidRDefault="000A08AE" w:rsidP="001B170D">
            <w:pPr>
              <w:spacing w:line="360" w:lineRule="auto"/>
              <w:ind w:left="708"/>
              <w:jc w:val="both"/>
              <w:rPr>
                <w:rFonts w:ascii="Times New Roman" w:hAnsi="Times New Roman" w:cs="Times New Roman"/>
                <w:sz w:val="28"/>
                <w:szCs w:val="28"/>
              </w:rPr>
            </w:pPr>
            <w:r w:rsidRPr="001B170D">
              <w:rPr>
                <w:rFonts w:ascii="Times New Roman" w:hAnsi="Times New Roman" w:cs="Times New Roman"/>
                <w:b w:val="0"/>
                <w:bCs w:val="0"/>
                <w:sz w:val="28"/>
                <w:szCs w:val="28"/>
              </w:rPr>
              <w:t>Autre</w:t>
            </w:r>
          </w:p>
        </w:tc>
        <w:tc>
          <w:tcPr>
            <w:tcW w:w="2400" w:type="dxa"/>
          </w:tcPr>
          <w:p w14:paraId="478A550E" w14:textId="77777777" w:rsidR="005E48E1" w:rsidRPr="001B170D" w:rsidRDefault="00F044CA"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19</w:t>
            </w:r>
          </w:p>
          <w:p w14:paraId="74A8E196" w14:textId="77777777" w:rsidR="000A08AE" w:rsidRPr="001B170D" w:rsidRDefault="000A08AE"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p w14:paraId="55EDD5B5" w14:textId="77777777" w:rsidR="000A08AE" w:rsidRPr="001B170D" w:rsidRDefault="000A08AE"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9</w:t>
            </w:r>
          </w:p>
          <w:p w14:paraId="43024592" w14:textId="77777777" w:rsidR="000A08AE" w:rsidRPr="001B170D" w:rsidRDefault="000A08AE"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w:t>
            </w:r>
          </w:p>
          <w:p w14:paraId="7CEBED35" w14:textId="77777777" w:rsidR="000A08AE" w:rsidRPr="001B170D" w:rsidRDefault="000A08AE"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p w14:paraId="51618AF1" w14:textId="5343412B" w:rsidR="000A08AE" w:rsidRPr="001B170D" w:rsidRDefault="000A08AE"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w:t>
            </w:r>
          </w:p>
        </w:tc>
        <w:tc>
          <w:tcPr>
            <w:tcW w:w="1984" w:type="dxa"/>
          </w:tcPr>
          <w:p w14:paraId="2BAEC149" w14:textId="77777777" w:rsidR="005E48E1" w:rsidRPr="001B170D" w:rsidRDefault="00F044CA"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38,8</w:t>
            </w:r>
          </w:p>
          <w:p w14:paraId="5EAE21AA" w14:textId="1C039692" w:rsidR="00AF5218"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08,2</w:t>
            </w:r>
          </w:p>
          <w:p w14:paraId="43C39FCF" w14:textId="157D5D6D" w:rsidR="00AA4F6F"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18,4</w:t>
            </w:r>
          </w:p>
          <w:p w14:paraId="53DC0534" w14:textId="50B42672" w:rsidR="00AA4F6F"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06,1</w:t>
            </w:r>
          </w:p>
          <w:p w14:paraId="7933E461" w14:textId="2A33C13A" w:rsidR="00AA4F6F"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02,1</w:t>
            </w:r>
          </w:p>
          <w:p w14:paraId="261C2887" w14:textId="5DD51995" w:rsidR="00CA71FE"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02,1</w:t>
            </w:r>
          </w:p>
        </w:tc>
      </w:tr>
      <w:tr w:rsidR="005E48E1" w:rsidRPr="001B170D" w14:paraId="0EADB1B0" w14:textId="77777777" w:rsidTr="00160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auto"/>
          </w:tcPr>
          <w:p w14:paraId="69CEDE4D" w14:textId="2AAEFDAB" w:rsidR="005E48E1" w:rsidRPr="001B170D" w:rsidRDefault="00C60C3A"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I</w:t>
            </w:r>
            <w:r w:rsidR="00A2285B" w:rsidRPr="001B170D">
              <w:rPr>
                <w:rFonts w:ascii="Times New Roman" w:hAnsi="Times New Roman" w:cs="Times New Roman"/>
                <w:sz w:val="28"/>
                <w:szCs w:val="28"/>
              </w:rPr>
              <w:t>sotrétinoine</w:t>
            </w:r>
          </w:p>
        </w:tc>
        <w:tc>
          <w:tcPr>
            <w:tcW w:w="2400" w:type="dxa"/>
            <w:shd w:val="clear" w:color="auto" w:fill="auto"/>
          </w:tcPr>
          <w:p w14:paraId="40332383" w14:textId="48A0DF7B" w:rsidR="000A08AE" w:rsidRPr="001B170D" w:rsidRDefault="00F044CA"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3</w:t>
            </w:r>
          </w:p>
        </w:tc>
        <w:tc>
          <w:tcPr>
            <w:tcW w:w="1984" w:type="dxa"/>
            <w:shd w:val="clear" w:color="auto" w:fill="auto"/>
          </w:tcPr>
          <w:p w14:paraId="04E635E1" w14:textId="78400E1C" w:rsidR="005E48E1"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F044CA" w:rsidRPr="001B170D">
              <w:rPr>
                <w:rFonts w:ascii="Times New Roman" w:hAnsi="Times New Roman" w:cs="Times New Roman"/>
                <w:sz w:val="28"/>
                <w:szCs w:val="28"/>
              </w:rPr>
              <w:t>6,1</w:t>
            </w:r>
          </w:p>
        </w:tc>
      </w:tr>
      <w:tr w:rsidR="005E48E1" w:rsidRPr="001B170D" w14:paraId="2AA5728A" w14:textId="77777777" w:rsidTr="00160212">
        <w:tc>
          <w:tcPr>
            <w:cnfStyle w:val="001000000000" w:firstRow="0" w:lastRow="0" w:firstColumn="1" w:lastColumn="0" w:oddVBand="0" w:evenVBand="0" w:oddHBand="0" w:evenHBand="0" w:firstRowFirstColumn="0" w:firstRowLastColumn="0" w:lastRowFirstColumn="0" w:lastRowLastColumn="0"/>
            <w:tcW w:w="4678" w:type="dxa"/>
          </w:tcPr>
          <w:p w14:paraId="38866236" w14:textId="74C19760" w:rsidR="005E48E1" w:rsidRPr="001B170D" w:rsidRDefault="00A2285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Antalgiques </w:t>
            </w:r>
          </w:p>
        </w:tc>
        <w:tc>
          <w:tcPr>
            <w:tcW w:w="2400" w:type="dxa"/>
          </w:tcPr>
          <w:p w14:paraId="16729114" w14:textId="5D8BB4EA" w:rsidR="005E48E1" w:rsidRPr="001B170D" w:rsidRDefault="00F044CA"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w:t>
            </w:r>
          </w:p>
        </w:tc>
        <w:tc>
          <w:tcPr>
            <w:tcW w:w="1984" w:type="dxa"/>
          </w:tcPr>
          <w:p w14:paraId="44346F7A" w14:textId="4C6A509E" w:rsidR="005E48E1"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F044CA" w:rsidRPr="001B170D">
              <w:rPr>
                <w:rFonts w:ascii="Times New Roman" w:hAnsi="Times New Roman" w:cs="Times New Roman"/>
                <w:sz w:val="28"/>
                <w:szCs w:val="28"/>
              </w:rPr>
              <w:t>4,1</w:t>
            </w:r>
          </w:p>
        </w:tc>
      </w:tr>
      <w:tr w:rsidR="005E48E1" w:rsidRPr="001B170D" w14:paraId="2D2F0242" w14:textId="77777777" w:rsidTr="00160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auto"/>
          </w:tcPr>
          <w:p w14:paraId="2827DC18" w14:textId="0CD23D04" w:rsidR="005E48E1" w:rsidRPr="001B170D" w:rsidRDefault="00A2285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Antiseptiques </w:t>
            </w:r>
          </w:p>
        </w:tc>
        <w:tc>
          <w:tcPr>
            <w:tcW w:w="2400" w:type="dxa"/>
            <w:shd w:val="clear" w:color="auto" w:fill="auto"/>
          </w:tcPr>
          <w:p w14:paraId="1C3354E5" w14:textId="7DC2AB86" w:rsidR="005E48E1" w:rsidRPr="001B170D" w:rsidRDefault="00F044CA"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tc>
        <w:tc>
          <w:tcPr>
            <w:tcW w:w="1984" w:type="dxa"/>
            <w:shd w:val="clear" w:color="auto" w:fill="auto"/>
          </w:tcPr>
          <w:p w14:paraId="784C964D" w14:textId="25A38E66" w:rsidR="005E48E1"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F044CA" w:rsidRPr="001B170D">
              <w:rPr>
                <w:rFonts w:ascii="Times New Roman" w:hAnsi="Times New Roman" w:cs="Times New Roman"/>
                <w:sz w:val="28"/>
                <w:szCs w:val="28"/>
              </w:rPr>
              <w:t>8,2</w:t>
            </w:r>
          </w:p>
        </w:tc>
      </w:tr>
      <w:tr w:rsidR="005E48E1" w:rsidRPr="001B170D" w14:paraId="3887601A" w14:textId="77777777" w:rsidTr="00160212">
        <w:tc>
          <w:tcPr>
            <w:cnfStyle w:val="001000000000" w:firstRow="0" w:lastRow="0" w:firstColumn="1" w:lastColumn="0" w:oddVBand="0" w:evenVBand="0" w:oddHBand="0" w:evenHBand="0" w:firstRowFirstColumn="0" w:firstRowLastColumn="0" w:lastRowFirstColumn="0" w:lastRowLastColumn="0"/>
            <w:tcW w:w="4678" w:type="dxa"/>
          </w:tcPr>
          <w:p w14:paraId="7F76623C" w14:textId="77777777" w:rsidR="005E48E1" w:rsidRPr="001B170D" w:rsidRDefault="005E48E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Autre</w:t>
            </w:r>
          </w:p>
        </w:tc>
        <w:tc>
          <w:tcPr>
            <w:tcW w:w="2400" w:type="dxa"/>
          </w:tcPr>
          <w:p w14:paraId="7BA383D7" w14:textId="77777777" w:rsidR="005E48E1" w:rsidRPr="001B170D" w:rsidRDefault="005E48E1"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tc>
        <w:tc>
          <w:tcPr>
            <w:tcW w:w="1984" w:type="dxa"/>
          </w:tcPr>
          <w:p w14:paraId="4B05CC9C" w14:textId="0E9AA019" w:rsidR="005E48E1" w:rsidRPr="001B170D" w:rsidRDefault="00AA4F6F"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F044CA" w:rsidRPr="001B170D">
              <w:rPr>
                <w:rFonts w:ascii="Times New Roman" w:hAnsi="Times New Roman" w:cs="Times New Roman"/>
                <w:sz w:val="28"/>
                <w:szCs w:val="28"/>
              </w:rPr>
              <w:t>8,2</w:t>
            </w:r>
          </w:p>
        </w:tc>
      </w:tr>
      <w:tr w:rsidR="005E48E1" w:rsidRPr="001B170D" w14:paraId="64EC53E0" w14:textId="77777777" w:rsidTr="00160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auto"/>
          </w:tcPr>
          <w:p w14:paraId="3C7EA0B5" w14:textId="787B70AE" w:rsidR="005E48E1" w:rsidRPr="001B170D" w:rsidRDefault="005E48E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Aucun</w:t>
            </w:r>
          </w:p>
        </w:tc>
        <w:tc>
          <w:tcPr>
            <w:tcW w:w="2400" w:type="dxa"/>
            <w:shd w:val="clear" w:color="auto" w:fill="auto"/>
          </w:tcPr>
          <w:p w14:paraId="60E822BC" w14:textId="5E4C83F3" w:rsidR="005E48E1" w:rsidRPr="001B170D" w:rsidRDefault="00F044CA"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2</w:t>
            </w:r>
          </w:p>
        </w:tc>
        <w:tc>
          <w:tcPr>
            <w:tcW w:w="1984" w:type="dxa"/>
            <w:shd w:val="clear" w:color="auto" w:fill="auto"/>
          </w:tcPr>
          <w:p w14:paraId="44895E1D" w14:textId="5CFC85AB" w:rsidR="005E48E1" w:rsidRPr="001B170D" w:rsidRDefault="00AA4F6F" w:rsidP="00CA71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0</w:t>
            </w:r>
            <w:r w:rsidR="00F044CA" w:rsidRPr="001B170D">
              <w:rPr>
                <w:rFonts w:ascii="Times New Roman" w:hAnsi="Times New Roman" w:cs="Times New Roman"/>
                <w:sz w:val="28"/>
                <w:szCs w:val="28"/>
              </w:rPr>
              <w:t>4,1</w:t>
            </w:r>
          </w:p>
        </w:tc>
      </w:tr>
      <w:tr w:rsidR="005E48E1" w:rsidRPr="001B170D" w14:paraId="4B249AEF" w14:textId="77777777" w:rsidTr="00160212">
        <w:tc>
          <w:tcPr>
            <w:cnfStyle w:val="001000000000" w:firstRow="0" w:lastRow="0" w:firstColumn="1" w:lastColumn="0" w:oddVBand="0" w:evenVBand="0" w:oddHBand="0" w:evenHBand="0" w:firstRowFirstColumn="0" w:firstRowLastColumn="0" w:lastRowFirstColumn="0" w:lastRowLastColumn="0"/>
            <w:tcW w:w="4678" w:type="dxa"/>
          </w:tcPr>
          <w:p w14:paraId="595AB44E" w14:textId="77777777" w:rsidR="005E48E1" w:rsidRPr="001B170D" w:rsidRDefault="005E48E1"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Non reporté</w:t>
            </w:r>
          </w:p>
        </w:tc>
        <w:tc>
          <w:tcPr>
            <w:tcW w:w="2400" w:type="dxa"/>
          </w:tcPr>
          <w:p w14:paraId="07C3FED0" w14:textId="052159DE" w:rsidR="005E48E1" w:rsidRPr="001B170D" w:rsidRDefault="00F044CA"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4</w:t>
            </w:r>
          </w:p>
        </w:tc>
        <w:tc>
          <w:tcPr>
            <w:tcW w:w="1984" w:type="dxa"/>
          </w:tcPr>
          <w:p w14:paraId="05132950" w14:textId="2EB46082" w:rsidR="005E48E1" w:rsidRPr="001B170D" w:rsidRDefault="00F044CA" w:rsidP="00CA71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B170D">
              <w:rPr>
                <w:rFonts w:ascii="Times New Roman" w:hAnsi="Times New Roman" w:cs="Times New Roman"/>
                <w:sz w:val="28"/>
                <w:szCs w:val="28"/>
              </w:rPr>
              <w:t>8,2</w:t>
            </w:r>
          </w:p>
        </w:tc>
      </w:tr>
    </w:tbl>
    <w:p w14:paraId="45C8B490" w14:textId="77777777" w:rsidR="00DB5E68" w:rsidRDefault="00DB5E68" w:rsidP="001B170D">
      <w:pPr>
        <w:spacing w:line="360" w:lineRule="auto"/>
        <w:jc w:val="both"/>
        <w:rPr>
          <w:rFonts w:ascii="Times New Roman" w:hAnsi="Times New Roman" w:cs="Times New Roman"/>
          <w:sz w:val="28"/>
          <w:szCs w:val="28"/>
        </w:rPr>
      </w:pPr>
    </w:p>
    <w:p w14:paraId="4D6A9B68" w14:textId="77777777" w:rsidR="00874C59" w:rsidRDefault="00874C59" w:rsidP="001B170D">
      <w:pPr>
        <w:spacing w:line="360" w:lineRule="auto"/>
        <w:jc w:val="both"/>
        <w:rPr>
          <w:rFonts w:ascii="Times New Roman" w:hAnsi="Times New Roman" w:cs="Times New Roman"/>
          <w:sz w:val="28"/>
          <w:szCs w:val="28"/>
        </w:rPr>
      </w:pPr>
    </w:p>
    <w:p w14:paraId="7E60FA92" w14:textId="77777777" w:rsidR="0064267A" w:rsidRPr="001B170D" w:rsidRDefault="0064267A" w:rsidP="001B170D">
      <w:pPr>
        <w:spacing w:line="360" w:lineRule="auto"/>
        <w:jc w:val="both"/>
        <w:rPr>
          <w:rFonts w:ascii="Times New Roman" w:hAnsi="Times New Roman" w:cs="Times New Roman"/>
          <w:sz w:val="28"/>
          <w:szCs w:val="28"/>
        </w:rPr>
      </w:pPr>
    </w:p>
    <w:p w14:paraId="7F0705B3" w14:textId="241FCE27" w:rsidR="00836328" w:rsidRDefault="00B22352" w:rsidP="0064267A">
      <w:pPr>
        <w:pStyle w:val="Titre2"/>
        <w:spacing w:line="360" w:lineRule="auto"/>
        <w:jc w:val="both"/>
        <w:rPr>
          <w:rFonts w:ascii="Times New Roman" w:hAnsi="Times New Roman" w:cs="Times New Roman"/>
          <w:b/>
          <w:bCs/>
          <w:color w:val="auto"/>
          <w:sz w:val="28"/>
          <w:szCs w:val="28"/>
        </w:rPr>
      </w:pPr>
      <w:bookmarkStart w:id="534" w:name="_Toc212580047"/>
      <w:r w:rsidRPr="0064267A">
        <w:rPr>
          <w:rFonts w:ascii="Times New Roman" w:hAnsi="Times New Roman" w:cs="Times New Roman"/>
          <w:b/>
          <w:bCs/>
          <w:color w:val="auto"/>
          <w:sz w:val="28"/>
          <w:szCs w:val="28"/>
        </w:rPr>
        <w:t>3.4</w:t>
      </w:r>
      <w:r w:rsidR="00BC3713" w:rsidRPr="0064267A">
        <w:rPr>
          <w:rFonts w:ascii="Times New Roman" w:hAnsi="Times New Roman" w:cs="Times New Roman"/>
          <w:b/>
          <w:bCs/>
          <w:color w:val="auto"/>
          <w:sz w:val="28"/>
          <w:szCs w:val="28"/>
        </w:rPr>
        <w:t>. Qualité de vie</w:t>
      </w:r>
      <w:bookmarkEnd w:id="534"/>
      <w:ins w:id="535" w:author="NANSSEU NJINGANG, Jobert Richie" w:date="2025-10-30T15:52:00Z" w16du:dateUtc="2025-10-30T13:52:00Z">
        <w:r w:rsidR="00785EF3">
          <w:rPr>
            <w:rFonts w:ascii="Times New Roman" w:hAnsi="Times New Roman" w:cs="Times New Roman"/>
            <w:b/>
            <w:bCs/>
            <w:color w:val="auto"/>
            <w:sz w:val="28"/>
            <w:szCs w:val="28"/>
          </w:rPr>
          <w:t xml:space="preserve"> (QdV)</w:t>
        </w:r>
      </w:ins>
    </w:p>
    <w:p w14:paraId="6C6FEAE2" w14:textId="77777777" w:rsidR="0064267A" w:rsidRPr="0064267A" w:rsidRDefault="0064267A" w:rsidP="0064267A"/>
    <w:p w14:paraId="63240141" w14:textId="18ADBC6A" w:rsidR="00785EF3" w:rsidRDefault="00785EF3" w:rsidP="001B170D">
      <w:pPr>
        <w:spacing w:line="360" w:lineRule="auto"/>
        <w:jc w:val="both"/>
        <w:rPr>
          <w:ins w:id="536" w:author="NANSSEU NJINGANG, Jobert Richie" w:date="2025-10-30T15:54:00Z" w16du:dateUtc="2025-10-30T13:54:00Z"/>
          <w:rFonts w:ascii="Times New Roman" w:hAnsi="Times New Roman" w:cs="Times New Roman"/>
          <w:sz w:val="28"/>
          <w:szCs w:val="28"/>
        </w:rPr>
      </w:pPr>
      <w:ins w:id="537" w:author="NANSSEU NJINGANG, Jobert Richie" w:date="2025-10-30T15:54:00Z" w16du:dateUtc="2025-10-30T13:54:00Z">
        <w:r>
          <w:rPr>
            <w:rFonts w:ascii="Times New Roman" w:hAnsi="Times New Roman" w:cs="Times New Roman"/>
            <w:sz w:val="28"/>
            <w:szCs w:val="28"/>
          </w:rPr>
          <w:lastRenderedPageBreak/>
          <w:t>3.4.1 Distribution globale de la QdV</w:t>
        </w:r>
      </w:ins>
    </w:p>
    <w:p w14:paraId="2A8BD3A2" w14:textId="5F5536CB" w:rsidR="00DD6071" w:rsidRPr="001B170D" w:rsidRDefault="00BB19E6" w:rsidP="001B170D">
      <w:pPr>
        <w:spacing w:line="360" w:lineRule="auto"/>
        <w:jc w:val="both"/>
        <w:rPr>
          <w:rFonts w:ascii="Times New Roman" w:hAnsi="Times New Roman" w:cs="Times New Roman"/>
          <w:sz w:val="28"/>
          <w:szCs w:val="28"/>
        </w:rPr>
      </w:pPr>
      <w:r w:rsidRPr="00BB19E6">
        <w:rPr>
          <w:rFonts w:ascii="Times New Roman" w:hAnsi="Times New Roman" w:cs="Times New Roman"/>
          <w:sz w:val="28"/>
          <w:szCs w:val="28"/>
        </w:rPr>
        <w:t xml:space="preserve">Des 21 patients pour lesquels l’information est disponible, le score DLQI varie de </w:t>
      </w:r>
      <w:r w:rsidRPr="001B170D">
        <w:rPr>
          <w:rFonts w:ascii="Times New Roman" w:hAnsi="Times New Roman" w:cs="Times New Roman"/>
          <w:sz w:val="28"/>
          <w:szCs w:val="28"/>
        </w:rPr>
        <w:t>0</w:t>
      </w:r>
      <w:r w:rsidRPr="00BB19E6">
        <w:rPr>
          <w:rFonts w:ascii="Times New Roman" w:hAnsi="Times New Roman" w:cs="Times New Roman"/>
          <w:sz w:val="28"/>
          <w:szCs w:val="28"/>
        </w:rPr>
        <w:t xml:space="preserve"> à 13, avec une médiane de 2 (</w:t>
      </w:r>
      <w:r w:rsidR="00D45CB4" w:rsidRPr="001B170D">
        <w:rPr>
          <w:rFonts w:ascii="Times New Roman" w:hAnsi="Times New Roman" w:cs="Times New Roman"/>
          <w:sz w:val="28"/>
          <w:szCs w:val="28"/>
        </w:rPr>
        <w:t>EIQ :</w:t>
      </w:r>
      <w:r w:rsidRPr="00BB19E6">
        <w:rPr>
          <w:rFonts w:ascii="Times New Roman" w:hAnsi="Times New Roman" w:cs="Times New Roman"/>
          <w:sz w:val="28"/>
          <w:szCs w:val="28"/>
        </w:rPr>
        <w:t xml:space="preserve"> 2-4).</w:t>
      </w:r>
    </w:p>
    <w:p w14:paraId="6E4CD0E8" w14:textId="7474AB35" w:rsidR="00D45CB4" w:rsidRPr="001B170D" w:rsidRDefault="00D45CB4"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Aucun patient ne présente une altération extrêmement importante</w:t>
      </w:r>
      <w:ins w:id="538" w:author="NANSSEU NJINGANG, Jobert Richie" w:date="2025-10-30T15:52:00Z" w16du:dateUtc="2025-10-30T13:52:00Z">
        <w:r w:rsidR="00785EF3">
          <w:rPr>
            <w:rFonts w:ascii="Times New Roman" w:hAnsi="Times New Roman" w:cs="Times New Roman"/>
            <w:sz w:val="28"/>
            <w:szCs w:val="28"/>
          </w:rPr>
          <w:t xml:space="preserve"> de la QdV</w:t>
        </w:r>
      </w:ins>
      <w:r w:rsidRPr="001B170D">
        <w:rPr>
          <w:rFonts w:ascii="Times New Roman" w:hAnsi="Times New Roman" w:cs="Times New Roman"/>
          <w:sz w:val="28"/>
          <w:szCs w:val="28"/>
        </w:rPr>
        <w:t>. Cependant, 4 patients (</w:t>
      </w:r>
      <w:r w:rsidR="00061A3F" w:rsidRPr="001B170D">
        <w:rPr>
          <w:rFonts w:ascii="Times New Roman" w:hAnsi="Times New Roman" w:cs="Times New Roman"/>
          <w:sz w:val="28"/>
          <w:szCs w:val="28"/>
        </w:rPr>
        <w:t>19</w:t>
      </w:r>
      <w:r w:rsidRPr="001B170D">
        <w:rPr>
          <w:rFonts w:ascii="Times New Roman" w:hAnsi="Times New Roman" w:cs="Times New Roman"/>
          <w:sz w:val="28"/>
          <w:szCs w:val="28"/>
        </w:rPr>
        <w:t>,</w:t>
      </w:r>
      <w:r w:rsidR="00061A3F" w:rsidRPr="001B170D">
        <w:rPr>
          <w:rFonts w:ascii="Times New Roman" w:hAnsi="Times New Roman" w:cs="Times New Roman"/>
          <w:sz w:val="28"/>
          <w:szCs w:val="28"/>
        </w:rPr>
        <w:t>1</w:t>
      </w:r>
      <w:r w:rsidRPr="001B170D">
        <w:rPr>
          <w:rFonts w:ascii="Times New Roman" w:hAnsi="Times New Roman" w:cs="Times New Roman"/>
          <w:sz w:val="28"/>
          <w:szCs w:val="28"/>
        </w:rPr>
        <w:t>%) présentent une altération modérée à importante de la QdV. En outre, 12 patients (</w:t>
      </w:r>
      <w:r w:rsidR="00061A3F" w:rsidRPr="001B170D">
        <w:rPr>
          <w:rFonts w:ascii="Times New Roman" w:hAnsi="Times New Roman" w:cs="Times New Roman"/>
          <w:sz w:val="28"/>
          <w:szCs w:val="28"/>
        </w:rPr>
        <w:t>57</w:t>
      </w:r>
      <w:r w:rsidRPr="001B170D">
        <w:rPr>
          <w:rFonts w:ascii="Times New Roman" w:hAnsi="Times New Roman" w:cs="Times New Roman"/>
          <w:sz w:val="28"/>
          <w:szCs w:val="28"/>
        </w:rPr>
        <w:t>,</w:t>
      </w:r>
      <w:r w:rsidR="00061A3F" w:rsidRPr="001B170D">
        <w:rPr>
          <w:rFonts w:ascii="Times New Roman" w:hAnsi="Times New Roman" w:cs="Times New Roman"/>
          <w:sz w:val="28"/>
          <w:szCs w:val="28"/>
        </w:rPr>
        <w:t>1</w:t>
      </w:r>
      <w:r w:rsidRPr="001B170D">
        <w:rPr>
          <w:rFonts w:ascii="Times New Roman" w:hAnsi="Times New Roman" w:cs="Times New Roman"/>
          <w:sz w:val="28"/>
          <w:szCs w:val="28"/>
        </w:rPr>
        <w:t>%) présentent une faible altération de la QdV tandis que 5 patients (23,8%) ne présentent aucune altération de leur QdV</w:t>
      </w:r>
      <w:r w:rsidR="00836328" w:rsidRPr="001B170D">
        <w:rPr>
          <w:rFonts w:ascii="Times New Roman" w:hAnsi="Times New Roman" w:cs="Times New Roman"/>
          <w:sz w:val="28"/>
          <w:szCs w:val="28"/>
        </w:rPr>
        <w:t xml:space="preserve"> (</w:t>
      </w:r>
      <w:del w:id="539" w:author="NANSSEU NJINGANG, Jobert Richie" w:date="2025-10-30T15:53:00Z" w16du:dateUtc="2025-10-30T13:53:00Z">
        <w:r w:rsidR="00836328" w:rsidRPr="001B170D" w:rsidDel="00785EF3">
          <w:rPr>
            <w:rFonts w:ascii="Times New Roman" w:hAnsi="Times New Roman" w:cs="Times New Roman"/>
            <w:sz w:val="28"/>
            <w:szCs w:val="28"/>
          </w:rPr>
          <w:delText>fig.</w:delText>
        </w:r>
      </w:del>
      <w:ins w:id="540" w:author="NANSSEU NJINGANG, Jobert Richie" w:date="2025-10-30T15:53:00Z" w16du:dateUtc="2025-10-30T13:53:00Z">
        <w:r w:rsidR="00785EF3">
          <w:rPr>
            <w:rFonts w:ascii="Times New Roman" w:hAnsi="Times New Roman" w:cs="Times New Roman"/>
            <w:sz w:val="28"/>
            <w:szCs w:val="28"/>
          </w:rPr>
          <w:t xml:space="preserve">Figure </w:t>
        </w:r>
      </w:ins>
      <w:r w:rsidR="00836328" w:rsidRPr="001B170D">
        <w:rPr>
          <w:rFonts w:ascii="Times New Roman" w:hAnsi="Times New Roman" w:cs="Times New Roman"/>
          <w:sz w:val="28"/>
          <w:szCs w:val="28"/>
        </w:rPr>
        <w:t>2</w:t>
      </w:r>
      <w:r w:rsidR="0064267A">
        <w:rPr>
          <w:rFonts w:ascii="Times New Roman" w:hAnsi="Times New Roman" w:cs="Times New Roman"/>
          <w:sz w:val="28"/>
          <w:szCs w:val="28"/>
        </w:rPr>
        <w:t>5</w:t>
      </w:r>
      <w:r w:rsidR="00836328" w:rsidRPr="001B170D">
        <w:rPr>
          <w:rFonts w:ascii="Times New Roman" w:hAnsi="Times New Roman" w:cs="Times New Roman"/>
          <w:sz w:val="28"/>
          <w:szCs w:val="28"/>
        </w:rPr>
        <w:t>)</w:t>
      </w:r>
      <w:r w:rsidRPr="001B170D">
        <w:rPr>
          <w:rFonts w:ascii="Times New Roman" w:hAnsi="Times New Roman" w:cs="Times New Roman"/>
          <w:sz w:val="28"/>
          <w:szCs w:val="28"/>
        </w:rPr>
        <w:t>.</w:t>
      </w:r>
    </w:p>
    <w:p w14:paraId="154E0CC6" w14:textId="77777777" w:rsidR="00D45CB4" w:rsidRPr="001B170D" w:rsidRDefault="00D45CB4" w:rsidP="001B170D">
      <w:pPr>
        <w:spacing w:line="360" w:lineRule="auto"/>
        <w:jc w:val="both"/>
        <w:rPr>
          <w:rFonts w:ascii="Times New Roman" w:hAnsi="Times New Roman" w:cs="Times New Roman"/>
          <w:sz w:val="28"/>
          <w:szCs w:val="28"/>
        </w:rPr>
      </w:pPr>
    </w:p>
    <w:p w14:paraId="1E0EB507" w14:textId="6F03D946" w:rsidR="00BB19E6" w:rsidRPr="001B170D" w:rsidRDefault="00BB19E6" w:rsidP="00785EF3">
      <w:pPr>
        <w:pStyle w:val="NormalWeb"/>
        <w:spacing w:line="360" w:lineRule="auto"/>
        <w:jc w:val="center"/>
        <w:rPr>
          <w:sz w:val="28"/>
          <w:szCs w:val="28"/>
        </w:rPr>
        <w:pPrChange w:id="541" w:author="NANSSEU NJINGANG, Jobert Richie" w:date="2025-10-30T15:53:00Z" w16du:dateUtc="2025-10-30T13:53:00Z">
          <w:pPr>
            <w:pStyle w:val="NormalWeb"/>
            <w:spacing w:line="360" w:lineRule="auto"/>
            <w:jc w:val="both"/>
          </w:pPr>
        </w:pPrChange>
      </w:pPr>
      <w:r w:rsidRPr="001B170D">
        <w:rPr>
          <w:noProof/>
          <w:sz w:val="28"/>
          <w:szCs w:val="28"/>
        </w:rPr>
        <w:drawing>
          <wp:inline distT="0" distB="0" distL="0" distR="0" wp14:anchorId="27DE812F" wp14:editId="6FBC98F6">
            <wp:extent cx="5215963" cy="3913697"/>
            <wp:effectExtent l="0" t="0" r="3810" b="0"/>
            <wp:docPr id="11563550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4107" cy="3934814"/>
                    </a:xfrm>
                    <a:prstGeom prst="rect">
                      <a:avLst/>
                    </a:prstGeom>
                    <a:noFill/>
                    <a:ln>
                      <a:noFill/>
                    </a:ln>
                  </pic:spPr>
                </pic:pic>
              </a:graphicData>
            </a:graphic>
          </wp:inline>
        </w:drawing>
      </w:r>
    </w:p>
    <w:p w14:paraId="188BA384" w14:textId="255D2CED" w:rsidR="00BB19E6" w:rsidRDefault="00E454F5" w:rsidP="001B170D">
      <w:pPr>
        <w:pStyle w:val="Lgende"/>
        <w:spacing w:line="360" w:lineRule="auto"/>
        <w:jc w:val="both"/>
        <w:rPr>
          <w:rFonts w:ascii="Times New Roman" w:hAnsi="Times New Roman" w:cs="Times New Roman"/>
          <w:color w:val="auto"/>
          <w:sz w:val="28"/>
          <w:szCs w:val="28"/>
        </w:rPr>
      </w:pPr>
      <w:bookmarkStart w:id="542" w:name="_Toc212464560"/>
      <w:r w:rsidRPr="007F3E0F">
        <w:rPr>
          <w:rFonts w:ascii="Times New Roman" w:hAnsi="Times New Roman" w:cs="Times New Roman"/>
          <w:color w:val="auto"/>
          <w:sz w:val="28"/>
          <w:szCs w:val="28"/>
        </w:rPr>
        <w:t xml:space="preserve">Figure </w:t>
      </w:r>
      <w:r w:rsidRPr="007F3E0F">
        <w:rPr>
          <w:rFonts w:ascii="Times New Roman" w:hAnsi="Times New Roman" w:cs="Times New Roman"/>
          <w:color w:val="auto"/>
          <w:sz w:val="28"/>
          <w:szCs w:val="28"/>
        </w:rPr>
        <w:fldChar w:fldCharType="begin"/>
      </w:r>
      <w:r w:rsidRPr="007F3E0F">
        <w:rPr>
          <w:rFonts w:ascii="Times New Roman" w:hAnsi="Times New Roman" w:cs="Times New Roman"/>
          <w:color w:val="auto"/>
          <w:sz w:val="28"/>
          <w:szCs w:val="28"/>
        </w:rPr>
        <w:instrText xml:space="preserve"> SEQ Figure \* ARABIC </w:instrText>
      </w:r>
      <w:r w:rsidRPr="007F3E0F">
        <w:rPr>
          <w:rFonts w:ascii="Times New Roman" w:hAnsi="Times New Roman" w:cs="Times New Roman"/>
          <w:color w:val="auto"/>
          <w:sz w:val="28"/>
          <w:szCs w:val="28"/>
        </w:rPr>
        <w:fldChar w:fldCharType="separate"/>
      </w:r>
      <w:r w:rsidR="0064267A" w:rsidRPr="007F3E0F">
        <w:rPr>
          <w:rFonts w:ascii="Times New Roman" w:hAnsi="Times New Roman" w:cs="Times New Roman"/>
          <w:noProof/>
          <w:color w:val="auto"/>
          <w:sz w:val="28"/>
          <w:szCs w:val="28"/>
        </w:rPr>
        <w:t>25</w:t>
      </w:r>
      <w:r w:rsidRPr="007F3E0F">
        <w:rPr>
          <w:rFonts w:ascii="Times New Roman" w:hAnsi="Times New Roman" w:cs="Times New Roman"/>
          <w:color w:val="auto"/>
          <w:sz w:val="28"/>
          <w:szCs w:val="28"/>
        </w:rPr>
        <w:fldChar w:fldCharType="end"/>
      </w:r>
      <w:r w:rsidR="005F745D">
        <w:rPr>
          <w:rFonts w:ascii="Times New Roman" w:hAnsi="Times New Roman" w:cs="Times New Roman"/>
          <w:color w:val="auto"/>
          <w:sz w:val="28"/>
          <w:szCs w:val="28"/>
        </w:rPr>
        <w:t xml:space="preserve"> : </w:t>
      </w:r>
      <w:r w:rsidRPr="007F3E0F">
        <w:rPr>
          <w:rFonts w:ascii="Times New Roman" w:hAnsi="Times New Roman" w:cs="Times New Roman"/>
          <w:color w:val="auto"/>
          <w:sz w:val="28"/>
          <w:szCs w:val="28"/>
        </w:rPr>
        <w:t xml:space="preserve"> </w:t>
      </w:r>
      <w:del w:id="543" w:author="NANSSEU NJINGANG, Jobert Richie" w:date="2025-10-30T15:53:00Z" w16du:dateUtc="2025-10-30T13:53:00Z">
        <w:r w:rsidRPr="007F3E0F" w:rsidDel="00785EF3">
          <w:rPr>
            <w:rFonts w:ascii="Times New Roman" w:hAnsi="Times New Roman" w:cs="Times New Roman"/>
            <w:color w:val="auto"/>
            <w:sz w:val="28"/>
            <w:szCs w:val="28"/>
          </w:rPr>
          <w:delText xml:space="preserve">répartition </w:delText>
        </w:r>
      </w:del>
      <w:ins w:id="544" w:author="NANSSEU NJINGANG, Jobert Richie" w:date="2025-10-30T15:53:00Z" w16du:dateUtc="2025-10-30T13:53:00Z">
        <w:r w:rsidR="00785EF3">
          <w:rPr>
            <w:rFonts w:ascii="Times New Roman" w:hAnsi="Times New Roman" w:cs="Times New Roman"/>
            <w:color w:val="auto"/>
            <w:sz w:val="28"/>
            <w:szCs w:val="28"/>
          </w:rPr>
          <w:t>R</w:t>
        </w:r>
        <w:r w:rsidR="00785EF3" w:rsidRPr="007F3E0F">
          <w:rPr>
            <w:rFonts w:ascii="Times New Roman" w:hAnsi="Times New Roman" w:cs="Times New Roman"/>
            <w:color w:val="auto"/>
            <w:sz w:val="28"/>
            <w:szCs w:val="28"/>
          </w:rPr>
          <w:t xml:space="preserve">épartition </w:t>
        </w:r>
        <w:r w:rsidR="00785EF3">
          <w:rPr>
            <w:rFonts w:ascii="Times New Roman" w:hAnsi="Times New Roman" w:cs="Times New Roman"/>
            <w:color w:val="auto"/>
            <w:sz w:val="28"/>
            <w:szCs w:val="28"/>
          </w:rPr>
          <w:t xml:space="preserve">des patients </w:t>
        </w:r>
      </w:ins>
      <w:r w:rsidRPr="007F3E0F">
        <w:rPr>
          <w:rFonts w:ascii="Times New Roman" w:hAnsi="Times New Roman" w:cs="Times New Roman"/>
          <w:color w:val="auto"/>
          <w:sz w:val="28"/>
          <w:szCs w:val="28"/>
        </w:rPr>
        <w:t>selon la qualité de vie</w:t>
      </w:r>
      <w:bookmarkEnd w:id="542"/>
    </w:p>
    <w:p w14:paraId="56419BAB" w14:textId="77777777" w:rsidR="007F3E0F" w:rsidRDefault="007F3E0F" w:rsidP="007F3E0F"/>
    <w:p w14:paraId="7DD0E2FD" w14:textId="77777777" w:rsidR="007F3E0F" w:rsidRDefault="007F3E0F" w:rsidP="007F3E0F"/>
    <w:p w14:paraId="2B18E7D6" w14:textId="77777777" w:rsidR="007F3E0F" w:rsidRDefault="007F3E0F" w:rsidP="007F3E0F"/>
    <w:p w14:paraId="34022B3F" w14:textId="77777777" w:rsidR="007F3E0F" w:rsidRDefault="007F3E0F" w:rsidP="007F3E0F"/>
    <w:p w14:paraId="4446268A" w14:textId="77777777" w:rsidR="007F3E0F" w:rsidRPr="007F3E0F" w:rsidRDefault="007F3E0F" w:rsidP="007F3E0F"/>
    <w:p w14:paraId="76B747D2" w14:textId="65368D80" w:rsidR="00E454F5" w:rsidRPr="007F3E0F" w:rsidRDefault="00836328" w:rsidP="001B170D">
      <w:pPr>
        <w:spacing w:line="360" w:lineRule="auto"/>
        <w:jc w:val="both"/>
        <w:rPr>
          <w:rFonts w:ascii="Times New Roman" w:hAnsi="Times New Roman" w:cs="Times New Roman"/>
          <w:b/>
          <w:bCs/>
          <w:sz w:val="28"/>
          <w:szCs w:val="28"/>
        </w:rPr>
      </w:pPr>
      <w:r w:rsidRPr="007F3E0F">
        <w:rPr>
          <w:rFonts w:ascii="Times New Roman" w:hAnsi="Times New Roman" w:cs="Times New Roman"/>
          <w:b/>
          <w:bCs/>
          <w:sz w:val="28"/>
          <w:szCs w:val="28"/>
        </w:rPr>
        <w:t>3.4.</w:t>
      </w:r>
      <w:ins w:id="545" w:author="NANSSEU NJINGANG, Jobert Richie" w:date="2025-10-30T15:54:00Z" w16du:dateUtc="2025-10-30T13:54:00Z">
        <w:r w:rsidR="00785EF3">
          <w:rPr>
            <w:rFonts w:ascii="Times New Roman" w:hAnsi="Times New Roman" w:cs="Times New Roman"/>
            <w:b/>
            <w:bCs/>
            <w:sz w:val="28"/>
            <w:szCs w:val="28"/>
          </w:rPr>
          <w:t>2</w:t>
        </w:r>
      </w:ins>
      <w:del w:id="546" w:author="NANSSEU NJINGANG, Jobert Richie" w:date="2025-10-30T15:54:00Z" w16du:dateUtc="2025-10-30T13:54:00Z">
        <w:r w:rsidRPr="007F3E0F" w:rsidDel="00785EF3">
          <w:rPr>
            <w:rFonts w:ascii="Times New Roman" w:hAnsi="Times New Roman" w:cs="Times New Roman"/>
            <w:b/>
            <w:bCs/>
            <w:sz w:val="28"/>
            <w:szCs w:val="28"/>
          </w:rPr>
          <w:delText>1</w:delText>
        </w:r>
      </w:del>
      <w:r w:rsidRPr="007F3E0F">
        <w:rPr>
          <w:rFonts w:ascii="Times New Roman" w:hAnsi="Times New Roman" w:cs="Times New Roman"/>
          <w:b/>
          <w:bCs/>
          <w:sz w:val="28"/>
          <w:szCs w:val="28"/>
        </w:rPr>
        <w:t xml:space="preserve">. </w:t>
      </w:r>
      <w:del w:id="547" w:author="NANSSEU NJINGANG, Jobert Richie" w:date="2025-10-30T16:26:00Z" w16du:dateUtc="2025-10-30T14:26:00Z">
        <w:r w:rsidR="00E454F5" w:rsidRPr="007F3E0F" w:rsidDel="001D5299">
          <w:rPr>
            <w:rFonts w:ascii="Times New Roman" w:hAnsi="Times New Roman" w:cs="Times New Roman"/>
            <w:b/>
            <w:bCs/>
            <w:sz w:val="28"/>
            <w:szCs w:val="28"/>
          </w:rPr>
          <w:delText>Distribution de la QdV selon le</w:delText>
        </w:r>
      </w:del>
      <w:ins w:id="548" w:author="NANSSEU NJINGANG, Jobert Richie" w:date="2025-10-30T16:26:00Z" w16du:dateUtc="2025-10-30T14:26:00Z">
        <w:r w:rsidR="001D5299">
          <w:rPr>
            <w:rFonts w:ascii="Times New Roman" w:hAnsi="Times New Roman" w:cs="Times New Roman"/>
            <w:b/>
            <w:bCs/>
            <w:sz w:val="28"/>
            <w:szCs w:val="28"/>
          </w:rPr>
          <w:t>Qualité de vie des patients selon le</w:t>
        </w:r>
      </w:ins>
      <w:r w:rsidR="00E454F5" w:rsidRPr="007F3E0F">
        <w:rPr>
          <w:rFonts w:ascii="Times New Roman" w:hAnsi="Times New Roman" w:cs="Times New Roman"/>
          <w:b/>
          <w:bCs/>
          <w:sz w:val="28"/>
          <w:szCs w:val="28"/>
        </w:rPr>
        <w:t xml:space="preserve"> sexe</w:t>
      </w:r>
    </w:p>
    <w:p w14:paraId="15A1BFC4" w14:textId="71024229" w:rsidR="00E454F5" w:rsidRPr="001B170D" w:rsidRDefault="001D4DE9" w:rsidP="001B170D">
      <w:pPr>
        <w:spacing w:line="360" w:lineRule="auto"/>
        <w:jc w:val="both"/>
        <w:rPr>
          <w:rFonts w:ascii="Times New Roman" w:hAnsi="Times New Roman" w:cs="Times New Roman"/>
          <w:sz w:val="28"/>
          <w:szCs w:val="28"/>
        </w:rPr>
      </w:pPr>
      <w:del w:id="549" w:author="NANSSEU NJINGANG, Jobert Richie" w:date="2025-10-30T15:54:00Z" w16du:dateUtc="2025-10-30T13:54:00Z">
        <w:r w:rsidDel="00785EF3">
          <w:rPr>
            <w:rFonts w:ascii="Times New Roman" w:hAnsi="Times New Roman" w:cs="Times New Roman"/>
            <w:sz w:val="28"/>
            <w:szCs w:val="28"/>
          </w:rPr>
          <w:delText>A l’analyse bivariée, u</w:delText>
        </w:r>
      </w:del>
      <w:ins w:id="550" w:author="NANSSEU NJINGANG, Jobert Richie" w:date="2025-10-30T15:54:00Z" w16du:dateUtc="2025-10-30T13:54:00Z">
        <w:r w:rsidR="00785EF3">
          <w:rPr>
            <w:rFonts w:ascii="Times New Roman" w:hAnsi="Times New Roman" w:cs="Times New Roman"/>
            <w:sz w:val="28"/>
            <w:szCs w:val="28"/>
          </w:rPr>
          <w:t>U</w:t>
        </w:r>
      </w:ins>
      <w:r w:rsidR="00E454F5" w:rsidRPr="001B170D">
        <w:rPr>
          <w:rFonts w:ascii="Times New Roman" w:hAnsi="Times New Roman" w:cs="Times New Roman"/>
          <w:sz w:val="28"/>
          <w:szCs w:val="28"/>
        </w:rPr>
        <w:t xml:space="preserve">ne comparaison des scores de qualité de vie entre hommes et femmes montre que les hommes ont une tendance à une altération de </w:t>
      </w:r>
      <w:ins w:id="551" w:author="NANSSEU NJINGANG, Jobert Richie" w:date="2025-10-30T15:54:00Z" w16du:dateUtc="2025-10-30T13:54:00Z">
        <w:r w:rsidR="00785EF3">
          <w:rPr>
            <w:rFonts w:ascii="Times New Roman" w:hAnsi="Times New Roman" w:cs="Times New Roman"/>
            <w:sz w:val="28"/>
            <w:szCs w:val="28"/>
          </w:rPr>
          <w:t xml:space="preserve">la </w:t>
        </w:r>
      </w:ins>
      <w:r w:rsidR="006E112D">
        <w:rPr>
          <w:rFonts w:ascii="Times New Roman" w:hAnsi="Times New Roman" w:cs="Times New Roman"/>
          <w:sz w:val="28"/>
          <w:szCs w:val="28"/>
        </w:rPr>
        <w:t>QdV</w:t>
      </w:r>
      <w:r w:rsidR="00E454F5" w:rsidRPr="001B170D">
        <w:rPr>
          <w:rFonts w:ascii="Times New Roman" w:hAnsi="Times New Roman" w:cs="Times New Roman"/>
          <w:sz w:val="28"/>
          <w:szCs w:val="28"/>
        </w:rPr>
        <w:t xml:space="preserve"> plus marquée que chez les femmes, avec une différence statistiquement </w:t>
      </w:r>
      <w:r w:rsidR="00561928" w:rsidRPr="001B170D">
        <w:rPr>
          <w:rFonts w:ascii="Times New Roman" w:hAnsi="Times New Roman" w:cs="Times New Roman"/>
          <w:sz w:val="28"/>
          <w:szCs w:val="28"/>
        </w:rPr>
        <w:t>significative :</w:t>
      </w:r>
      <w:r w:rsidR="00E454F5" w:rsidRPr="001B170D">
        <w:rPr>
          <w:rFonts w:ascii="Times New Roman" w:hAnsi="Times New Roman" w:cs="Times New Roman"/>
          <w:sz w:val="28"/>
          <w:szCs w:val="28"/>
        </w:rPr>
        <w:t xml:space="preserve"> médiane 3 (EIQ 2-8) vs 2</w:t>
      </w:r>
      <w:del w:id="552" w:author="NANSSEU NJINGANG, Jobert Richie" w:date="2025-10-30T15:55:00Z" w16du:dateUtc="2025-10-30T13:55:00Z">
        <w:r w:rsidR="00E454F5" w:rsidRPr="001B170D" w:rsidDel="00785EF3">
          <w:rPr>
            <w:rFonts w:ascii="Times New Roman" w:hAnsi="Times New Roman" w:cs="Times New Roman"/>
            <w:sz w:val="28"/>
            <w:szCs w:val="28"/>
          </w:rPr>
          <w:delText>,0</w:delText>
        </w:r>
      </w:del>
      <w:r w:rsidR="00E454F5" w:rsidRPr="001B170D">
        <w:rPr>
          <w:rFonts w:ascii="Times New Roman" w:hAnsi="Times New Roman" w:cs="Times New Roman"/>
          <w:sz w:val="28"/>
          <w:szCs w:val="28"/>
        </w:rPr>
        <w:t xml:space="preserve"> (EIQ 1-2</w:t>
      </w:r>
      <w:r w:rsidR="00561928" w:rsidRPr="001B170D">
        <w:rPr>
          <w:rFonts w:ascii="Times New Roman" w:hAnsi="Times New Roman" w:cs="Times New Roman"/>
          <w:sz w:val="28"/>
          <w:szCs w:val="28"/>
        </w:rPr>
        <w:t>) ;</w:t>
      </w:r>
      <w:r w:rsidR="00E454F5" w:rsidRPr="001B170D">
        <w:rPr>
          <w:rFonts w:ascii="Times New Roman" w:hAnsi="Times New Roman" w:cs="Times New Roman"/>
          <w:sz w:val="28"/>
          <w:szCs w:val="28"/>
        </w:rPr>
        <w:t xml:space="preserve"> p = 0,034 (Figure </w:t>
      </w:r>
      <w:r w:rsidR="00137607" w:rsidRPr="001B170D">
        <w:rPr>
          <w:rFonts w:ascii="Times New Roman" w:hAnsi="Times New Roman" w:cs="Times New Roman"/>
          <w:sz w:val="28"/>
          <w:szCs w:val="28"/>
        </w:rPr>
        <w:t>2</w:t>
      </w:r>
      <w:r w:rsidR="007F3E0F">
        <w:rPr>
          <w:rFonts w:ascii="Times New Roman" w:hAnsi="Times New Roman" w:cs="Times New Roman"/>
          <w:sz w:val="28"/>
          <w:szCs w:val="28"/>
        </w:rPr>
        <w:t>6</w:t>
      </w:r>
      <w:r w:rsidR="00E454F5" w:rsidRPr="001B170D">
        <w:rPr>
          <w:rFonts w:ascii="Times New Roman" w:hAnsi="Times New Roman" w:cs="Times New Roman"/>
          <w:sz w:val="28"/>
          <w:szCs w:val="28"/>
        </w:rPr>
        <w:t>).</w:t>
      </w:r>
    </w:p>
    <w:p w14:paraId="5DE4D9CF" w14:textId="4D9810BE" w:rsidR="00E454F5" w:rsidRPr="001B170D" w:rsidRDefault="000F6732"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drawing>
          <wp:inline distT="0" distB="0" distL="0" distR="0" wp14:anchorId="5DC72D33" wp14:editId="339AF9E5">
            <wp:extent cx="5760720" cy="4114800"/>
            <wp:effectExtent l="0" t="0" r="0" b="0"/>
            <wp:docPr id="163360888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30490DC3" w14:textId="175958B7" w:rsidR="000F6732" w:rsidRDefault="000F6732" w:rsidP="001B170D">
      <w:pPr>
        <w:pStyle w:val="Lgende"/>
        <w:spacing w:line="360" w:lineRule="auto"/>
        <w:jc w:val="both"/>
        <w:rPr>
          <w:rFonts w:ascii="Times New Roman" w:hAnsi="Times New Roman" w:cs="Times New Roman"/>
          <w:color w:val="auto"/>
          <w:sz w:val="28"/>
          <w:szCs w:val="28"/>
        </w:rPr>
      </w:pPr>
      <w:bookmarkStart w:id="553" w:name="_Toc212464561"/>
      <w:r w:rsidRPr="007F3E0F">
        <w:rPr>
          <w:rFonts w:ascii="Times New Roman" w:hAnsi="Times New Roman" w:cs="Times New Roman"/>
          <w:color w:val="auto"/>
          <w:sz w:val="28"/>
          <w:szCs w:val="28"/>
        </w:rPr>
        <w:t xml:space="preserve">Figure </w:t>
      </w:r>
      <w:r w:rsidRPr="007F3E0F">
        <w:rPr>
          <w:rFonts w:ascii="Times New Roman" w:hAnsi="Times New Roman" w:cs="Times New Roman"/>
          <w:color w:val="auto"/>
          <w:sz w:val="28"/>
          <w:szCs w:val="28"/>
        </w:rPr>
        <w:fldChar w:fldCharType="begin"/>
      </w:r>
      <w:r w:rsidRPr="007F3E0F">
        <w:rPr>
          <w:rFonts w:ascii="Times New Roman" w:hAnsi="Times New Roman" w:cs="Times New Roman"/>
          <w:color w:val="auto"/>
          <w:sz w:val="28"/>
          <w:szCs w:val="28"/>
        </w:rPr>
        <w:instrText xml:space="preserve"> SEQ Figure \* ARABIC </w:instrText>
      </w:r>
      <w:r w:rsidRPr="007F3E0F">
        <w:rPr>
          <w:rFonts w:ascii="Times New Roman" w:hAnsi="Times New Roman" w:cs="Times New Roman"/>
          <w:color w:val="auto"/>
          <w:sz w:val="28"/>
          <w:szCs w:val="28"/>
        </w:rPr>
        <w:fldChar w:fldCharType="separate"/>
      </w:r>
      <w:r w:rsidR="0064267A" w:rsidRPr="007F3E0F">
        <w:rPr>
          <w:rFonts w:ascii="Times New Roman" w:hAnsi="Times New Roman" w:cs="Times New Roman"/>
          <w:noProof/>
          <w:color w:val="auto"/>
          <w:sz w:val="28"/>
          <w:szCs w:val="28"/>
        </w:rPr>
        <w:t>26</w:t>
      </w:r>
      <w:r w:rsidRPr="007F3E0F">
        <w:rPr>
          <w:rFonts w:ascii="Times New Roman" w:hAnsi="Times New Roman" w:cs="Times New Roman"/>
          <w:color w:val="auto"/>
          <w:sz w:val="28"/>
          <w:szCs w:val="28"/>
        </w:rPr>
        <w:fldChar w:fldCharType="end"/>
      </w:r>
      <w:r w:rsidRPr="007F3E0F">
        <w:rPr>
          <w:rFonts w:ascii="Times New Roman" w:hAnsi="Times New Roman" w:cs="Times New Roman"/>
          <w:color w:val="auto"/>
          <w:sz w:val="28"/>
          <w:szCs w:val="28"/>
        </w:rPr>
        <w:t xml:space="preserve"> : </w:t>
      </w:r>
      <w:del w:id="554" w:author="NANSSEU NJINGANG, Jobert Richie" w:date="2025-10-30T15:55:00Z" w16du:dateUtc="2025-10-30T13:55:00Z">
        <w:r w:rsidR="00137607" w:rsidRPr="007F3E0F" w:rsidDel="00785EF3">
          <w:rPr>
            <w:rFonts w:ascii="Times New Roman" w:hAnsi="Times New Roman" w:cs="Times New Roman"/>
            <w:color w:val="auto"/>
            <w:sz w:val="28"/>
            <w:szCs w:val="28"/>
          </w:rPr>
          <w:delText>répartition</w:delText>
        </w:r>
        <w:r w:rsidRPr="007F3E0F" w:rsidDel="00785EF3">
          <w:rPr>
            <w:rFonts w:ascii="Times New Roman" w:hAnsi="Times New Roman" w:cs="Times New Roman"/>
            <w:color w:val="auto"/>
            <w:sz w:val="28"/>
            <w:szCs w:val="28"/>
          </w:rPr>
          <w:delText xml:space="preserve"> selon le sexe et l’</w:delText>
        </w:r>
        <w:r w:rsidR="00137607" w:rsidRPr="007F3E0F" w:rsidDel="00785EF3">
          <w:rPr>
            <w:rFonts w:ascii="Times New Roman" w:hAnsi="Times New Roman" w:cs="Times New Roman"/>
            <w:color w:val="auto"/>
            <w:sz w:val="28"/>
            <w:szCs w:val="28"/>
          </w:rPr>
          <w:delText>altération</w:delText>
        </w:r>
      </w:del>
      <w:ins w:id="555" w:author="NANSSEU NJINGANG, Jobert Richie" w:date="2025-10-30T15:55:00Z" w16du:dateUtc="2025-10-30T13:55:00Z">
        <w:r w:rsidR="00785EF3">
          <w:rPr>
            <w:rFonts w:ascii="Times New Roman" w:hAnsi="Times New Roman" w:cs="Times New Roman"/>
            <w:color w:val="auto"/>
            <w:sz w:val="28"/>
            <w:szCs w:val="28"/>
          </w:rPr>
          <w:t>Distribution</w:t>
        </w:r>
      </w:ins>
      <w:r w:rsidRPr="007F3E0F">
        <w:rPr>
          <w:rFonts w:ascii="Times New Roman" w:hAnsi="Times New Roman" w:cs="Times New Roman"/>
          <w:color w:val="auto"/>
          <w:sz w:val="28"/>
          <w:szCs w:val="28"/>
        </w:rPr>
        <w:t xml:space="preserve"> de la qualité de vie</w:t>
      </w:r>
      <w:ins w:id="556" w:author="NANSSEU NJINGANG, Jobert Richie" w:date="2025-10-30T15:56:00Z" w16du:dateUtc="2025-10-30T13:56:00Z">
        <w:r w:rsidR="00785EF3">
          <w:rPr>
            <w:rFonts w:ascii="Times New Roman" w:hAnsi="Times New Roman" w:cs="Times New Roman"/>
            <w:color w:val="auto"/>
            <w:sz w:val="28"/>
            <w:szCs w:val="28"/>
          </w:rPr>
          <w:t xml:space="preserve"> des patients selon le sexe</w:t>
        </w:r>
      </w:ins>
      <w:r w:rsidRPr="007F3E0F">
        <w:rPr>
          <w:rFonts w:ascii="Times New Roman" w:hAnsi="Times New Roman" w:cs="Times New Roman"/>
          <w:color w:val="auto"/>
          <w:sz w:val="28"/>
          <w:szCs w:val="28"/>
        </w:rPr>
        <w:t>.</w:t>
      </w:r>
      <w:bookmarkEnd w:id="553"/>
    </w:p>
    <w:p w14:paraId="2B104809" w14:textId="77777777" w:rsidR="007F3E0F" w:rsidRDefault="007F3E0F" w:rsidP="007F3E0F"/>
    <w:p w14:paraId="612AB48B" w14:textId="707B70B2" w:rsidR="001D5299" w:rsidRDefault="001D5299" w:rsidP="001D5299">
      <w:pPr>
        <w:spacing w:line="360" w:lineRule="auto"/>
        <w:jc w:val="both"/>
        <w:rPr>
          <w:ins w:id="557" w:author="NANSSEU NJINGANG, Jobert Richie" w:date="2025-10-30T16:25:00Z" w16du:dateUtc="2025-10-30T14:25:00Z"/>
          <w:rFonts w:ascii="Times New Roman" w:hAnsi="Times New Roman" w:cs="Times New Roman"/>
          <w:b/>
          <w:bCs/>
          <w:sz w:val="28"/>
          <w:szCs w:val="28"/>
        </w:rPr>
      </w:pPr>
      <w:ins w:id="558" w:author="NANSSEU NJINGANG, Jobert Richie" w:date="2025-10-30T16:25:00Z" w16du:dateUtc="2025-10-30T14:25:00Z">
        <w:r>
          <w:rPr>
            <w:rFonts w:ascii="Times New Roman" w:hAnsi="Times New Roman" w:cs="Times New Roman"/>
            <w:b/>
            <w:bCs/>
            <w:sz w:val="28"/>
            <w:szCs w:val="28"/>
          </w:rPr>
          <w:t>3.4.</w:t>
        </w:r>
      </w:ins>
      <w:ins w:id="559" w:author="NANSSEU NJINGANG, Jobert Richie" w:date="2025-10-30T16:26:00Z" w16du:dateUtc="2025-10-30T14:26:00Z">
        <w:r>
          <w:rPr>
            <w:rFonts w:ascii="Times New Roman" w:hAnsi="Times New Roman" w:cs="Times New Roman"/>
            <w:b/>
            <w:bCs/>
            <w:sz w:val="28"/>
            <w:szCs w:val="28"/>
          </w:rPr>
          <w:t>3</w:t>
        </w:r>
      </w:ins>
      <w:ins w:id="560" w:author="NANSSEU NJINGANG, Jobert Richie" w:date="2025-10-30T16:25:00Z" w16du:dateUtc="2025-10-30T14:25:00Z">
        <w:r>
          <w:rPr>
            <w:rFonts w:ascii="Times New Roman" w:hAnsi="Times New Roman" w:cs="Times New Roman"/>
            <w:b/>
            <w:bCs/>
            <w:sz w:val="28"/>
            <w:szCs w:val="28"/>
          </w:rPr>
          <w:t xml:space="preserve"> Qualité de vie et durée d’évolution de la maladie</w:t>
        </w:r>
      </w:ins>
    </w:p>
    <w:p w14:paraId="13A0022E" w14:textId="46D88738" w:rsidR="007F3E0F" w:rsidRDefault="001D5299" w:rsidP="00F81F27">
      <w:pPr>
        <w:jc w:val="both"/>
        <w:rPr>
          <w:ins w:id="561" w:author="NANSSEU NJINGANG, Jobert Richie" w:date="2025-10-30T16:29:00Z" w16du:dateUtc="2025-10-30T14:29:00Z"/>
          <w:rFonts w:ascii="Times New Roman" w:hAnsi="Times New Roman" w:cs="Times New Roman"/>
          <w:sz w:val="28"/>
          <w:szCs w:val="28"/>
        </w:rPr>
        <w:pPrChange w:id="562" w:author="NANSSEU NJINGANG, Jobert Richie" w:date="2025-10-30T16:31:00Z" w16du:dateUtc="2025-10-30T14:31:00Z">
          <w:pPr/>
        </w:pPrChange>
      </w:pPr>
      <w:ins w:id="563" w:author="NANSSEU NJINGANG, Jobert Richie" w:date="2025-10-30T16:26:00Z" w16du:dateUtc="2025-10-30T14:26:00Z">
        <w:r w:rsidRPr="001D5299">
          <w:rPr>
            <w:rFonts w:ascii="Times New Roman" w:hAnsi="Times New Roman" w:cs="Times New Roman"/>
            <w:sz w:val="28"/>
            <w:szCs w:val="28"/>
            <w:rPrChange w:id="564" w:author="NANSSEU NJINGANG, Jobert Richie" w:date="2025-10-30T16:27:00Z" w16du:dateUtc="2025-10-30T14:27:00Z">
              <w:rPr/>
            </w:rPrChange>
          </w:rPr>
          <w:t xml:space="preserve">L’association entre qualité de vie et durée d’évolution de la maladie a </w:t>
        </w:r>
      </w:ins>
      <w:ins w:id="565" w:author="NANSSEU NJINGANG, Jobert Richie" w:date="2025-10-30T16:27:00Z" w16du:dateUtc="2025-10-30T14:27:00Z">
        <w:r w:rsidRPr="001D5299">
          <w:rPr>
            <w:rFonts w:ascii="Times New Roman" w:hAnsi="Times New Roman" w:cs="Times New Roman"/>
            <w:sz w:val="28"/>
            <w:szCs w:val="28"/>
            <w:rPrChange w:id="566" w:author="NANSSEU NJINGANG, Jobert Richie" w:date="2025-10-30T16:27:00Z" w16du:dateUtc="2025-10-30T14:27:00Z">
              <w:rPr/>
            </w:rPrChange>
          </w:rPr>
          <w:t>été explorée par le test de corrélation de Spearman</w:t>
        </w:r>
      </w:ins>
      <w:ins w:id="567" w:author="NANSSEU NJINGANG, Jobert Richie" w:date="2025-10-30T16:31:00Z" w16du:dateUtc="2025-10-30T14:31:00Z">
        <w:r w:rsidR="00F81F27">
          <w:rPr>
            <w:rFonts w:ascii="Times New Roman" w:hAnsi="Times New Roman" w:cs="Times New Roman"/>
            <w:sz w:val="28"/>
            <w:szCs w:val="28"/>
          </w:rPr>
          <w:t>, pour les 21 patients dont les inf</w:t>
        </w:r>
      </w:ins>
      <w:ins w:id="568" w:author="NANSSEU NJINGANG, Jobert Richie" w:date="2025-10-30T16:32:00Z" w16du:dateUtc="2025-10-30T14:32:00Z">
        <w:r w:rsidR="00F81F27">
          <w:rPr>
            <w:rFonts w:ascii="Times New Roman" w:hAnsi="Times New Roman" w:cs="Times New Roman"/>
            <w:sz w:val="28"/>
            <w:szCs w:val="28"/>
          </w:rPr>
          <w:t>ormations étaient disponibles</w:t>
        </w:r>
      </w:ins>
      <w:ins w:id="569" w:author="NANSSEU NJINGANG, Jobert Richie" w:date="2025-10-30T16:27:00Z" w16du:dateUtc="2025-10-30T14:27:00Z">
        <w:r w:rsidRPr="001D5299">
          <w:rPr>
            <w:rFonts w:ascii="Times New Roman" w:hAnsi="Times New Roman" w:cs="Times New Roman"/>
            <w:sz w:val="28"/>
            <w:szCs w:val="28"/>
            <w:rPrChange w:id="570" w:author="NANSSEU NJINGANG, Jobert Richie" w:date="2025-10-30T16:27:00Z" w16du:dateUtc="2025-10-30T14:27:00Z">
              <w:rPr/>
            </w:rPrChange>
          </w:rPr>
          <w:t xml:space="preserve">. </w:t>
        </w:r>
        <w:r>
          <w:rPr>
            <w:rFonts w:ascii="Times New Roman" w:hAnsi="Times New Roman" w:cs="Times New Roman"/>
            <w:sz w:val="28"/>
            <w:szCs w:val="28"/>
          </w:rPr>
          <w:t xml:space="preserve">Les résultats plaident </w:t>
        </w:r>
      </w:ins>
      <w:ins w:id="571" w:author="NANSSEU NJINGANG, Jobert Richie" w:date="2025-10-30T16:28:00Z" w16du:dateUtc="2025-10-30T14:28:00Z">
        <w:r>
          <w:rPr>
            <w:rFonts w:ascii="Times New Roman" w:hAnsi="Times New Roman" w:cs="Times New Roman"/>
            <w:sz w:val="28"/>
            <w:szCs w:val="28"/>
          </w:rPr>
          <w:t xml:space="preserve">en défaveur d’une quelconque relation </w:t>
        </w:r>
        <w:r>
          <w:rPr>
            <w:rFonts w:ascii="Times New Roman" w:hAnsi="Times New Roman" w:cs="Times New Roman"/>
            <w:sz w:val="28"/>
            <w:szCs w:val="28"/>
          </w:rPr>
          <w:lastRenderedPageBreak/>
          <w:t>forte et significative entre la qualité de vie et la durée d’évolution de la maladie</w:t>
        </w:r>
      </w:ins>
      <w:ins w:id="572" w:author="NANSSEU NJINGANG, Jobert Richie" w:date="2025-10-30T16:29:00Z" w16du:dateUtc="2025-10-30T14:29:00Z">
        <w:r>
          <w:rPr>
            <w:rFonts w:ascii="Times New Roman" w:hAnsi="Times New Roman" w:cs="Times New Roman"/>
            <w:sz w:val="28"/>
            <w:szCs w:val="28"/>
          </w:rPr>
          <w:t> : coefficient de corrélation rho = 0,084 ; p = 0.717.</w:t>
        </w:r>
      </w:ins>
    </w:p>
    <w:p w14:paraId="345C363D" w14:textId="1432FB7D" w:rsidR="0002492F" w:rsidRPr="0002492F" w:rsidRDefault="0002492F" w:rsidP="0002492F">
      <w:pPr>
        <w:jc w:val="center"/>
        <w:rPr>
          <w:ins w:id="573" w:author="NANSSEU NJINGANG, Jobert Richie" w:date="2025-10-30T16:43:00Z"/>
          <w:rFonts w:ascii="Times New Roman" w:hAnsi="Times New Roman" w:cs="Times New Roman"/>
          <w:sz w:val="28"/>
          <w:szCs w:val="28"/>
        </w:rPr>
        <w:pPrChange w:id="574" w:author="NANSSEU NJINGANG, Jobert Richie" w:date="2025-10-30T16:43:00Z" w16du:dateUtc="2025-10-30T14:43:00Z">
          <w:pPr/>
        </w:pPrChange>
      </w:pPr>
      <w:ins w:id="575" w:author="NANSSEU NJINGANG, Jobert Richie" w:date="2025-10-30T16:43:00Z">
        <w:r w:rsidRPr="0002492F">
          <w:rPr>
            <w:rFonts w:ascii="Times New Roman" w:hAnsi="Times New Roman" w:cs="Times New Roman"/>
            <w:sz w:val="28"/>
            <w:szCs w:val="28"/>
          </w:rPr>
          <w:drawing>
            <wp:inline distT="0" distB="0" distL="0" distR="0" wp14:anchorId="12E9F4AC" wp14:editId="7BD9BA79">
              <wp:extent cx="5760720" cy="4320540"/>
              <wp:effectExtent l="0" t="0" r="0" b="3810"/>
              <wp:docPr id="21055205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ins>
    </w:p>
    <w:p w14:paraId="1E0C5E0C" w14:textId="66727236" w:rsidR="001D5299" w:rsidRPr="001D5299" w:rsidRDefault="00F81F27" w:rsidP="007F3E0F">
      <w:pPr>
        <w:rPr>
          <w:rFonts w:ascii="Times New Roman" w:hAnsi="Times New Roman" w:cs="Times New Roman"/>
          <w:sz w:val="28"/>
          <w:szCs w:val="28"/>
          <w:rPrChange w:id="576" w:author="NANSSEU NJINGANG, Jobert Richie" w:date="2025-10-30T16:27:00Z" w16du:dateUtc="2025-10-30T14:27:00Z">
            <w:rPr/>
          </w:rPrChange>
        </w:rPr>
      </w:pPr>
      <w:ins w:id="577" w:author="NANSSEU NJINGANG, Jobert Richie" w:date="2025-10-30T16:37:00Z" w16du:dateUtc="2025-10-30T14:37:00Z">
        <w:r>
          <w:rPr>
            <w:rFonts w:ascii="Times New Roman" w:hAnsi="Times New Roman" w:cs="Times New Roman"/>
            <w:sz w:val="28"/>
            <w:szCs w:val="28"/>
          </w:rPr>
          <w:t>Figure 27</w:t>
        </w:r>
      </w:ins>
      <w:ins w:id="578" w:author="NANSSEU NJINGANG, Jobert Richie" w:date="2025-10-30T16:40:00Z" w16du:dateUtc="2025-10-30T14:40:00Z">
        <w:r>
          <w:rPr>
            <w:rFonts w:ascii="Times New Roman" w:hAnsi="Times New Roman" w:cs="Times New Roman"/>
            <w:sz w:val="28"/>
            <w:szCs w:val="28"/>
          </w:rPr>
          <w:t xml:space="preserve"> : </w:t>
        </w:r>
        <w:r w:rsidR="0002492F">
          <w:rPr>
            <w:rFonts w:ascii="Times New Roman" w:hAnsi="Times New Roman" w:cs="Times New Roman"/>
            <w:sz w:val="28"/>
            <w:szCs w:val="28"/>
          </w:rPr>
          <w:t xml:space="preserve">Relation entre qualité de vie et durée d’évolution </w:t>
        </w:r>
      </w:ins>
      <w:ins w:id="579" w:author="NANSSEU NJINGANG, Jobert Richie" w:date="2025-10-30T16:42:00Z" w16du:dateUtc="2025-10-30T14:42:00Z">
        <w:r w:rsidR="0002492F">
          <w:rPr>
            <w:rFonts w:ascii="Times New Roman" w:hAnsi="Times New Roman" w:cs="Times New Roman"/>
            <w:sz w:val="28"/>
            <w:szCs w:val="28"/>
          </w:rPr>
          <w:t>de la maladie</w:t>
        </w:r>
      </w:ins>
    </w:p>
    <w:p w14:paraId="639E38EF" w14:textId="77777777" w:rsidR="007F3E0F" w:rsidRDefault="007F3E0F" w:rsidP="007F3E0F"/>
    <w:p w14:paraId="04FAF5EA" w14:textId="77777777" w:rsidR="007F3E0F" w:rsidRDefault="007F3E0F" w:rsidP="007F3E0F"/>
    <w:p w14:paraId="0E0CB141" w14:textId="77777777" w:rsidR="007F3E0F" w:rsidRDefault="007F3E0F" w:rsidP="007F3E0F"/>
    <w:p w14:paraId="402DA129" w14:textId="77777777" w:rsidR="007F3E0F" w:rsidRDefault="007F3E0F" w:rsidP="007F3E0F"/>
    <w:p w14:paraId="75B2EA1F" w14:textId="77777777" w:rsidR="007F3E0F" w:rsidRDefault="007F3E0F" w:rsidP="007F3E0F"/>
    <w:p w14:paraId="23196ACF" w14:textId="77777777" w:rsidR="007F3E0F" w:rsidRPr="007F3E0F" w:rsidRDefault="007F3E0F" w:rsidP="007F3E0F"/>
    <w:p w14:paraId="3CC326C3" w14:textId="6BDA331F" w:rsidR="005D5C07" w:rsidRPr="007F3E0F" w:rsidRDefault="005D5C07" w:rsidP="001B170D">
      <w:pPr>
        <w:spacing w:line="360" w:lineRule="auto"/>
        <w:jc w:val="both"/>
        <w:rPr>
          <w:rFonts w:ascii="Times New Roman" w:hAnsi="Times New Roman" w:cs="Times New Roman"/>
          <w:b/>
          <w:bCs/>
          <w:sz w:val="28"/>
          <w:szCs w:val="28"/>
        </w:rPr>
      </w:pPr>
      <w:r w:rsidRPr="007F3E0F">
        <w:rPr>
          <w:rFonts w:ascii="Times New Roman" w:hAnsi="Times New Roman" w:cs="Times New Roman"/>
          <w:b/>
          <w:bCs/>
          <w:sz w:val="28"/>
          <w:szCs w:val="28"/>
        </w:rPr>
        <w:t>3.4.</w:t>
      </w:r>
      <w:ins w:id="580" w:author="NANSSEU NJINGANG, Jobert Richie" w:date="2025-10-30T15:57:00Z" w16du:dateUtc="2025-10-30T13:57:00Z">
        <w:r w:rsidR="00785EF3">
          <w:rPr>
            <w:rFonts w:ascii="Times New Roman" w:hAnsi="Times New Roman" w:cs="Times New Roman"/>
            <w:b/>
            <w:bCs/>
            <w:sz w:val="28"/>
            <w:szCs w:val="28"/>
          </w:rPr>
          <w:t>3</w:t>
        </w:r>
      </w:ins>
      <w:del w:id="581" w:author="NANSSEU NJINGANG, Jobert Richie" w:date="2025-10-30T15:57:00Z" w16du:dateUtc="2025-10-30T13:57:00Z">
        <w:r w:rsidRPr="007F3E0F" w:rsidDel="00785EF3">
          <w:rPr>
            <w:rFonts w:ascii="Times New Roman" w:hAnsi="Times New Roman" w:cs="Times New Roman"/>
            <w:b/>
            <w:bCs/>
            <w:sz w:val="28"/>
            <w:szCs w:val="28"/>
          </w:rPr>
          <w:delText>2.</w:delText>
        </w:r>
      </w:del>
      <w:r w:rsidRPr="007F3E0F">
        <w:rPr>
          <w:rFonts w:ascii="Times New Roman" w:hAnsi="Times New Roman" w:cs="Times New Roman"/>
          <w:b/>
          <w:bCs/>
          <w:sz w:val="28"/>
          <w:szCs w:val="28"/>
        </w:rPr>
        <w:t xml:space="preserve"> Distribution de la qualité de vie selon la classification de Hurley</w:t>
      </w:r>
    </w:p>
    <w:p w14:paraId="432799E4" w14:textId="4D06E5B6" w:rsidR="001746E2" w:rsidRPr="001B170D" w:rsidRDefault="001746E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La figure </w:t>
      </w:r>
      <w:r w:rsidR="00331BFF" w:rsidRPr="001B170D">
        <w:rPr>
          <w:rFonts w:ascii="Times New Roman" w:hAnsi="Times New Roman" w:cs="Times New Roman"/>
          <w:sz w:val="28"/>
          <w:szCs w:val="28"/>
        </w:rPr>
        <w:t>2</w:t>
      </w:r>
      <w:del w:id="582" w:author="NANSSEU NJINGANG, Jobert Richie" w:date="2025-10-30T15:57:00Z" w16du:dateUtc="2025-10-30T13:57:00Z">
        <w:r w:rsidR="00331BFF" w:rsidRPr="001B170D" w:rsidDel="00785EF3">
          <w:rPr>
            <w:rFonts w:ascii="Times New Roman" w:hAnsi="Times New Roman" w:cs="Times New Roman"/>
            <w:sz w:val="28"/>
            <w:szCs w:val="28"/>
          </w:rPr>
          <w:delText>6</w:delText>
        </w:r>
      </w:del>
      <w:ins w:id="583" w:author="NANSSEU NJINGANG, Jobert Richie" w:date="2025-10-30T16:45:00Z" w16du:dateUtc="2025-10-30T14:45:00Z">
        <w:r w:rsidR="0002492F">
          <w:rPr>
            <w:rFonts w:ascii="Times New Roman" w:hAnsi="Times New Roman" w:cs="Times New Roman"/>
            <w:sz w:val="28"/>
            <w:szCs w:val="28"/>
          </w:rPr>
          <w:t>8</w:t>
        </w:r>
      </w:ins>
      <w:r w:rsidR="00331BFF" w:rsidRPr="001B170D">
        <w:rPr>
          <w:rFonts w:ascii="Times New Roman" w:hAnsi="Times New Roman" w:cs="Times New Roman"/>
          <w:sz w:val="28"/>
          <w:szCs w:val="28"/>
        </w:rPr>
        <w:t xml:space="preserve"> </w:t>
      </w:r>
      <w:r w:rsidRPr="001B170D">
        <w:rPr>
          <w:rFonts w:ascii="Times New Roman" w:hAnsi="Times New Roman" w:cs="Times New Roman"/>
          <w:sz w:val="28"/>
          <w:szCs w:val="28"/>
        </w:rPr>
        <w:t xml:space="preserve">montre clairement que le score de qualité de vie semble intimement lié au stade de la maladie. En effet, </w:t>
      </w:r>
      <w:bookmarkStart w:id="584" w:name="_Hlk212467614"/>
      <w:del w:id="585" w:author="NANSSEU NJINGANG, Jobert Richie" w:date="2025-10-30T15:58:00Z" w16du:dateUtc="2025-10-30T13:58:00Z">
        <w:r w:rsidRPr="001B170D" w:rsidDel="00785EF3">
          <w:rPr>
            <w:rFonts w:ascii="Times New Roman" w:hAnsi="Times New Roman" w:cs="Times New Roman"/>
            <w:sz w:val="28"/>
            <w:szCs w:val="28"/>
          </w:rPr>
          <w:delText>l’altération de la qualité de vie semble s’empirer avec le stade de la maladie</w:delText>
        </w:r>
      </w:del>
      <w:ins w:id="586" w:author="NANSSEU NJINGANG, Jobert Richie" w:date="2025-10-30T15:58:00Z" w16du:dateUtc="2025-10-30T13:58:00Z">
        <w:r w:rsidR="00785EF3">
          <w:rPr>
            <w:rFonts w:ascii="Times New Roman" w:hAnsi="Times New Roman" w:cs="Times New Roman"/>
            <w:sz w:val="28"/>
            <w:szCs w:val="28"/>
          </w:rPr>
          <w:t xml:space="preserve">la qualité de vie semble d’autant plus s’altérer que </w:t>
        </w:r>
      </w:ins>
      <w:ins w:id="587" w:author="NANSSEU NJINGANG, Jobert Richie" w:date="2025-10-30T16:00:00Z" w16du:dateUtc="2025-10-30T14:00:00Z">
        <w:r w:rsidR="00785EF3">
          <w:rPr>
            <w:rFonts w:ascii="Times New Roman" w:hAnsi="Times New Roman" w:cs="Times New Roman"/>
            <w:sz w:val="28"/>
            <w:szCs w:val="28"/>
          </w:rPr>
          <w:t>le stade de la maladie est élevé, autrement dit que la maladie s’aggrave</w:t>
        </w:r>
        <w:r w:rsidR="00EE2A4F">
          <w:rPr>
            <w:rFonts w:ascii="Times New Roman" w:hAnsi="Times New Roman" w:cs="Times New Roman"/>
            <w:sz w:val="28"/>
            <w:szCs w:val="28"/>
          </w:rPr>
          <w:t xml:space="preserve">. On </w:t>
        </w:r>
        <w:r w:rsidR="00EE2A4F">
          <w:rPr>
            <w:rFonts w:ascii="Times New Roman" w:hAnsi="Times New Roman" w:cs="Times New Roman"/>
            <w:sz w:val="28"/>
            <w:szCs w:val="28"/>
          </w:rPr>
          <w:lastRenderedPageBreak/>
          <w:t xml:space="preserve">note </w:t>
        </w:r>
      </w:ins>
      <w:ins w:id="588" w:author="NANSSEU NJINGANG, Jobert Richie" w:date="2025-10-30T16:45:00Z" w16du:dateUtc="2025-10-30T14:45:00Z">
        <w:r w:rsidR="0002492F">
          <w:rPr>
            <w:rFonts w:ascii="Times New Roman" w:hAnsi="Times New Roman" w:cs="Times New Roman"/>
            <w:sz w:val="28"/>
            <w:szCs w:val="28"/>
          </w:rPr>
          <w:t>pour ainsi dire</w:t>
        </w:r>
      </w:ins>
      <w:del w:id="589" w:author="NANSSEU NJINGANG, Jobert Richie" w:date="2025-10-30T16:00:00Z" w16du:dateUtc="2025-10-30T14:00:00Z">
        <w:r w:rsidRPr="001B170D" w:rsidDel="00EE2A4F">
          <w:rPr>
            <w:rFonts w:ascii="Times New Roman" w:hAnsi="Times New Roman" w:cs="Times New Roman"/>
            <w:sz w:val="28"/>
            <w:szCs w:val="28"/>
          </w:rPr>
          <w:delText xml:space="preserve">, avec </w:delText>
        </w:r>
      </w:del>
      <w:r w:rsidRPr="001B170D">
        <w:rPr>
          <w:rFonts w:ascii="Times New Roman" w:hAnsi="Times New Roman" w:cs="Times New Roman"/>
          <w:sz w:val="28"/>
          <w:szCs w:val="28"/>
        </w:rPr>
        <w:t xml:space="preserve">une différence statistiquement significative </w:t>
      </w:r>
      <w:ins w:id="590" w:author="NANSSEU NJINGANG, Jobert Richie" w:date="2025-10-30T16:01:00Z" w16du:dateUtc="2025-10-30T14:01:00Z">
        <w:r w:rsidR="00EE2A4F">
          <w:rPr>
            <w:rFonts w:ascii="Times New Roman" w:hAnsi="Times New Roman" w:cs="Times New Roman"/>
            <w:sz w:val="28"/>
            <w:szCs w:val="28"/>
          </w:rPr>
          <w:t xml:space="preserve">de la distribution du score DLQI </w:t>
        </w:r>
      </w:ins>
      <w:r w:rsidRPr="001B170D">
        <w:rPr>
          <w:rFonts w:ascii="Times New Roman" w:hAnsi="Times New Roman" w:cs="Times New Roman"/>
          <w:sz w:val="28"/>
          <w:szCs w:val="28"/>
        </w:rPr>
        <w:t xml:space="preserve">entre les trois stades </w:t>
      </w:r>
      <w:ins w:id="591" w:author="NANSSEU NJINGANG, Jobert Richie" w:date="2025-10-30T16:01:00Z" w16du:dateUtc="2025-10-30T14:01:00Z">
        <w:r w:rsidR="00EE2A4F">
          <w:rPr>
            <w:rFonts w:ascii="Times New Roman" w:hAnsi="Times New Roman" w:cs="Times New Roman"/>
            <w:sz w:val="28"/>
            <w:szCs w:val="28"/>
          </w:rPr>
          <w:t xml:space="preserve">de la maladie </w:t>
        </w:r>
      </w:ins>
      <w:r w:rsidRPr="001B170D">
        <w:rPr>
          <w:rFonts w:ascii="Times New Roman" w:hAnsi="Times New Roman" w:cs="Times New Roman"/>
          <w:sz w:val="28"/>
          <w:szCs w:val="28"/>
        </w:rPr>
        <w:t xml:space="preserve">: médiane 2 (EIQ 1-2) vs 3 (EIQ 2-4,5) vs 13 (EIQ 13-13) respectivement pour les stades 1, 2 et </w:t>
      </w:r>
      <w:r w:rsidR="007F3E0F" w:rsidRPr="001B170D">
        <w:rPr>
          <w:rFonts w:ascii="Times New Roman" w:hAnsi="Times New Roman" w:cs="Times New Roman"/>
          <w:sz w:val="28"/>
          <w:szCs w:val="28"/>
        </w:rPr>
        <w:t>3 ;</w:t>
      </w:r>
      <w:r w:rsidRPr="001B170D">
        <w:rPr>
          <w:rFonts w:ascii="Times New Roman" w:hAnsi="Times New Roman" w:cs="Times New Roman"/>
          <w:sz w:val="28"/>
          <w:szCs w:val="28"/>
        </w:rPr>
        <w:t xml:space="preserve"> p = 0,02</w:t>
      </w:r>
      <w:r w:rsidR="007F3E0F">
        <w:rPr>
          <w:rFonts w:ascii="Times New Roman" w:hAnsi="Times New Roman" w:cs="Times New Roman"/>
          <w:sz w:val="28"/>
          <w:szCs w:val="28"/>
        </w:rPr>
        <w:t xml:space="preserve"> </w:t>
      </w:r>
      <w:bookmarkEnd w:id="584"/>
      <w:r w:rsidR="007F3E0F">
        <w:rPr>
          <w:rFonts w:ascii="Times New Roman" w:hAnsi="Times New Roman" w:cs="Times New Roman"/>
          <w:sz w:val="28"/>
          <w:szCs w:val="28"/>
        </w:rPr>
        <w:t>(</w:t>
      </w:r>
      <w:del w:id="592" w:author="NANSSEU NJINGANG, Jobert Richie" w:date="2025-10-30T16:01:00Z" w16du:dateUtc="2025-10-30T14:01:00Z">
        <w:r w:rsidR="007F3E0F" w:rsidDel="00EE2A4F">
          <w:rPr>
            <w:rFonts w:ascii="Times New Roman" w:hAnsi="Times New Roman" w:cs="Times New Roman"/>
            <w:sz w:val="28"/>
            <w:szCs w:val="28"/>
          </w:rPr>
          <w:delText>fig.27</w:delText>
        </w:r>
      </w:del>
      <w:ins w:id="593" w:author="NANSSEU NJINGANG, Jobert Richie" w:date="2025-10-30T16:01:00Z" w16du:dateUtc="2025-10-30T14:01:00Z">
        <w:r w:rsidR="00EE2A4F">
          <w:rPr>
            <w:rFonts w:ascii="Times New Roman" w:hAnsi="Times New Roman" w:cs="Times New Roman"/>
            <w:sz w:val="28"/>
            <w:szCs w:val="28"/>
          </w:rPr>
          <w:t>Figure 27</w:t>
        </w:r>
      </w:ins>
      <w:r w:rsidR="007F3E0F">
        <w:rPr>
          <w:rFonts w:ascii="Times New Roman" w:hAnsi="Times New Roman" w:cs="Times New Roman"/>
          <w:sz w:val="28"/>
          <w:szCs w:val="28"/>
        </w:rPr>
        <w:t>)</w:t>
      </w:r>
      <w:r w:rsidRPr="001B170D">
        <w:rPr>
          <w:rFonts w:ascii="Times New Roman" w:hAnsi="Times New Roman" w:cs="Times New Roman"/>
          <w:sz w:val="28"/>
          <w:szCs w:val="28"/>
        </w:rPr>
        <w:t>.</w:t>
      </w:r>
    </w:p>
    <w:p w14:paraId="7F8CB027" w14:textId="6C3D9117" w:rsidR="001746E2" w:rsidRPr="001B170D" w:rsidRDefault="001746E2" w:rsidP="001B170D">
      <w:pPr>
        <w:pStyle w:val="NormalWeb"/>
        <w:spacing w:line="360" w:lineRule="auto"/>
        <w:jc w:val="both"/>
        <w:rPr>
          <w:sz w:val="28"/>
          <w:szCs w:val="28"/>
        </w:rPr>
      </w:pPr>
      <w:r w:rsidRPr="001B170D">
        <w:rPr>
          <w:noProof/>
          <w:sz w:val="28"/>
          <w:szCs w:val="28"/>
        </w:rPr>
        <w:drawing>
          <wp:inline distT="0" distB="0" distL="0" distR="0" wp14:anchorId="7AEA09F3" wp14:editId="28A8BBE9">
            <wp:extent cx="5760720" cy="4321175"/>
            <wp:effectExtent l="0" t="0" r="0" b="3175"/>
            <wp:docPr id="1176021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6147A1C2" w14:textId="14108BD9" w:rsidR="001746E2" w:rsidRPr="007F3E0F" w:rsidRDefault="001746E2" w:rsidP="001B170D">
      <w:pPr>
        <w:pStyle w:val="Lgende"/>
        <w:spacing w:line="360" w:lineRule="auto"/>
        <w:jc w:val="both"/>
        <w:rPr>
          <w:rFonts w:ascii="Times New Roman" w:hAnsi="Times New Roman" w:cs="Times New Roman"/>
          <w:color w:val="auto"/>
          <w:sz w:val="28"/>
          <w:szCs w:val="28"/>
        </w:rPr>
      </w:pPr>
      <w:bookmarkStart w:id="594" w:name="_Toc212464562"/>
      <w:r w:rsidRPr="007F3E0F">
        <w:rPr>
          <w:rFonts w:ascii="Times New Roman" w:hAnsi="Times New Roman" w:cs="Times New Roman"/>
          <w:color w:val="auto"/>
          <w:sz w:val="28"/>
          <w:szCs w:val="28"/>
        </w:rPr>
        <w:t xml:space="preserve">Figure </w:t>
      </w:r>
      <w:del w:id="595" w:author="NANSSEU NJINGANG, Jobert Richie" w:date="2025-10-30T16:46:00Z" w16du:dateUtc="2025-10-30T14:46:00Z">
        <w:r w:rsidRPr="007F3E0F" w:rsidDel="0002492F">
          <w:rPr>
            <w:rFonts w:ascii="Times New Roman" w:hAnsi="Times New Roman" w:cs="Times New Roman"/>
            <w:color w:val="auto"/>
            <w:sz w:val="28"/>
            <w:szCs w:val="28"/>
          </w:rPr>
          <w:fldChar w:fldCharType="begin"/>
        </w:r>
        <w:r w:rsidRPr="007F3E0F" w:rsidDel="0002492F">
          <w:rPr>
            <w:rFonts w:ascii="Times New Roman" w:hAnsi="Times New Roman" w:cs="Times New Roman"/>
            <w:color w:val="auto"/>
            <w:sz w:val="28"/>
            <w:szCs w:val="28"/>
          </w:rPr>
          <w:delInstrText xml:space="preserve"> SEQ Figure \* ARABIC </w:delInstrText>
        </w:r>
        <w:r w:rsidRPr="007F3E0F" w:rsidDel="0002492F">
          <w:rPr>
            <w:rFonts w:ascii="Times New Roman" w:hAnsi="Times New Roman" w:cs="Times New Roman"/>
            <w:color w:val="auto"/>
            <w:sz w:val="28"/>
            <w:szCs w:val="28"/>
          </w:rPr>
          <w:fldChar w:fldCharType="separate"/>
        </w:r>
        <w:r w:rsidR="0064267A" w:rsidRPr="007F3E0F" w:rsidDel="0002492F">
          <w:rPr>
            <w:rFonts w:ascii="Times New Roman" w:hAnsi="Times New Roman" w:cs="Times New Roman"/>
            <w:noProof/>
            <w:color w:val="auto"/>
            <w:sz w:val="28"/>
            <w:szCs w:val="28"/>
          </w:rPr>
          <w:delText>27</w:delText>
        </w:r>
        <w:r w:rsidRPr="007F3E0F" w:rsidDel="0002492F">
          <w:rPr>
            <w:rFonts w:ascii="Times New Roman" w:hAnsi="Times New Roman" w:cs="Times New Roman"/>
            <w:color w:val="auto"/>
            <w:sz w:val="28"/>
            <w:szCs w:val="28"/>
          </w:rPr>
          <w:fldChar w:fldCharType="end"/>
        </w:r>
      </w:del>
      <w:ins w:id="596" w:author="NANSSEU NJINGANG, Jobert Richie" w:date="2025-10-30T16:46:00Z" w16du:dateUtc="2025-10-30T14:46:00Z">
        <w:r w:rsidR="0002492F" w:rsidRPr="007F3E0F">
          <w:rPr>
            <w:rFonts w:ascii="Times New Roman" w:hAnsi="Times New Roman" w:cs="Times New Roman"/>
            <w:color w:val="auto"/>
            <w:sz w:val="28"/>
            <w:szCs w:val="28"/>
          </w:rPr>
          <w:fldChar w:fldCharType="begin"/>
        </w:r>
        <w:r w:rsidR="0002492F" w:rsidRPr="007F3E0F">
          <w:rPr>
            <w:rFonts w:ascii="Times New Roman" w:hAnsi="Times New Roman" w:cs="Times New Roman"/>
            <w:color w:val="auto"/>
            <w:sz w:val="28"/>
            <w:szCs w:val="28"/>
          </w:rPr>
          <w:instrText xml:space="preserve"> SEQ Figure \* ARABIC </w:instrText>
        </w:r>
        <w:r w:rsidR="0002492F" w:rsidRPr="007F3E0F">
          <w:rPr>
            <w:rFonts w:ascii="Times New Roman" w:hAnsi="Times New Roman" w:cs="Times New Roman"/>
            <w:color w:val="auto"/>
            <w:sz w:val="28"/>
            <w:szCs w:val="28"/>
          </w:rPr>
          <w:fldChar w:fldCharType="separate"/>
        </w:r>
        <w:r w:rsidR="0002492F" w:rsidRPr="007F3E0F">
          <w:rPr>
            <w:rFonts w:ascii="Times New Roman" w:hAnsi="Times New Roman" w:cs="Times New Roman"/>
            <w:noProof/>
            <w:color w:val="auto"/>
            <w:sz w:val="28"/>
            <w:szCs w:val="28"/>
          </w:rPr>
          <w:t>2</w:t>
        </w:r>
        <w:r w:rsidR="0002492F">
          <w:rPr>
            <w:rFonts w:ascii="Times New Roman" w:hAnsi="Times New Roman" w:cs="Times New Roman"/>
            <w:noProof/>
            <w:color w:val="auto"/>
            <w:sz w:val="28"/>
            <w:szCs w:val="28"/>
          </w:rPr>
          <w:t>8</w:t>
        </w:r>
        <w:r w:rsidR="0002492F" w:rsidRPr="007F3E0F">
          <w:rPr>
            <w:rFonts w:ascii="Times New Roman" w:hAnsi="Times New Roman" w:cs="Times New Roman"/>
            <w:color w:val="auto"/>
            <w:sz w:val="28"/>
            <w:szCs w:val="28"/>
          </w:rPr>
          <w:fldChar w:fldCharType="end"/>
        </w:r>
        <w:r w:rsidR="0002492F">
          <w:rPr>
            <w:rFonts w:ascii="Times New Roman" w:hAnsi="Times New Roman" w:cs="Times New Roman"/>
            <w:color w:val="auto"/>
            <w:sz w:val="28"/>
            <w:szCs w:val="28"/>
          </w:rPr>
          <w:t> </w:t>
        </w:r>
      </w:ins>
      <w:ins w:id="597" w:author="NANSSEU NJINGANG, Jobert Richie" w:date="2025-10-30T15:58:00Z" w16du:dateUtc="2025-10-30T13:58:00Z">
        <w:r w:rsidR="00785EF3">
          <w:rPr>
            <w:rFonts w:ascii="Times New Roman" w:hAnsi="Times New Roman" w:cs="Times New Roman"/>
            <w:color w:val="auto"/>
            <w:sz w:val="28"/>
            <w:szCs w:val="28"/>
          </w:rPr>
          <w:t>:</w:t>
        </w:r>
      </w:ins>
      <w:r w:rsidRPr="007F3E0F">
        <w:rPr>
          <w:rFonts w:ascii="Times New Roman" w:hAnsi="Times New Roman" w:cs="Times New Roman"/>
          <w:color w:val="auto"/>
          <w:sz w:val="28"/>
          <w:szCs w:val="28"/>
        </w:rPr>
        <w:t> </w:t>
      </w:r>
      <w:del w:id="598" w:author="NANSSEU NJINGANG, Jobert Richie" w:date="2025-10-30T15:58:00Z" w16du:dateUtc="2025-10-30T13:58:00Z">
        <w:r w:rsidR="00834B38" w:rsidRPr="007F3E0F" w:rsidDel="00785EF3">
          <w:rPr>
            <w:rFonts w:ascii="Times New Roman" w:hAnsi="Times New Roman" w:cs="Times New Roman"/>
            <w:color w:val="auto"/>
            <w:sz w:val="28"/>
            <w:szCs w:val="28"/>
          </w:rPr>
          <w:delText>r</w:delText>
        </w:r>
      </w:del>
      <w:ins w:id="599" w:author="NANSSEU NJINGANG, Jobert Richie" w:date="2025-10-30T15:59:00Z" w16du:dateUtc="2025-10-30T13:59:00Z">
        <w:r w:rsidR="00785EF3">
          <w:rPr>
            <w:rFonts w:ascii="Times New Roman" w:hAnsi="Times New Roman" w:cs="Times New Roman"/>
            <w:color w:val="auto"/>
            <w:sz w:val="28"/>
            <w:szCs w:val="28"/>
          </w:rPr>
          <w:t xml:space="preserve">Distribution de la qualité de vie des patients </w:t>
        </w:r>
      </w:ins>
      <w:del w:id="600" w:author="NANSSEU NJINGANG, Jobert Richie" w:date="2025-10-30T15:59:00Z" w16du:dateUtc="2025-10-30T13:59:00Z">
        <w:r w:rsidR="00834B38" w:rsidRPr="007F3E0F" w:rsidDel="00785EF3">
          <w:rPr>
            <w:rFonts w:ascii="Times New Roman" w:hAnsi="Times New Roman" w:cs="Times New Roman"/>
            <w:color w:val="auto"/>
            <w:sz w:val="28"/>
            <w:szCs w:val="28"/>
          </w:rPr>
          <w:delText>épartition</w:delText>
        </w:r>
        <w:r w:rsidRPr="007F3E0F" w:rsidDel="00785EF3">
          <w:rPr>
            <w:rFonts w:ascii="Times New Roman" w:hAnsi="Times New Roman" w:cs="Times New Roman"/>
            <w:color w:val="auto"/>
            <w:sz w:val="28"/>
            <w:szCs w:val="28"/>
          </w:rPr>
          <w:delText xml:space="preserve"> </w:delText>
        </w:r>
      </w:del>
      <w:r w:rsidRPr="007F3E0F">
        <w:rPr>
          <w:rFonts w:ascii="Times New Roman" w:hAnsi="Times New Roman" w:cs="Times New Roman"/>
          <w:color w:val="auto"/>
          <w:sz w:val="28"/>
          <w:szCs w:val="28"/>
        </w:rPr>
        <w:t>selon la classification de Hurley</w:t>
      </w:r>
      <w:del w:id="601" w:author="NANSSEU NJINGANG, Jobert Richie" w:date="2025-10-30T15:59:00Z" w16du:dateUtc="2025-10-30T13:59:00Z">
        <w:r w:rsidRPr="007F3E0F" w:rsidDel="00785EF3">
          <w:rPr>
            <w:rFonts w:ascii="Times New Roman" w:hAnsi="Times New Roman" w:cs="Times New Roman"/>
            <w:color w:val="auto"/>
            <w:sz w:val="28"/>
            <w:szCs w:val="28"/>
          </w:rPr>
          <w:delText xml:space="preserve"> et la qualité de vie</w:delText>
        </w:r>
      </w:del>
      <w:bookmarkEnd w:id="594"/>
    </w:p>
    <w:p w14:paraId="4D10E641" w14:textId="77777777" w:rsidR="001D5299" w:rsidRDefault="001D5299" w:rsidP="001B170D">
      <w:pPr>
        <w:spacing w:line="360" w:lineRule="auto"/>
        <w:jc w:val="both"/>
        <w:rPr>
          <w:ins w:id="602" w:author="NANSSEU NJINGANG, Jobert Richie" w:date="2025-10-30T16:23:00Z" w16du:dateUtc="2025-10-30T14:23:00Z"/>
          <w:rFonts w:ascii="Times New Roman" w:hAnsi="Times New Roman" w:cs="Times New Roman"/>
          <w:b/>
          <w:bCs/>
          <w:sz w:val="28"/>
          <w:szCs w:val="28"/>
        </w:rPr>
      </w:pPr>
    </w:p>
    <w:p w14:paraId="0FB113F6" w14:textId="77777777" w:rsidR="001D5299" w:rsidRDefault="001D5299" w:rsidP="001B170D">
      <w:pPr>
        <w:spacing w:line="360" w:lineRule="auto"/>
        <w:jc w:val="both"/>
        <w:rPr>
          <w:ins w:id="603" w:author="NANSSEU NJINGANG, Jobert Richie" w:date="2025-10-30T16:23:00Z" w16du:dateUtc="2025-10-30T14:23:00Z"/>
          <w:rFonts w:ascii="Times New Roman" w:hAnsi="Times New Roman" w:cs="Times New Roman"/>
          <w:b/>
          <w:bCs/>
          <w:sz w:val="28"/>
          <w:szCs w:val="28"/>
        </w:rPr>
      </w:pPr>
    </w:p>
    <w:p w14:paraId="0F2FBDC0" w14:textId="732C9084" w:rsidR="00391F7F" w:rsidRPr="007F3E0F" w:rsidRDefault="00391F7F" w:rsidP="001B170D">
      <w:pPr>
        <w:spacing w:line="360" w:lineRule="auto"/>
        <w:jc w:val="both"/>
        <w:rPr>
          <w:rFonts w:ascii="Times New Roman" w:hAnsi="Times New Roman" w:cs="Times New Roman"/>
          <w:b/>
          <w:bCs/>
          <w:sz w:val="28"/>
          <w:szCs w:val="28"/>
        </w:rPr>
      </w:pPr>
      <w:r w:rsidRPr="007F3E0F">
        <w:rPr>
          <w:rFonts w:ascii="Times New Roman" w:hAnsi="Times New Roman" w:cs="Times New Roman"/>
          <w:b/>
          <w:bCs/>
          <w:sz w:val="28"/>
          <w:szCs w:val="28"/>
        </w:rPr>
        <w:t>3.4.</w:t>
      </w:r>
      <w:ins w:id="604" w:author="NANSSEU NJINGANG, Jobert Richie" w:date="2025-10-30T15:59:00Z" w16du:dateUtc="2025-10-30T13:59:00Z">
        <w:r w:rsidR="00785EF3">
          <w:rPr>
            <w:rFonts w:ascii="Times New Roman" w:hAnsi="Times New Roman" w:cs="Times New Roman"/>
            <w:b/>
            <w:bCs/>
            <w:sz w:val="28"/>
            <w:szCs w:val="28"/>
          </w:rPr>
          <w:t>4</w:t>
        </w:r>
      </w:ins>
      <w:del w:id="605" w:author="NANSSEU NJINGANG, Jobert Richie" w:date="2025-10-30T15:59:00Z" w16du:dateUtc="2025-10-30T13:59:00Z">
        <w:r w:rsidRPr="007F3E0F" w:rsidDel="00785EF3">
          <w:rPr>
            <w:rFonts w:ascii="Times New Roman" w:hAnsi="Times New Roman" w:cs="Times New Roman"/>
            <w:b/>
            <w:bCs/>
            <w:sz w:val="28"/>
            <w:szCs w:val="28"/>
          </w:rPr>
          <w:delText>3</w:delText>
        </w:r>
      </w:del>
      <w:r w:rsidR="005F65C3" w:rsidRPr="007F3E0F">
        <w:rPr>
          <w:rFonts w:ascii="Times New Roman" w:hAnsi="Times New Roman" w:cs="Times New Roman"/>
          <w:b/>
          <w:bCs/>
          <w:sz w:val="28"/>
          <w:szCs w:val="28"/>
        </w:rPr>
        <w:t xml:space="preserve">. </w:t>
      </w:r>
      <w:r w:rsidRPr="007F3E0F">
        <w:rPr>
          <w:rFonts w:ascii="Times New Roman" w:hAnsi="Times New Roman" w:cs="Times New Roman"/>
          <w:b/>
          <w:bCs/>
          <w:sz w:val="28"/>
          <w:szCs w:val="28"/>
        </w:rPr>
        <w:t>Soutien psychologique</w:t>
      </w:r>
    </w:p>
    <w:p w14:paraId="03436C18" w14:textId="338C5F52" w:rsidR="004F5DB1" w:rsidRPr="001B170D" w:rsidRDefault="00391F7F"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Une consultation en psychologie a été proposé</w:t>
      </w:r>
      <w:ins w:id="606" w:author="NANSSEU NJINGANG, Jobert Richie" w:date="2025-10-30T16:46:00Z" w16du:dateUtc="2025-10-30T14:46:00Z">
        <w:r w:rsidR="0002492F">
          <w:rPr>
            <w:rFonts w:ascii="Times New Roman" w:hAnsi="Times New Roman" w:cs="Times New Roman"/>
            <w:sz w:val="28"/>
            <w:szCs w:val="28"/>
          </w:rPr>
          <w:t>e</w:t>
        </w:r>
      </w:ins>
      <w:r w:rsidRPr="001B170D">
        <w:rPr>
          <w:rFonts w:ascii="Times New Roman" w:hAnsi="Times New Roman" w:cs="Times New Roman"/>
          <w:sz w:val="28"/>
          <w:szCs w:val="28"/>
        </w:rPr>
        <w:t xml:space="preserve"> chez l’ensembles des patients </w:t>
      </w:r>
      <w:del w:id="607" w:author="NANSSEU NJINGANG, Jobert Richie" w:date="2025-10-30T16:46:00Z" w16du:dateUtc="2025-10-30T14:46:00Z">
        <w:r w:rsidRPr="001B170D" w:rsidDel="0002492F">
          <w:rPr>
            <w:rFonts w:ascii="Times New Roman" w:hAnsi="Times New Roman" w:cs="Times New Roman"/>
            <w:sz w:val="28"/>
            <w:szCs w:val="28"/>
          </w:rPr>
          <w:delText xml:space="preserve">avec </w:delText>
        </w:r>
      </w:del>
      <w:commentRangeStart w:id="608"/>
      <w:ins w:id="609" w:author="NANSSEU NJINGANG, Jobert Richie" w:date="2025-10-30T16:46:00Z" w16du:dateUtc="2025-10-30T14:46:00Z">
        <w:r w:rsidR="0002492F">
          <w:rPr>
            <w:rFonts w:ascii="Times New Roman" w:hAnsi="Times New Roman" w:cs="Times New Roman"/>
            <w:sz w:val="28"/>
            <w:szCs w:val="28"/>
          </w:rPr>
          <w:t>présentant</w:t>
        </w:r>
        <w:r w:rsidR="0002492F" w:rsidRPr="001B170D">
          <w:rPr>
            <w:rFonts w:ascii="Times New Roman" w:hAnsi="Times New Roman" w:cs="Times New Roman"/>
            <w:sz w:val="28"/>
            <w:szCs w:val="28"/>
          </w:rPr>
          <w:t xml:space="preserve"> </w:t>
        </w:r>
      </w:ins>
      <w:r w:rsidRPr="001B170D">
        <w:rPr>
          <w:rFonts w:ascii="Times New Roman" w:hAnsi="Times New Roman" w:cs="Times New Roman"/>
          <w:sz w:val="28"/>
          <w:szCs w:val="28"/>
        </w:rPr>
        <w:t>une altération de la qualité de vie</w:t>
      </w:r>
      <w:commentRangeEnd w:id="608"/>
      <w:r w:rsidR="0002492F">
        <w:rPr>
          <w:rStyle w:val="Marquedecommentaire"/>
        </w:rPr>
        <w:commentReference w:id="608"/>
      </w:r>
      <w:r w:rsidRPr="001B170D">
        <w:rPr>
          <w:rFonts w:ascii="Times New Roman" w:hAnsi="Times New Roman" w:cs="Times New Roman"/>
          <w:sz w:val="28"/>
          <w:szCs w:val="28"/>
        </w:rPr>
        <w:t xml:space="preserve">, mais </w:t>
      </w:r>
      <w:del w:id="610" w:author="NANSSEU NJINGANG, Jobert Richie" w:date="2025-10-30T16:50:00Z" w16du:dateUtc="2025-10-30T14:50:00Z">
        <w:r w:rsidRPr="001B170D" w:rsidDel="0002492F">
          <w:rPr>
            <w:rFonts w:ascii="Times New Roman" w:hAnsi="Times New Roman" w:cs="Times New Roman"/>
            <w:sz w:val="28"/>
            <w:szCs w:val="28"/>
          </w:rPr>
          <w:delText xml:space="preserve">personne </w:delText>
        </w:r>
      </w:del>
      <w:ins w:id="611" w:author="NANSSEU NJINGANG, Jobert Richie" w:date="2025-10-30T16:50:00Z" w16du:dateUtc="2025-10-30T14:50:00Z">
        <w:r w:rsidR="0002492F">
          <w:rPr>
            <w:rFonts w:ascii="Times New Roman" w:hAnsi="Times New Roman" w:cs="Times New Roman"/>
            <w:sz w:val="28"/>
            <w:szCs w:val="28"/>
          </w:rPr>
          <w:t>aucun des patients</w:t>
        </w:r>
        <w:r w:rsidR="0002492F" w:rsidRPr="001B170D">
          <w:rPr>
            <w:rFonts w:ascii="Times New Roman" w:hAnsi="Times New Roman" w:cs="Times New Roman"/>
            <w:sz w:val="28"/>
            <w:szCs w:val="28"/>
          </w:rPr>
          <w:t xml:space="preserve"> </w:t>
        </w:r>
      </w:ins>
      <w:r w:rsidRPr="001B170D">
        <w:rPr>
          <w:rFonts w:ascii="Times New Roman" w:hAnsi="Times New Roman" w:cs="Times New Roman"/>
          <w:sz w:val="28"/>
          <w:szCs w:val="28"/>
        </w:rPr>
        <w:t>n’y a adhéré</w:t>
      </w:r>
      <w:r w:rsidR="007D3CD7">
        <w:rPr>
          <w:rFonts w:ascii="Times New Roman" w:hAnsi="Times New Roman" w:cs="Times New Roman"/>
          <w:sz w:val="28"/>
          <w:szCs w:val="28"/>
        </w:rPr>
        <w:t>.</w:t>
      </w:r>
    </w:p>
    <w:p w14:paraId="73615125" w14:textId="77777777" w:rsidR="004F5DB1" w:rsidRPr="001B170D" w:rsidRDefault="004F5DB1" w:rsidP="001B170D">
      <w:pPr>
        <w:spacing w:line="360" w:lineRule="auto"/>
        <w:jc w:val="both"/>
        <w:rPr>
          <w:rFonts w:ascii="Times New Roman" w:hAnsi="Times New Roman" w:cs="Times New Roman"/>
          <w:sz w:val="28"/>
          <w:szCs w:val="28"/>
        </w:rPr>
      </w:pPr>
    </w:p>
    <w:p w14:paraId="10AB446A" w14:textId="77777777" w:rsidR="004F5DB1" w:rsidRPr="001B170D" w:rsidRDefault="004F5DB1" w:rsidP="001B170D">
      <w:pPr>
        <w:spacing w:line="360" w:lineRule="auto"/>
        <w:jc w:val="both"/>
        <w:rPr>
          <w:rFonts w:ascii="Times New Roman" w:hAnsi="Times New Roman" w:cs="Times New Roman"/>
          <w:sz w:val="28"/>
          <w:szCs w:val="28"/>
        </w:rPr>
      </w:pPr>
    </w:p>
    <w:p w14:paraId="5CDD5BF7" w14:textId="77777777" w:rsidR="004E419A" w:rsidRPr="001B170D" w:rsidRDefault="004E419A" w:rsidP="001B170D">
      <w:pPr>
        <w:spacing w:line="360" w:lineRule="auto"/>
        <w:jc w:val="both"/>
        <w:rPr>
          <w:rFonts w:ascii="Times New Roman" w:hAnsi="Times New Roman" w:cs="Times New Roman"/>
          <w:sz w:val="28"/>
          <w:szCs w:val="28"/>
        </w:rPr>
      </w:pPr>
    </w:p>
    <w:p w14:paraId="1D9F1380" w14:textId="77777777" w:rsidR="004E419A" w:rsidRPr="001B170D" w:rsidRDefault="004E419A" w:rsidP="001B170D">
      <w:pPr>
        <w:spacing w:line="360" w:lineRule="auto"/>
        <w:jc w:val="both"/>
        <w:rPr>
          <w:rFonts w:ascii="Times New Roman" w:hAnsi="Times New Roman" w:cs="Times New Roman"/>
          <w:sz w:val="28"/>
          <w:szCs w:val="28"/>
        </w:rPr>
      </w:pPr>
    </w:p>
    <w:p w14:paraId="10E352F4" w14:textId="77777777" w:rsidR="004E419A" w:rsidRPr="001B170D" w:rsidRDefault="004E419A" w:rsidP="001B170D">
      <w:pPr>
        <w:spacing w:line="360" w:lineRule="auto"/>
        <w:jc w:val="both"/>
        <w:rPr>
          <w:rFonts w:ascii="Times New Roman" w:hAnsi="Times New Roman" w:cs="Times New Roman"/>
          <w:sz w:val="28"/>
          <w:szCs w:val="28"/>
        </w:rPr>
      </w:pPr>
    </w:p>
    <w:p w14:paraId="10426481" w14:textId="77777777" w:rsidR="004E419A" w:rsidRPr="001B170D" w:rsidRDefault="004E419A" w:rsidP="001B170D">
      <w:pPr>
        <w:spacing w:line="360" w:lineRule="auto"/>
        <w:jc w:val="both"/>
        <w:rPr>
          <w:rFonts w:ascii="Times New Roman" w:hAnsi="Times New Roman" w:cs="Times New Roman"/>
          <w:sz w:val="28"/>
          <w:szCs w:val="28"/>
        </w:rPr>
      </w:pPr>
    </w:p>
    <w:p w14:paraId="2231DDB0" w14:textId="77777777" w:rsidR="004E419A" w:rsidRPr="001B170D" w:rsidRDefault="004E419A" w:rsidP="001B170D">
      <w:pPr>
        <w:spacing w:line="360" w:lineRule="auto"/>
        <w:jc w:val="both"/>
        <w:rPr>
          <w:rFonts w:ascii="Times New Roman" w:hAnsi="Times New Roman" w:cs="Times New Roman"/>
          <w:sz w:val="28"/>
          <w:szCs w:val="28"/>
        </w:rPr>
      </w:pPr>
    </w:p>
    <w:p w14:paraId="75BE2175" w14:textId="77777777" w:rsidR="004F5DB1" w:rsidRPr="001B170D" w:rsidRDefault="004F5DB1" w:rsidP="001B170D">
      <w:pPr>
        <w:spacing w:line="360" w:lineRule="auto"/>
        <w:jc w:val="both"/>
        <w:rPr>
          <w:rFonts w:ascii="Times New Roman" w:hAnsi="Times New Roman" w:cs="Times New Roman"/>
          <w:sz w:val="28"/>
          <w:szCs w:val="28"/>
        </w:rPr>
      </w:pPr>
    </w:p>
    <w:p w14:paraId="6D1A023D" w14:textId="77777777" w:rsidR="004F5DB1" w:rsidRPr="001B170D" w:rsidRDefault="004F5DB1" w:rsidP="001B170D">
      <w:pPr>
        <w:spacing w:line="360" w:lineRule="auto"/>
        <w:jc w:val="both"/>
        <w:rPr>
          <w:rFonts w:ascii="Times New Roman" w:hAnsi="Times New Roman" w:cs="Times New Roman"/>
          <w:sz w:val="28"/>
          <w:szCs w:val="28"/>
        </w:rPr>
      </w:pPr>
    </w:p>
    <w:p w14:paraId="16214A6F" w14:textId="640300B4" w:rsidR="004F5DB1" w:rsidRPr="001B170D" w:rsidRDefault="00B26C50"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36B14BE5" wp14:editId="35E5499B">
                <wp:simplePos x="0" y="0"/>
                <wp:positionH relativeFrom="column">
                  <wp:posOffset>236483</wp:posOffset>
                </wp:positionH>
                <wp:positionV relativeFrom="paragraph">
                  <wp:posOffset>101250</wp:posOffset>
                </wp:positionV>
                <wp:extent cx="5814060" cy="1456340"/>
                <wp:effectExtent l="57150" t="57150" r="53340" b="48895"/>
                <wp:wrapNone/>
                <wp:docPr id="1149936783" name="Rectangle : coins arrondis 13"/>
                <wp:cNvGraphicFramePr/>
                <a:graphic xmlns:a="http://schemas.openxmlformats.org/drawingml/2006/main">
                  <a:graphicData uri="http://schemas.microsoft.com/office/word/2010/wordprocessingShape">
                    <wps:wsp>
                      <wps:cNvSpPr/>
                      <wps:spPr>
                        <a:xfrm>
                          <a:off x="0" y="0"/>
                          <a:ext cx="5814060" cy="145634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4D56633B" w14:textId="31FAD4AE" w:rsidR="004F5DB1" w:rsidRPr="00120AD3" w:rsidRDefault="004F5DB1" w:rsidP="004F5DB1">
                            <w:pPr>
                              <w:pStyle w:val="Titre1"/>
                              <w:jc w:val="center"/>
                              <w:rPr>
                                <w:rFonts w:ascii="Times New Roman" w:hAnsi="Times New Roman" w:cs="Times New Roman"/>
                                <w:color w:val="FFFFFF" w:themeColor="background1"/>
                                <w:sz w:val="72"/>
                                <w:szCs w:val="72"/>
                              </w:rPr>
                            </w:pPr>
                            <w:bookmarkStart w:id="612" w:name="_Toc212580048"/>
                            <w:r>
                              <w:rPr>
                                <w:rFonts w:ascii="Times New Roman" w:hAnsi="Times New Roman" w:cs="Times New Roman"/>
                                <w:color w:val="FFFFFF" w:themeColor="background1"/>
                                <w:sz w:val="72"/>
                                <w:szCs w:val="72"/>
                              </w:rPr>
                              <w:t>4. DISCUSSION</w:t>
                            </w:r>
                            <w:bookmarkEnd w:id="612"/>
                            <w:r>
                              <w:rPr>
                                <w:rFonts w:ascii="Times New Roman" w:hAnsi="Times New Roman" w:cs="Times New Roman"/>
                                <w:color w:val="FFFFFF" w:themeColor="background1"/>
                                <w:sz w:val="72"/>
                                <w:szCs w:val="7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B14BE5" id="_x0000_s1042" style="position:absolute;left:0;text-align:left;margin-left:18.6pt;margin-top:7.95pt;width:457.8pt;height:1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" fillcolor="#ed7d31 [3205]" strokecolor="#1f3763 [1604]" strokeweight="1pt">
                <v:stroke joinstyle="miter"/>
                <v:textbox>
                  <w:txbxContent>
                    <w:p w14:paraId="4D56633B" w14:textId="31FAD4AE" w:rsidR="004F5DB1" w:rsidRPr="00120AD3" w:rsidRDefault="004F5DB1" w:rsidP="004F5DB1">
                      <w:pPr>
                        <w:pStyle w:val="Titre1"/>
                        <w:jc w:val="center"/>
                        <w:rPr>
                          <w:rFonts w:ascii="Times New Roman" w:hAnsi="Times New Roman" w:cs="Times New Roman"/>
                          <w:color w:val="FFFFFF" w:themeColor="background1"/>
                          <w:sz w:val="72"/>
                          <w:szCs w:val="72"/>
                        </w:rPr>
                      </w:pPr>
                      <w:bookmarkStart w:id="83" w:name="_Toc212580048"/>
                      <w:r>
                        <w:rPr>
                          <w:rFonts w:ascii="Times New Roman" w:hAnsi="Times New Roman" w:cs="Times New Roman"/>
                          <w:color w:val="FFFFFF" w:themeColor="background1"/>
                          <w:sz w:val="72"/>
                          <w:szCs w:val="72"/>
                        </w:rPr>
                        <w:t>4. DISCUSSION</w:t>
                      </w:r>
                      <w:bookmarkEnd w:id="83"/>
                      <w:r>
                        <w:rPr>
                          <w:rFonts w:ascii="Times New Roman" w:hAnsi="Times New Roman" w:cs="Times New Roman"/>
                          <w:color w:val="FFFFFF" w:themeColor="background1"/>
                          <w:sz w:val="72"/>
                          <w:szCs w:val="72"/>
                        </w:rPr>
                        <w:t xml:space="preserve"> </w:t>
                      </w:r>
                    </w:p>
                  </w:txbxContent>
                </v:textbox>
              </v:roundrect>
            </w:pict>
          </mc:Fallback>
        </mc:AlternateContent>
      </w:r>
    </w:p>
    <w:p w14:paraId="7BDA06C0" w14:textId="37E055AB" w:rsidR="004F5DB1" w:rsidRPr="001B170D" w:rsidRDefault="004F5DB1" w:rsidP="001B170D">
      <w:pPr>
        <w:spacing w:line="360" w:lineRule="auto"/>
        <w:jc w:val="both"/>
        <w:rPr>
          <w:rFonts w:ascii="Times New Roman" w:hAnsi="Times New Roman" w:cs="Times New Roman"/>
          <w:sz w:val="28"/>
          <w:szCs w:val="28"/>
        </w:rPr>
      </w:pPr>
    </w:p>
    <w:p w14:paraId="59C01A41" w14:textId="50303235" w:rsidR="004F5DB1" w:rsidRPr="001B170D" w:rsidRDefault="004F5DB1" w:rsidP="001B170D">
      <w:pPr>
        <w:spacing w:line="360" w:lineRule="auto"/>
        <w:jc w:val="both"/>
        <w:rPr>
          <w:rFonts w:ascii="Times New Roman" w:hAnsi="Times New Roman" w:cs="Times New Roman"/>
          <w:sz w:val="28"/>
          <w:szCs w:val="28"/>
        </w:rPr>
      </w:pPr>
    </w:p>
    <w:p w14:paraId="7E1F74AC" w14:textId="77777777" w:rsidR="004F5DB1" w:rsidRPr="001B170D" w:rsidRDefault="004F5DB1" w:rsidP="001B170D">
      <w:pPr>
        <w:spacing w:line="360" w:lineRule="auto"/>
        <w:jc w:val="both"/>
        <w:rPr>
          <w:rFonts w:ascii="Times New Roman" w:hAnsi="Times New Roman" w:cs="Times New Roman"/>
          <w:sz w:val="28"/>
          <w:szCs w:val="28"/>
        </w:rPr>
      </w:pPr>
    </w:p>
    <w:p w14:paraId="0262116F" w14:textId="77777777" w:rsidR="004F5DB1" w:rsidRPr="001B170D" w:rsidRDefault="004F5DB1" w:rsidP="001B170D">
      <w:pPr>
        <w:spacing w:line="360" w:lineRule="auto"/>
        <w:jc w:val="both"/>
        <w:rPr>
          <w:rFonts w:ascii="Times New Roman" w:hAnsi="Times New Roman" w:cs="Times New Roman"/>
          <w:sz w:val="28"/>
          <w:szCs w:val="28"/>
        </w:rPr>
      </w:pPr>
    </w:p>
    <w:p w14:paraId="4348AC4B" w14:textId="77777777" w:rsidR="004F5DB1" w:rsidRPr="001B170D" w:rsidRDefault="004F5DB1" w:rsidP="001B170D">
      <w:pPr>
        <w:spacing w:line="360" w:lineRule="auto"/>
        <w:jc w:val="both"/>
        <w:rPr>
          <w:rFonts w:ascii="Times New Roman" w:hAnsi="Times New Roman" w:cs="Times New Roman"/>
          <w:sz w:val="28"/>
          <w:szCs w:val="28"/>
        </w:rPr>
      </w:pPr>
    </w:p>
    <w:p w14:paraId="5750511D" w14:textId="77777777" w:rsidR="004F5DB1" w:rsidRPr="001B170D" w:rsidRDefault="004F5DB1" w:rsidP="001B170D">
      <w:pPr>
        <w:spacing w:line="360" w:lineRule="auto"/>
        <w:jc w:val="both"/>
        <w:rPr>
          <w:rFonts w:ascii="Times New Roman" w:hAnsi="Times New Roman" w:cs="Times New Roman"/>
          <w:sz w:val="28"/>
          <w:szCs w:val="28"/>
        </w:rPr>
      </w:pPr>
    </w:p>
    <w:p w14:paraId="48D65E33" w14:textId="77777777" w:rsidR="004F5DB1" w:rsidRPr="001B170D" w:rsidRDefault="004F5DB1" w:rsidP="001B170D">
      <w:pPr>
        <w:spacing w:line="360" w:lineRule="auto"/>
        <w:jc w:val="both"/>
        <w:rPr>
          <w:rFonts w:ascii="Times New Roman" w:hAnsi="Times New Roman" w:cs="Times New Roman"/>
          <w:sz w:val="28"/>
          <w:szCs w:val="28"/>
        </w:rPr>
      </w:pPr>
    </w:p>
    <w:p w14:paraId="1194C038" w14:textId="77777777" w:rsidR="004F5DB1" w:rsidRPr="001B170D" w:rsidRDefault="004F5DB1" w:rsidP="001B170D">
      <w:pPr>
        <w:spacing w:line="360" w:lineRule="auto"/>
        <w:jc w:val="both"/>
        <w:rPr>
          <w:rFonts w:ascii="Times New Roman" w:hAnsi="Times New Roman" w:cs="Times New Roman"/>
          <w:sz w:val="28"/>
          <w:szCs w:val="28"/>
        </w:rPr>
      </w:pPr>
    </w:p>
    <w:p w14:paraId="76793A8A" w14:textId="77777777" w:rsidR="004F5DB1" w:rsidRPr="001B170D" w:rsidRDefault="004F5DB1" w:rsidP="001B170D">
      <w:pPr>
        <w:spacing w:line="360" w:lineRule="auto"/>
        <w:jc w:val="both"/>
        <w:rPr>
          <w:rFonts w:ascii="Times New Roman" w:hAnsi="Times New Roman" w:cs="Times New Roman"/>
          <w:sz w:val="28"/>
          <w:szCs w:val="28"/>
        </w:rPr>
      </w:pPr>
    </w:p>
    <w:p w14:paraId="3FC04549" w14:textId="77777777" w:rsidR="004F5DB1" w:rsidRPr="001B170D" w:rsidRDefault="004F5DB1" w:rsidP="001B170D">
      <w:pPr>
        <w:spacing w:line="360" w:lineRule="auto"/>
        <w:jc w:val="both"/>
        <w:rPr>
          <w:rFonts w:ascii="Times New Roman" w:hAnsi="Times New Roman" w:cs="Times New Roman"/>
          <w:sz w:val="28"/>
          <w:szCs w:val="28"/>
        </w:rPr>
      </w:pPr>
    </w:p>
    <w:p w14:paraId="74F01D9E" w14:textId="77777777" w:rsidR="004F5DB1" w:rsidRPr="001B170D" w:rsidRDefault="004F5DB1" w:rsidP="001B170D">
      <w:pPr>
        <w:spacing w:line="360" w:lineRule="auto"/>
        <w:jc w:val="both"/>
        <w:rPr>
          <w:rFonts w:ascii="Times New Roman" w:hAnsi="Times New Roman" w:cs="Times New Roman"/>
          <w:sz w:val="28"/>
          <w:szCs w:val="28"/>
        </w:rPr>
      </w:pPr>
    </w:p>
    <w:p w14:paraId="234815EE" w14:textId="77777777" w:rsidR="004F5DB1" w:rsidRPr="001B170D" w:rsidRDefault="004F5DB1" w:rsidP="001B170D">
      <w:pPr>
        <w:spacing w:line="360" w:lineRule="auto"/>
        <w:jc w:val="both"/>
        <w:rPr>
          <w:rFonts w:ascii="Times New Roman" w:hAnsi="Times New Roman" w:cs="Times New Roman"/>
          <w:sz w:val="28"/>
          <w:szCs w:val="28"/>
        </w:rPr>
      </w:pPr>
    </w:p>
    <w:p w14:paraId="5124C709" w14:textId="194C4A5F" w:rsidR="00FE2F69" w:rsidRPr="001B170D" w:rsidRDefault="00FE2F69" w:rsidP="001B170D">
      <w:pPr>
        <w:spacing w:line="360" w:lineRule="auto"/>
        <w:jc w:val="both"/>
        <w:rPr>
          <w:rFonts w:ascii="Times New Roman" w:hAnsi="Times New Roman" w:cs="Times New Roman"/>
          <w:sz w:val="28"/>
          <w:szCs w:val="28"/>
        </w:rPr>
      </w:pPr>
    </w:p>
    <w:p w14:paraId="3A6C723D" w14:textId="77777777" w:rsidR="00FE2F69" w:rsidRPr="001B170D" w:rsidRDefault="00FE2F69" w:rsidP="001B170D">
      <w:pPr>
        <w:spacing w:line="360" w:lineRule="auto"/>
        <w:jc w:val="both"/>
        <w:rPr>
          <w:rFonts w:ascii="Times New Roman" w:hAnsi="Times New Roman" w:cs="Times New Roman"/>
          <w:sz w:val="28"/>
          <w:szCs w:val="28"/>
        </w:rPr>
      </w:pPr>
      <w:commentRangeStart w:id="613"/>
      <w:commentRangeStart w:id="614"/>
      <w:r w:rsidRPr="001B170D">
        <w:rPr>
          <w:rFonts w:ascii="Times New Roman" w:hAnsi="Times New Roman" w:cs="Times New Roman"/>
          <w:sz w:val="28"/>
          <w:szCs w:val="28"/>
        </w:rPr>
        <w:t xml:space="preserve">La discussion sera articulée autour de l’atteinte des objectifs et l’analyse des résultats au regard des données de la littérature. </w:t>
      </w:r>
      <w:commentRangeEnd w:id="613"/>
      <w:r w:rsidR="0002492F">
        <w:rPr>
          <w:rStyle w:val="Marquedecommentaire"/>
        </w:rPr>
        <w:commentReference w:id="613"/>
      </w:r>
      <w:commentRangeEnd w:id="614"/>
      <w:r w:rsidR="007E128C">
        <w:rPr>
          <w:rStyle w:val="Marquedecommentaire"/>
        </w:rPr>
        <w:commentReference w:id="614"/>
      </w:r>
    </w:p>
    <w:p w14:paraId="43F3E11E" w14:textId="77777777" w:rsidR="00D14D5F" w:rsidRPr="004863BA" w:rsidRDefault="00FE2F69" w:rsidP="001B170D">
      <w:pPr>
        <w:pStyle w:val="Titre2"/>
        <w:spacing w:line="360" w:lineRule="auto"/>
        <w:jc w:val="both"/>
        <w:rPr>
          <w:rFonts w:ascii="Times New Roman" w:hAnsi="Times New Roman" w:cs="Times New Roman"/>
          <w:b/>
          <w:bCs/>
          <w:sz w:val="28"/>
          <w:szCs w:val="28"/>
        </w:rPr>
      </w:pPr>
      <w:bookmarkStart w:id="615" w:name="_Toc212580049"/>
      <w:r w:rsidRPr="004863BA">
        <w:rPr>
          <w:rFonts w:ascii="Times New Roman" w:hAnsi="Times New Roman" w:cs="Times New Roman"/>
          <w:b/>
          <w:bCs/>
          <w:color w:val="auto"/>
          <w:sz w:val="28"/>
          <w:szCs w:val="28"/>
        </w:rPr>
        <w:t>4.1. Atteinte des objectifs</w:t>
      </w:r>
      <w:bookmarkEnd w:id="615"/>
      <w:r w:rsidRPr="004863BA">
        <w:rPr>
          <w:rFonts w:ascii="Times New Roman" w:hAnsi="Times New Roman" w:cs="Times New Roman"/>
          <w:b/>
          <w:bCs/>
          <w:color w:val="auto"/>
          <w:sz w:val="28"/>
          <w:szCs w:val="28"/>
        </w:rPr>
        <w:t xml:space="preserve"> </w:t>
      </w:r>
    </w:p>
    <w:p w14:paraId="1A654AC3" w14:textId="2700FFCD" w:rsidR="00457FAC" w:rsidRPr="001B170D" w:rsidRDefault="00FE2F69" w:rsidP="001B170D">
      <w:pPr>
        <w:spacing w:line="360" w:lineRule="auto"/>
        <w:jc w:val="both"/>
        <w:rPr>
          <w:rFonts w:ascii="Times New Roman" w:hAnsi="Times New Roman" w:cs="Times New Roman"/>
          <w:sz w:val="28"/>
          <w:szCs w:val="28"/>
        </w:rPr>
      </w:pPr>
      <w:commentRangeStart w:id="616"/>
      <w:r w:rsidRPr="001B170D">
        <w:rPr>
          <w:rFonts w:ascii="Times New Roman" w:hAnsi="Times New Roman" w:cs="Times New Roman"/>
          <w:sz w:val="28"/>
          <w:szCs w:val="28"/>
        </w:rPr>
        <w:t xml:space="preserve">Les objectifs de cette étude ont </w:t>
      </w:r>
      <w:del w:id="617" w:author="NANSSEU NJINGANG, Jobert Richie" w:date="2025-10-30T16:53:00Z" w16du:dateUtc="2025-10-30T14:53:00Z">
        <w:r w:rsidRPr="001B170D" w:rsidDel="007E128C">
          <w:rPr>
            <w:rFonts w:ascii="Times New Roman" w:hAnsi="Times New Roman" w:cs="Times New Roman"/>
            <w:sz w:val="28"/>
            <w:szCs w:val="28"/>
          </w:rPr>
          <w:delText xml:space="preserve">été </w:delText>
        </w:r>
      </w:del>
      <w:r w:rsidRPr="001B170D">
        <w:rPr>
          <w:rFonts w:ascii="Times New Roman" w:hAnsi="Times New Roman" w:cs="Times New Roman"/>
          <w:sz w:val="28"/>
          <w:szCs w:val="28"/>
        </w:rPr>
        <w:t xml:space="preserve">globalement </w:t>
      </w:r>
      <w:ins w:id="618" w:author="NANSSEU NJINGANG, Jobert Richie" w:date="2025-10-30T16:53:00Z" w16du:dateUtc="2025-10-30T14:53:00Z">
        <w:r w:rsidR="007E128C" w:rsidRPr="001B170D">
          <w:rPr>
            <w:rFonts w:ascii="Times New Roman" w:hAnsi="Times New Roman" w:cs="Times New Roman"/>
            <w:sz w:val="28"/>
            <w:szCs w:val="28"/>
          </w:rPr>
          <w:t xml:space="preserve">été </w:t>
        </w:r>
      </w:ins>
      <w:r w:rsidRPr="001B170D">
        <w:rPr>
          <w:rFonts w:ascii="Times New Roman" w:hAnsi="Times New Roman" w:cs="Times New Roman"/>
          <w:sz w:val="28"/>
          <w:szCs w:val="28"/>
        </w:rPr>
        <w:t xml:space="preserve">atteints. </w:t>
      </w:r>
      <w:r w:rsidR="0050345D" w:rsidRPr="001B170D">
        <w:rPr>
          <w:rFonts w:ascii="Times New Roman" w:hAnsi="Times New Roman" w:cs="Times New Roman"/>
          <w:sz w:val="28"/>
          <w:szCs w:val="28"/>
        </w:rPr>
        <w:t>Nous avons pu décrire les caractéristiques sociodémographiques et cliniques des patients</w:t>
      </w:r>
      <w:ins w:id="619" w:author="NANSSEU NJINGANG, Jobert Richie" w:date="2025-10-30T16:52:00Z" w16du:dateUtc="2025-10-30T14:52:00Z">
        <w:r w:rsidR="007E128C">
          <w:rPr>
            <w:rFonts w:ascii="Times New Roman" w:hAnsi="Times New Roman" w:cs="Times New Roman"/>
            <w:sz w:val="28"/>
            <w:szCs w:val="28"/>
          </w:rPr>
          <w:t>, de même</w:t>
        </w:r>
      </w:ins>
      <w:r w:rsidR="0050345D" w:rsidRPr="001B170D">
        <w:rPr>
          <w:rFonts w:ascii="Times New Roman" w:hAnsi="Times New Roman" w:cs="Times New Roman"/>
          <w:sz w:val="28"/>
          <w:szCs w:val="28"/>
        </w:rPr>
        <w:t> </w:t>
      </w:r>
      <w:del w:id="620" w:author="NANSSEU NJINGANG, Jobert Richie" w:date="2025-10-30T16:52:00Z" w16du:dateUtc="2025-10-30T14:52:00Z">
        <w:r w:rsidR="00225412" w:rsidRPr="001B170D" w:rsidDel="007E128C">
          <w:rPr>
            <w:rFonts w:ascii="Times New Roman" w:hAnsi="Times New Roman" w:cs="Times New Roman"/>
            <w:sz w:val="28"/>
            <w:szCs w:val="28"/>
          </w:rPr>
          <w:delText xml:space="preserve">et </w:delText>
        </w:r>
      </w:del>
      <w:ins w:id="621" w:author="NANSSEU NJINGANG, Jobert Richie" w:date="2025-10-30T16:52:00Z" w16du:dateUtc="2025-10-30T14:52:00Z">
        <w:r w:rsidR="007E128C">
          <w:rPr>
            <w:rFonts w:ascii="Times New Roman" w:hAnsi="Times New Roman" w:cs="Times New Roman"/>
            <w:sz w:val="28"/>
            <w:szCs w:val="28"/>
          </w:rPr>
          <w:t>que</w:t>
        </w:r>
        <w:r w:rsidR="007E128C" w:rsidRPr="001B170D">
          <w:rPr>
            <w:rFonts w:ascii="Times New Roman" w:hAnsi="Times New Roman" w:cs="Times New Roman"/>
            <w:sz w:val="28"/>
            <w:szCs w:val="28"/>
          </w:rPr>
          <w:t xml:space="preserve"> </w:t>
        </w:r>
      </w:ins>
      <w:r w:rsidR="00225412" w:rsidRPr="001B170D">
        <w:rPr>
          <w:rFonts w:ascii="Times New Roman" w:hAnsi="Times New Roman" w:cs="Times New Roman"/>
          <w:sz w:val="28"/>
          <w:szCs w:val="28"/>
        </w:rPr>
        <w:t>les moyens thérapeutiques utilisés</w:t>
      </w:r>
      <w:ins w:id="622" w:author="NANSSEU NJINGANG, Jobert Richie" w:date="2025-10-30T16:54:00Z" w16du:dateUtc="2025-10-30T14:54:00Z">
        <w:r w:rsidR="007E128C">
          <w:rPr>
            <w:rFonts w:ascii="Times New Roman" w:hAnsi="Times New Roman" w:cs="Times New Roman"/>
            <w:sz w:val="28"/>
            <w:szCs w:val="28"/>
          </w:rPr>
          <w:t>. Nous avons également pu</w:t>
        </w:r>
      </w:ins>
      <w:del w:id="623" w:author="NANSSEU NJINGANG, Jobert Richie" w:date="2025-10-30T16:54:00Z" w16du:dateUtc="2025-10-30T14:54:00Z">
        <w:r w:rsidR="00225412" w:rsidRPr="001B170D" w:rsidDel="007E128C">
          <w:rPr>
            <w:rFonts w:ascii="Times New Roman" w:hAnsi="Times New Roman" w:cs="Times New Roman"/>
            <w:sz w:val="28"/>
            <w:szCs w:val="28"/>
          </w:rPr>
          <w:delText xml:space="preserve"> ;</w:delText>
        </w:r>
      </w:del>
      <w:r w:rsidR="00225412" w:rsidRPr="001B170D">
        <w:rPr>
          <w:rFonts w:ascii="Times New Roman" w:hAnsi="Times New Roman" w:cs="Times New Roman"/>
          <w:sz w:val="28"/>
          <w:szCs w:val="28"/>
        </w:rPr>
        <w:t xml:space="preserve"> identifier</w:t>
      </w:r>
      <w:r w:rsidR="0050345D" w:rsidRPr="001B170D">
        <w:rPr>
          <w:rFonts w:ascii="Times New Roman" w:hAnsi="Times New Roman" w:cs="Times New Roman"/>
          <w:sz w:val="28"/>
          <w:szCs w:val="28"/>
        </w:rPr>
        <w:t xml:space="preserve"> les principaux facteurs d’exposition</w:t>
      </w:r>
      <w:del w:id="624" w:author="NANSSEU NJINGANG, Jobert Richie" w:date="2025-10-30T16:54:00Z" w16du:dateUtc="2025-10-30T14:54:00Z">
        <w:r w:rsidR="00057E5D" w:rsidRPr="001B170D" w:rsidDel="007E128C">
          <w:rPr>
            <w:rFonts w:ascii="Times New Roman" w:hAnsi="Times New Roman" w:cs="Times New Roman"/>
            <w:sz w:val="28"/>
            <w:szCs w:val="28"/>
          </w:rPr>
          <w:delText> ;</w:delText>
        </w:r>
      </w:del>
      <w:r w:rsidR="00057E5D" w:rsidRPr="001B170D">
        <w:rPr>
          <w:rFonts w:ascii="Times New Roman" w:hAnsi="Times New Roman" w:cs="Times New Roman"/>
          <w:sz w:val="28"/>
          <w:szCs w:val="28"/>
        </w:rPr>
        <w:t xml:space="preserve"> ainsi </w:t>
      </w:r>
      <w:r w:rsidR="003B4572" w:rsidRPr="001B170D">
        <w:rPr>
          <w:rFonts w:ascii="Times New Roman" w:hAnsi="Times New Roman" w:cs="Times New Roman"/>
          <w:sz w:val="28"/>
          <w:szCs w:val="28"/>
        </w:rPr>
        <w:t>qu’évaluer</w:t>
      </w:r>
      <w:r w:rsidR="0050345D" w:rsidRPr="001B170D">
        <w:rPr>
          <w:rFonts w:ascii="Times New Roman" w:hAnsi="Times New Roman" w:cs="Times New Roman"/>
          <w:sz w:val="28"/>
          <w:szCs w:val="28"/>
        </w:rPr>
        <w:t xml:space="preserve"> les répercussions de la maladie sur la qualité de </w:t>
      </w:r>
      <w:r w:rsidR="00320375" w:rsidRPr="001B170D">
        <w:rPr>
          <w:rFonts w:ascii="Times New Roman" w:hAnsi="Times New Roman" w:cs="Times New Roman"/>
          <w:sz w:val="28"/>
          <w:szCs w:val="28"/>
        </w:rPr>
        <w:t>vie</w:t>
      </w:r>
      <w:ins w:id="625" w:author="NANSSEU NJINGANG, Jobert Richie" w:date="2025-10-30T16:54:00Z" w16du:dateUtc="2025-10-30T14:54:00Z">
        <w:r w:rsidR="007E128C">
          <w:rPr>
            <w:rFonts w:ascii="Times New Roman" w:hAnsi="Times New Roman" w:cs="Times New Roman"/>
            <w:sz w:val="28"/>
            <w:szCs w:val="28"/>
          </w:rPr>
          <w:t xml:space="preserve"> des patients</w:t>
        </w:r>
      </w:ins>
      <w:r w:rsidR="00320375" w:rsidRPr="001B170D">
        <w:rPr>
          <w:rFonts w:ascii="Times New Roman" w:hAnsi="Times New Roman" w:cs="Times New Roman"/>
          <w:sz w:val="28"/>
          <w:szCs w:val="28"/>
        </w:rPr>
        <w:t>.</w:t>
      </w:r>
      <w:r w:rsidR="003B4572" w:rsidRPr="001B170D">
        <w:rPr>
          <w:rFonts w:ascii="Times New Roman" w:hAnsi="Times New Roman" w:cs="Times New Roman"/>
          <w:sz w:val="28"/>
          <w:szCs w:val="28"/>
        </w:rPr>
        <w:t xml:space="preserve"> </w:t>
      </w:r>
      <w:commentRangeEnd w:id="616"/>
      <w:r w:rsidR="007E128C">
        <w:rPr>
          <w:rStyle w:val="Marquedecommentaire"/>
        </w:rPr>
        <w:commentReference w:id="616"/>
      </w:r>
    </w:p>
    <w:p w14:paraId="4892172E" w14:textId="3A556BFC" w:rsidR="00D14D5F" w:rsidRPr="001B170D" w:rsidRDefault="00FE2F69"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Cependant, cette étude présente certaines limites inhérentes à sa nature </w:t>
      </w:r>
      <w:commentRangeStart w:id="626"/>
      <w:r w:rsidRPr="001B170D">
        <w:rPr>
          <w:rFonts w:ascii="Times New Roman" w:hAnsi="Times New Roman" w:cs="Times New Roman"/>
          <w:sz w:val="28"/>
          <w:szCs w:val="28"/>
        </w:rPr>
        <w:t>rétrospective,</w:t>
      </w:r>
      <w:commentRangeEnd w:id="626"/>
      <w:r w:rsidR="007E128C">
        <w:rPr>
          <w:rStyle w:val="Marquedecommentaire"/>
        </w:rPr>
        <w:commentReference w:id="626"/>
      </w:r>
      <w:r w:rsidRPr="001B170D">
        <w:rPr>
          <w:rFonts w:ascii="Times New Roman" w:hAnsi="Times New Roman" w:cs="Times New Roman"/>
          <w:sz w:val="28"/>
          <w:szCs w:val="28"/>
        </w:rPr>
        <w:t xml:space="preserve"> notamment des données manquantes ou incomplètes dans les dossiers médicaux. </w:t>
      </w:r>
      <w:r w:rsidR="005F291A" w:rsidRPr="001B170D">
        <w:rPr>
          <w:rFonts w:ascii="Times New Roman" w:hAnsi="Times New Roman" w:cs="Times New Roman"/>
          <w:sz w:val="28"/>
          <w:szCs w:val="28"/>
        </w:rPr>
        <w:t>Le nombre assez limité de</w:t>
      </w:r>
      <w:del w:id="627" w:author="NANSSEU NJINGANG, Jobert Richie" w:date="2025-10-30T16:55:00Z" w16du:dateUtc="2025-10-30T14:55:00Z">
        <w:r w:rsidR="005F291A" w:rsidRPr="001B170D" w:rsidDel="007E128C">
          <w:rPr>
            <w:rFonts w:ascii="Times New Roman" w:hAnsi="Times New Roman" w:cs="Times New Roman"/>
            <w:sz w:val="28"/>
            <w:szCs w:val="28"/>
          </w:rPr>
          <w:delText>s</w:delText>
        </w:r>
      </w:del>
      <w:r w:rsidR="005F291A" w:rsidRPr="001B170D">
        <w:rPr>
          <w:rFonts w:ascii="Times New Roman" w:hAnsi="Times New Roman" w:cs="Times New Roman"/>
          <w:sz w:val="28"/>
          <w:szCs w:val="28"/>
        </w:rPr>
        <w:t xml:space="preserve"> cas malgré la collecte multicentrique </w:t>
      </w:r>
      <w:ins w:id="628" w:author="NANSSEU NJINGANG, Jobert Richie" w:date="2025-10-30T16:59:00Z" w16du:dateUtc="2025-10-30T14:59:00Z">
        <w:r w:rsidR="007E128C">
          <w:rPr>
            <w:rFonts w:ascii="Times New Roman" w:hAnsi="Times New Roman" w:cs="Times New Roman"/>
            <w:sz w:val="28"/>
            <w:szCs w:val="28"/>
          </w:rPr>
          <w:t xml:space="preserve">ainsi que </w:t>
        </w:r>
      </w:ins>
      <w:ins w:id="629" w:author="NANSSEU NJINGANG, Jobert Richie" w:date="2025-10-30T17:00:00Z" w16du:dateUtc="2025-10-30T15:00:00Z">
        <w:r w:rsidR="007E128C">
          <w:rPr>
            <w:rFonts w:ascii="Times New Roman" w:hAnsi="Times New Roman" w:cs="Times New Roman"/>
            <w:sz w:val="28"/>
            <w:szCs w:val="28"/>
          </w:rPr>
          <w:t xml:space="preserve">le </w:t>
        </w:r>
      </w:ins>
      <w:ins w:id="630" w:author="NANSSEU NJINGANG, Jobert Richie" w:date="2025-10-30T16:59:00Z" w16du:dateUtc="2025-10-30T14:59:00Z">
        <w:r w:rsidR="007E128C">
          <w:rPr>
            <w:rFonts w:ascii="Times New Roman" w:hAnsi="Times New Roman" w:cs="Times New Roman"/>
            <w:sz w:val="28"/>
            <w:szCs w:val="28"/>
          </w:rPr>
          <w:t xml:space="preserve">caractère transversal </w:t>
        </w:r>
      </w:ins>
      <w:ins w:id="631" w:author="NANSSEU NJINGANG, Jobert Richie" w:date="2025-10-30T17:00:00Z" w16du:dateUtc="2025-10-30T15:00:00Z">
        <w:r w:rsidR="007E128C">
          <w:rPr>
            <w:rFonts w:ascii="Times New Roman" w:hAnsi="Times New Roman" w:cs="Times New Roman"/>
            <w:sz w:val="28"/>
            <w:szCs w:val="28"/>
          </w:rPr>
          <w:t xml:space="preserve">de l’étude </w:t>
        </w:r>
      </w:ins>
      <w:r w:rsidR="005F291A" w:rsidRPr="001B170D">
        <w:rPr>
          <w:rFonts w:ascii="Times New Roman" w:hAnsi="Times New Roman" w:cs="Times New Roman"/>
          <w:sz w:val="28"/>
          <w:szCs w:val="28"/>
        </w:rPr>
        <w:t>peu</w:t>
      </w:r>
      <w:ins w:id="632" w:author="NANSSEU NJINGANG, Jobert Richie" w:date="2025-10-30T16:59:00Z" w16du:dateUtc="2025-10-30T14:59:00Z">
        <w:r w:rsidR="007E128C">
          <w:rPr>
            <w:rFonts w:ascii="Times New Roman" w:hAnsi="Times New Roman" w:cs="Times New Roman"/>
            <w:sz w:val="28"/>
            <w:szCs w:val="28"/>
          </w:rPr>
          <w:t>vent</w:t>
        </w:r>
      </w:ins>
      <w:del w:id="633" w:author="NANSSEU NJINGANG, Jobert Richie" w:date="2025-10-30T16:59:00Z" w16du:dateUtc="2025-10-30T14:59:00Z">
        <w:r w:rsidR="005F291A" w:rsidRPr="001B170D" w:rsidDel="007E128C">
          <w:rPr>
            <w:rFonts w:ascii="Times New Roman" w:hAnsi="Times New Roman" w:cs="Times New Roman"/>
            <w:sz w:val="28"/>
            <w:szCs w:val="28"/>
          </w:rPr>
          <w:delText>t</w:delText>
        </w:r>
      </w:del>
      <w:r w:rsidR="005F291A" w:rsidRPr="001B170D">
        <w:rPr>
          <w:rFonts w:ascii="Times New Roman" w:hAnsi="Times New Roman" w:cs="Times New Roman"/>
          <w:sz w:val="28"/>
          <w:szCs w:val="28"/>
        </w:rPr>
        <w:t xml:space="preserve"> constituer une faille dans la </w:t>
      </w:r>
      <w:commentRangeStart w:id="634"/>
      <w:del w:id="635" w:author="NANSSEU NJINGANG, Jobert Richie" w:date="2025-10-30T16:55:00Z" w16du:dateUtc="2025-10-30T14:55:00Z">
        <w:r w:rsidR="005F291A" w:rsidRPr="001B170D" w:rsidDel="007E128C">
          <w:rPr>
            <w:rFonts w:ascii="Times New Roman" w:hAnsi="Times New Roman" w:cs="Times New Roman"/>
            <w:sz w:val="28"/>
            <w:szCs w:val="28"/>
          </w:rPr>
          <w:delText xml:space="preserve">reproductibilité </w:delText>
        </w:r>
      </w:del>
      <w:commentRangeEnd w:id="634"/>
      <w:r w:rsidR="007E128C">
        <w:rPr>
          <w:rStyle w:val="Marquedecommentaire"/>
        </w:rPr>
        <w:commentReference w:id="634"/>
      </w:r>
      <w:ins w:id="636" w:author="NANSSEU NJINGANG, Jobert Richie" w:date="2025-10-30T16:55:00Z" w16du:dateUtc="2025-10-30T14:55:00Z">
        <w:r w:rsidR="007E128C">
          <w:rPr>
            <w:rFonts w:ascii="Times New Roman" w:hAnsi="Times New Roman" w:cs="Times New Roman"/>
            <w:sz w:val="28"/>
            <w:szCs w:val="28"/>
          </w:rPr>
          <w:t>généralisation</w:t>
        </w:r>
        <w:r w:rsidR="007E128C" w:rsidRPr="001B170D">
          <w:rPr>
            <w:rFonts w:ascii="Times New Roman" w:hAnsi="Times New Roman" w:cs="Times New Roman"/>
            <w:sz w:val="28"/>
            <w:szCs w:val="28"/>
          </w:rPr>
          <w:t xml:space="preserve"> </w:t>
        </w:r>
      </w:ins>
      <w:r w:rsidR="005F291A" w:rsidRPr="001B170D">
        <w:rPr>
          <w:rFonts w:ascii="Times New Roman" w:hAnsi="Times New Roman" w:cs="Times New Roman"/>
          <w:sz w:val="28"/>
          <w:szCs w:val="28"/>
        </w:rPr>
        <w:t xml:space="preserve">des </w:t>
      </w:r>
      <w:del w:id="637" w:author="NANSSEU NJINGANG, Jobert Richie" w:date="2025-10-30T16:55:00Z" w16du:dateUtc="2025-10-30T14:55:00Z">
        <w:r w:rsidR="005F291A" w:rsidRPr="001B170D" w:rsidDel="007E128C">
          <w:rPr>
            <w:rFonts w:ascii="Times New Roman" w:hAnsi="Times New Roman" w:cs="Times New Roman"/>
            <w:sz w:val="28"/>
            <w:szCs w:val="28"/>
          </w:rPr>
          <w:delText>données</w:delText>
        </w:r>
      </w:del>
      <w:ins w:id="638" w:author="NANSSEU NJINGANG, Jobert Richie" w:date="2025-10-30T16:55:00Z" w16du:dateUtc="2025-10-30T14:55:00Z">
        <w:r w:rsidR="007E128C">
          <w:rPr>
            <w:rFonts w:ascii="Times New Roman" w:hAnsi="Times New Roman" w:cs="Times New Roman"/>
            <w:sz w:val="28"/>
            <w:szCs w:val="28"/>
          </w:rPr>
          <w:t>résultats</w:t>
        </w:r>
      </w:ins>
      <w:r w:rsidR="005F291A" w:rsidRPr="001B170D">
        <w:rPr>
          <w:rFonts w:ascii="Times New Roman" w:hAnsi="Times New Roman" w:cs="Times New Roman"/>
          <w:sz w:val="28"/>
          <w:szCs w:val="28"/>
        </w:rPr>
        <w:t xml:space="preserve">. </w:t>
      </w:r>
      <w:r w:rsidR="00457FAC" w:rsidRPr="001B170D">
        <w:rPr>
          <w:rFonts w:ascii="Times New Roman" w:hAnsi="Times New Roman" w:cs="Times New Roman"/>
          <w:sz w:val="28"/>
          <w:szCs w:val="28"/>
        </w:rPr>
        <w:t>Malgré ces limites</w:t>
      </w:r>
      <w:ins w:id="639" w:author="NANSSEU NJINGANG, Jobert Richie" w:date="2025-10-30T17:02:00Z" w16du:dateUtc="2025-10-30T15:02:00Z">
        <w:r w:rsidR="00B10D5D">
          <w:rPr>
            <w:rFonts w:ascii="Times New Roman" w:hAnsi="Times New Roman" w:cs="Times New Roman"/>
            <w:sz w:val="28"/>
            <w:szCs w:val="28"/>
          </w:rPr>
          <w:t xml:space="preserve"> et au mieux de nos connaissances</w:t>
        </w:r>
      </w:ins>
      <w:r w:rsidR="00457FAC" w:rsidRPr="001B170D">
        <w:rPr>
          <w:rFonts w:ascii="Times New Roman" w:hAnsi="Times New Roman" w:cs="Times New Roman"/>
          <w:sz w:val="28"/>
          <w:szCs w:val="28"/>
        </w:rPr>
        <w:t xml:space="preserve">, </w:t>
      </w:r>
      <w:ins w:id="640" w:author="NANSSEU NJINGANG, Jobert Richie" w:date="2025-10-30T17:02:00Z" w16du:dateUtc="2025-10-30T15:02:00Z">
        <w:r w:rsidR="00B10D5D">
          <w:rPr>
            <w:rFonts w:ascii="Times New Roman" w:hAnsi="Times New Roman" w:cs="Times New Roman"/>
            <w:sz w:val="28"/>
            <w:szCs w:val="28"/>
          </w:rPr>
          <w:t>cette étude représente la première du genre en Afrique Centrale et de l’Ouest. Indéniablement, elle</w:t>
        </w:r>
      </w:ins>
      <w:ins w:id="641" w:author="NANSSEU NJINGANG, Jobert Richie" w:date="2025-10-30T17:03:00Z" w16du:dateUtc="2025-10-30T15:03:00Z">
        <w:r w:rsidR="00B10D5D">
          <w:rPr>
            <w:rFonts w:ascii="Times New Roman" w:hAnsi="Times New Roman" w:cs="Times New Roman"/>
            <w:sz w:val="28"/>
            <w:szCs w:val="28"/>
          </w:rPr>
          <w:t xml:space="preserve"> </w:t>
        </w:r>
      </w:ins>
      <w:del w:id="642" w:author="NANSSEU NJINGANG, Jobert Richie" w:date="2025-10-30T17:02:00Z" w16du:dateUtc="2025-10-30T15:02:00Z">
        <w:r w:rsidR="00457FAC" w:rsidRPr="001B170D" w:rsidDel="00B10D5D">
          <w:rPr>
            <w:rFonts w:ascii="Times New Roman" w:hAnsi="Times New Roman" w:cs="Times New Roman"/>
            <w:sz w:val="28"/>
            <w:szCs w:val="28"/>
          </w:rPr>
          <w:delText xml:space="preserve">cette étude pionnière </w:delText>
        </w:r>
      </w:del>
      <w:r w:rsidR="004E419A" w:rsidRPr="001B170D">
        <w:rPr>
          <w:rFonts w:ascii="Times New Roman" w:hAnsi="Times New Roman" w:cs="Times New Roman"/>
          <w:sz w:val="28"/>
          <w:szCs w:val="28"/>
        </w:rPr>
        <w:t>apporte</w:t>
      </w:r>
      <w:r w:rsidR="00457FAC" w:rsidRPr="001B170D">
        <w:rPr>
          <w:rFonts w:ascii="Times New Roman" w:hAnsi="Times New Roman" w:cs="Times New Roman"/>
          <w:sz w:val="28"/>
          <w:szCs w:val="28"/>
        </w:rPr>
        <w:t xml:space="preserve"> une contribution significative à la connaissance de la maladie de Verneuil dans notre contexte</w:t>
      </w:r>
      <w:ins w:id="643" w:author="NANSSEU NJINGANG, Jobert Richie" w:date="2025-10-30T16:56:00Z" w16du:dateUtc="2025-10-30T14:56:00Z">
        <w:r w:rsidR="007E128C">
          <w:rPr>
            <w:rFonts w:ascii="Times New Roman" w:hAnsi="Times New Roman" w:cs="Times New Roman"/>
            <w:sz w:val="28"/>
            <w:szCs w:val="28"/>
          </w:rPr>
          <w:t>. En outre,</w:t>
        </w:r>
      </w:ins>
      <w:del w:id="644" w:author="NANSSEU NJINGANG, Jobert Richie" w:date="2025-10-30T16:56:00Z" w16du:dateUtc="2025-10-30T14:56:00Z">
        <w:r w:rsidR="004E419A" w:rsidRPr="001B170D" w:rsidDel="007E128C">
          <w:rPr>
            <w:rFonts w:ascii="Times New Roman" w:hAnsi="Times New Roman" w:cs="Times New Roman"/>
            <w:sz w:val="28"/>
            <w:szCs w:val="28"/>
          </w:rPr>
          <w:delText> </w:delText>
        </w:r>
      </w:del>
      <w:r w:rsidR="004E419A" w:rsidRPr="001B170D">
        <w:rPr>
          <w:rFonts w:ascii="Times New Roman" w:hAnsi="Times New Roman" w:cs="Times New Roman"/>
          <w:sz w:val="28"/>
          <w:szCs w:val="28"/>
        </w:rPr>
        <w:t xml:space="preserve">; </w:t>
      </w:r>
      <w:del w:id="645" w:author="NANSSEU NJINGANG, Jobert Richie" w:date="2025-10-30T16:56:00Z" w16du:dateUtc="2025-10-30T14:56:00Z">
        <w:r w:rsidR="00457FAC" w:rsidRPr="001B170D" w:rsidDel="007E128C">
          <w:rPr>
            <w:rFonts w:ascii="Times New Roman" w:hAnsi="Times New Roman" w:cs="Times New Roman"/>
            <w:sz w:val="28"/>
            <w:szCs w:val="28"/>
          </w:rPr>
          <w:delText xml:space="preserve">et </w:delText>
        </w:r>
      </w:del>
      <w:ins w:id="646" w:author="NANSSEU NJINGANG, Jobert Richie" w:date="2025-10-30T16:56:00Z" w16du:dateUtc="2025-10-30T14:56:00Z">
        <w:r w:rsidR="007E128C">
          <w:rPr>
            <w:rFonts w:ascii="Times New Roman" w:hAnsi="Times New Roman" w:cs="Times New Roman"/>
            <w:sz w:val="28"/>
            <w:szCs w:val="28"/>
          </w:rPr>
          <w:t>elle</w:t>
        </w:r>
        <w:r w:rsidR="007E128C" w:rsidRPr="001B170D">
          <w:rPr>
            <w:rFonts w:ascii="Times New Roman" w:hAnsi="Times New Roman" w:cs="Times New Roman"/>
            <w:sz w:val="28"/>
            <w:szCs w:val="28"/>
          </w:rPr>
          <w:t xml:space="preserve"> </w:t>
        </w:r>
      </w:ins>
      <w:del w:id="647" w:author="NANSSEU NJINGANG, Jobert Richie" w:date="2025-10-30T17:03:00Z" w16du:dateUtc="2025-10-30T15:03:00Z">
        <w:r w:rsidR="00457FAC" w:rsidRPr="001B170D" w:rsidDel="00B10D5D">
          <w:rPr>
            <w:rFonts w:ascii="Times New Roman" w:hAnsi="Times New Roman" w:cs="Times New Roman"/>
            <w:sz w:val="28"/>
            <w:szCs w:val="28"/>
          </w:rPr>
          <w:delText>fournit des bases</w:delText>
        </w:r>
      </w:del>
      <w:ins w:id="648" w:author="NANSSEU NJINGANG, Jobert Richie" w:date="2025-10-30T17:03:00Z" w16du:dateUtc="2025-10-30T15:03:00Z">
        <w:r w:rsidR="00B10D5D">
          <w:rPr>
            <w:rFonts w:ascii="Times New Roman" w:hAnsi="Times New Roman" w:cs="Times New Roman"/>
            <w:sz w:val="28"/>
            <w:szCs w:val="28"/>
          </w:rPr>
          <w:t>constitue une base solide</w:t>
        </w:r>
      </w:ins>
      <w:r w:rsidR="00457FAC" w:rsidRPr="001B170D">
        <w:rPr>
          <w:rFonts w:ascii="Times New Roman" w:hAnsi="Times New Roman" w:cs="Times New Roman"/>
          <w:sz w:val="28"/>
          <w:szCs w:val="28"/>
        </w:rPr>
        <w:t xml:space="preserve"> pour </w:t>
      </w:r>
      <w:ins w:id="649" w:author="NANSSEU NJINGANG, Jobert Richie" w:date="2025-10-30T17:04:00Z" w16du:dateUtc="2025-10-30T15:04:00Z">
        <w:r w:rsidR="00B10D5D">
          <w:rPr>
            <w:rFonts w:ascii="Times New Roman" w:hAnsi="Times New Roman" w:cs="Times New Roman"/>
            <w:sz w:val="28"/>
            <w:szCs w:val="28"/>
          </w:rPr>
          <w:t xml:space="preserve">la conception et conduite </w:t>
        </w:r>
      </w:ins>
      <w:r w:rsidR="00457FAC" w:rsidRPr="001B170D">
        <w:rPr>
          <w:rFonts w:ascii="Times New Roman" w:hAnsi="Times New Roman" w:cs="Times New Roman"/>
          <w:sz w:val="28"/>
          <w:szCs w:val="28"/>
        </w:rPr>
        <w:t>d</w:t>
      </w:r>
      <w:ins w:id="650" w:author="NANSSEU NJINGANG, Jobert Richie" w:date="2025-10-30T17:04:00Z" w16du:dateUtc="2025-10-30T15:04:00Z">
        <w:r w:rsidR="00B10D5D">
          <w:rPr>
            <w:rFonts w:ascii="Times New Roman" w:hAnsi="Times New Roman" w:cs="Times New Roman"/>
            <w:sz w:val="28"/>
            <w:szCs w:val="28"/>
          </w:rPr>
          <w:t>’</w:t>
        </w:r>
      </w:ins>
      <w:del w:id="651" w:author="NANSSEU NJINGANG, Jobert Richie" w:date="2025-10-30T17:04:00Z" w16du:dateUtc="2025-10-30T15:04:00Z">
        <w:r w:rsidR="00457FAC" w:rsidRPr="001B170D" w:rsidDel="00B10D5D">
          <w:rPr>
            <w:rFonts w:ascii="Times New Roman" w:hAnsi="Times New Roman" w:cs="Times New Roman"/>
            <w:sz w:val="28"/>
            <w:szCs w:val="28"/>
          </w:rPr>
          <w:delText xml:space="preserve">es </w:delText>
        </w:r>
      </w:del>
      <w:r w:rsidR="00457FAC" w:rsidRPr="001B170D">
        <w:rPr>
          <w:rFonts w:ascii="Times New Roman" w:hAnsi="Times New Roman" w:cs="Times New Roman"/>
          <w:sz w:val="28"/>
          <w:szCs w:val="28"/>
        </w:rPr>
        <w:t>études prospectives de plus grande envergure</w:t>
      </w:r>
      <w:del w:id="652" w:author="NANSSEU NJINGANG, Jobert Richie" w:date="2025-10-30T17:04:00Z" w16du:dateUtc="2025-10-30T15:04:00Z">
        <w:r w:rsidR="00457FAC" w:rsidRPr="001B170D" w:rsidDel="00B10D5D">
          <w:rPr>
            <w:rFonts w:ascii="Times New Roman" w:hAnsi="Times New Roman" w:cs="Times New Roman"/>
            <w:sz w:val="28"/>
            <w:szCs w:val="28"/>
          </w:rPr>
          <w:delText>,</w:delText>
        </w:r>
      </w:del>
      <w:r w:rsidR="00457FAC" w:rsidRPr="001B170D">
        <w:rPr>
          <w:rFonts w:ascii="Times New Roman" w:hAnsi="Times New Roman" w:cs="Times New Roman"/>
          <w:sz w:val="28"/>
          <w:szCs w:val="28"/>
        </w:rPr>
        <w:t xml:space="preserve"> </w:t>
      </w:r>
      <w:del w:id="653" w:author="NANSSEU NJINGANG, Jobert Richie" w:date="2025-10-30T17:05:00Z" w16du:dateUtc="2025-10-30T15:05:00Z">
        <w:r w:rsidR="00457FAC" w:rsidRPr="001B170D" w:rsidDel="00B10D5D">
          <w:rPr>
            <w:rFonts w:ascii="Times New Roman" w:hAnsi="Times New Roman" w:cs="Times New Roman"/>
            <w:sz w:val="28"/>
            <w:szCs w:val="28"/>
          </w:rPr>
          <w:delText xml:space="preserve">permettant </w:delText>
        </w:r>
      </w:del>
      <w:ins w:id="654" w:author="NANSSEU NJINGANG, Jobert Richie" w:date="2025-10-30T17:05:00Z" w16du:dateUtc="2025-10-30T15:05:00Z">
        <w:r w:rsidR="00B10D5D">
          <w:rPr>
            <w:rFonts w:ascii="Times New Roman" w:hAnsi="Times New Roman" w:cs="Times New Roman"/>
            <w:sz w:val="28"/>
            <w:szCs w:val="28"/>
          </w:rPr>
          <w:t>qui devraient permettre</w:t>
        </w:r>
        <w:r w:rsidR="00B10D5D" w:rsidRPr="001B170D">
          <w:rPr>
            <w:rFonts w:ascii="Times New Roman" w:hAnsi="Times New Roman" w:cs="Times New Roman"/>
            <w:sz w:val="28"/>
            <w:szCs w:val="28"/>
          </w:rPr>
          <w:t xml:space="preserve"> </w:t>
        </w:r>
      </w:ins>
      <w:r w:rsidR="00457FAC" w:rsidRPr="001B170D">
        <w:rPr>
          <w:rFonts w:ascii="Times New Roman" w:hAnsi="Times New Roman" w:cs="Times New Roman"/>
          <w:sz w:val="28"/>
          <w:szCs w:val="28"/>
        </w:rPr>
        <w:t xml:space="preserve">de mieux caractériser les spécificités africaines de cette affection et </w:t>
      </w:r>
      <w:ins w:id="655" w:author="NANSSEU NJINGANG, Jobert Richie" w:date="2025-10-30T17:04:00Z" w16du:dateUtc="2025-10-30T15:04:00Z">
        <w:r w:rsidR="00B10D5D">
          <w:rPr>
            <w:rFonts w:ascii="Times New Roman" w:hAnsi="Times New Roman" w:cs="Times New Roman"/>
            <w:sz w:val="28"/>
            <w:szCs w:val="28"/>
          </w:rPr>
          <w:t xml:space="preserve">partant, </w:t>
        </w:r>
      </w:ins>
      <w:del w:id="656" w:author="NANSSEU NJINGANG, Jobert Richie" w:date="2025-10-30T17:04:00Z" w16du:dateUtc="2025-10-30T15:04:00Z">
        <w:r w:rsidR="00457FAC" w:rsidRPr="001B170D" w:rsidDel="00B10D5D">
          <w:rPr>
            <w:rFonts w:ascii="Times New Roman" w:hAnsi="Times New Roman" w:cs="Times New Roman"/>
            <w:sz w:val="28"/>
            <w:szCs w:val="28"/>
          </w:rPr>
          <w:delText>d’</w:delText>
        </w:r>
      </w:del>
      <w:r w:rsidR="00457FAC" w:rsidRPr="001B170D">
        <w:rPr>
          <w:rFonts w:ascii="Times New Roman" w:hAnsi="Times New Roman" w:cs="Times New Roman"/>
          <w:sz w:val="28"/>
          <w:szCs w:val="28"/>
        </w:rPr>
        <w:t>améliorer la prise en charge globale des patients.</w:t>
      </w:r>
      <w:r w:rsidR="004A0204" w:rsidRPr="001B170D">
        <w:rPr>
          <w:rFonts w:ascii="Times New Roman" w:hAnsi="Times New Roman" w:cs="Times New Roman"/>
          <w:sz w:val="28"/>
          <w:szCs w:val="28"/>
        </w:rPr>
        <w:t xml:space="preserve"> </w:t>
      </w:r>
    </w:p>
    <w:p w14:paraId="1F59571C" w14:textId="11DD0A9F" w:rsidR="004E419A" w:rsidRPr="004863BA" w:rsidRDefault="001B2471" w:rsidP="004863BA">
      <w:pPr>
        <w:pStyle w:val="Titre2"/>
        <w:spacing w:line="360" w:lineRule="auto"/>
        <w:jc w:val="both"/>
        <w:rPr>
          <w:rFonts w:ascii="Times New Roman" w:hAnsi="Times New Roman" w:cs="Times New Roman"/>
          <w:b/>
          <w:bCs/>
          <w:sz w:val="28"/>
          <w:szCs w:val="28"/>
        </w:rPr>
      </w:pPr>
      <w:bookmarkStart w:id="657" w:name="_Toc212580050"/>
      <w:r w:rsidRPr="004863BA">
        <w:rPr>
          <w:rFonts w:ascii="Times New Roman" w:hAnsi="Times New Roman" w:cs="Times New Roman"/>
          <w:b/>
          <w:bCs/>
          <w:color w:val="auto"/>
          <w:sz w:val="28"/>
          <w:szCs w:val="28"/>
        </w:rPr>
        <w:t xml:space="preserve">4.2. </w:t>
      </w:r>
      <w:r w:rsidR="0015662F" w:rsidRPr="004863BA">
        <w:rPr>
          <w:rFonts w:ascii="Times New Roman" w:hAnsi="Times New Roman" w:cs="Times New Roman"/>
          <w:b/>
          <w:bCs/>
          <w:color w:val="auto"/>
          <w:sz w:val="28"/>
          <w:szCs w:val="28"/>
        </w:rPr>
        <w:t>Analyse des données recensées</w:t>
      </w:r>
      <w:bookmarkEnd w:id="657"/>
    </w:p>
    <w:p w14:paraId="09A019F2" w14:textId="5DA890CD" w:rsidR="00414925" w:rsidRPr="00414925" w:rsidRDefault="00414925" w:rsidP="001B170D">
      <w:pPr>
        <w:spacing w:line="360" w:lineRule="auto"/>
        <w:jc w:val="both"/>
        <w:rPr>
          <w:rFonts w:ascii="Times New Roman" w:hAnsi="Times New Roman" w:cs="Times New Roman"/>
          <w:sz w:val="28"/>
          <w:szCs w:val="28"/>
        </w:rPr>
      </w:pPr>
      <w:r w:rsidRPr="00414925">
        <w:rPr>
          <w:rFonts w:ascii="Times New Roman" w:hAnsi="Times New Roman" w:cs="Times New Roman"/>
          <w:sz w:val="28"/>
          <w:szCs w:val="28"/>
        </w:rPr>
        <w:t xml:space="preserve">Au total, 49 cas de maladie de Verneuil ont été recensés dans les trois centres participants des deux pays, dont 29 cas rétrospectifs sur une période de 15 ans et 20 cas prospectifs sur </w:t>
      </w:r>
      <w:ins w:id="658" w:author="NANSSEU NJINGANG, Jobert Richie" w:date="2025-10-30T17:10:00Z" w16du:dateUtc="2025-10-30T15:10:00Z">
        <w:r w:rsidR="00B10D5D">
          <w:rPr>
            <w:rFonts w:ascii="Times New Roman" w:hAnsi="Times New Roman" w:cs="Times New Roman"/>
            <w:sz w:val="28"/>
            <w:szCs w:val="28"/>
          </w:rPr>
          <w:t xml:space="preserve">une période de </w:t>
        </w:r>
      </w:ins>
      <w:r w:rsidR="008D39B2">
        <w:rPr>
          <w:rFonts w:ascii="Times New Roman" w:hAnsi="Times New Roman" w:cs="Times New Roman"/>
          <w:sz w:val="28"/>
          <w:szCs w:val="28"/>
        </w:rPr>
        <w:t>7</w:t>
      </w:r>
      <w:r w:rsidRPr="00414925">
        <w:rPr>
          <w:rFonts w:ascii="Times New Roman" w:hAnsi="Times New Roman" w:cs="Times New Roman"/>
          <w:sz w:val="28"/>
          <w:szCs w:val="28"/>
        </w:rPr>
        <w:t xml:space="preserve"> mois. </w:t>
      </w:r>
    </w:p>
    <w:p w14:paraId="5E0FFE30" w14:textId="510CC078" w:rsidR="00414925" w:rsidRPr="00414925" w:rsidRDefault="00414925" w:rsidP="001B170D">
      <w:pPr>
        <w:spacing w:line="360" w:lineRule="auto"/>
        <w:jc w:val="both"/>
        <w:rPr>
          <w:rFonts w:ascii="Times New Roman" w:hAnsi="Times New Roman" w:cs="Times New Roman"/>
          <w:sz w:val="28"/>
          <w:szCs w:val="28"/>
        </w:rPr>
      </w:pPr>
      <w:r w:rsidRPr="00414925">
        <w:rPr>
          <w:rFonts w:ascii="Times New Roman" w:hAnsi="Times New Roman" w:cs="Times New Roman"/>
          <w:sz w:val="28"/>
          <w:szCs w:val="28"/>
        </w:rPr>
        <w:t>Cette relative proximité entre le nombre de cas prospectifs et rétrospectifs</w:t>
      </w:r>
      <w:del w:id="659" w:author="NANSSEU NJINGANG, Jobert Richie" w:date="2025-10-30T17:11:00Z" w16du:dateUtc="2025-10-30T15:11:00Z">
        <w:r w:rsidRPr="00414925" w:rsidDel="000120F3">
          <w:rPr>
            <w:rFonts w:ascii="Times New Roman" w:hAnsi="Times New Roman" w:cs="Times New Roman"/>
            <w:sz w:val="28"/>
            <w:szCs w:val="28"/>
          </w:rPr>
          <w:delText>,</w:delText>
        </w:r>
      </w:del>
      <w:r w:rsidRPr="00414925">
        <w:rPr>
          <w:rFonts w:ascii="Times New Roman" w:hAnsi="Times New Roman" w:cs="Times New Roman"/>
          <w:sz w:val="28"/>
          <w:szCs w:val="28"/>
        </w:rPr>
        <w:t xml:space="preserve"> malgré la différence notable de durée</w:t>
      </w:r>
      <w:del w:id="660" w:author="NANSSEU NJINGANG, Jobert Richie" w:date="2025-10-30T17:10:00Z" w16du:dateUtc="2025-10-30T15:10:00Z">
        <w:r w:rsidRPr="00414925" w:rsidDel="000120F3">
          <w:rPr>
            <w:rFonts w:ascii="Times New Roman" w:hAnsi="Times New Roman" w:cs="Times New Roman"/>
            <w:sz w:val="28"/>
            <w:szCs w:val="28"/>
          </w:rPr>
          <w:delText>,</w:delText>
        </w:r>
      </w:del>
      <w:r w:rsidRPr="00414925">
        <w:rPr>
          <w:rFonts w:ascii="Times New Roman" w:hAnsi="Times New Roman" w:cs="Times New Roman"/>
          <w:sz w:val="28"/>
          <w:szCs w:val="28"/>
        </w:rPr>
        <w:t xml:space="preserve"> peut s’expliquer par plusieurs facteurs. Elle </w:t>
      </w:r>
      <w:commentRangeStart w:id="661"/>
      <w:r w:rsidRPr="00414925">
        <w:rPr>
          <w:rFonts w:ascii="Times New Roman" w:hAnsi="Times New Roman" w:cs="Times New Roman"/>
          <w:sz w:val="28"/>
          <w:szCs w:val="28"/>
        </w:rPr>
        <w:lastRenderedPageBreak/>
        <w:t>suggère avant tout une probable sous-déclaration ou sous-diagnostic antérieur de la maladie de Verneuil. En effet, plusieurs études ont montré que cette affection reste encore mal connue, souvent confondue avec des furonculoses récidivantes ou des abcès cutanés simples, en particulier dans les contextes à ressources limitées</w:t>
      </w:r>
      <w:commentRangeEnd w:id="661"/>
      <w:r w:rsidR="000120F3">
        <w:rPr>
          <w:rStyle w:val="Marquedecommentaire"/>
        </w:rPr>
        <w:commentReference w:id="661"/>
      </w:r>
      <w:ins w:id="662" w:author="NANSSEU NJINGANG, Jobert Richie" w:date="2025-10-30T17:11:00Z" w16du:dateUtc="2025-10-30T15:11:00Z">
        <w:r w:rsidR="000120F3">
          <w:rPr>
            <w:rFonts w:ascii="Times New Roman" w:hAnsi="Times New Roman" w:cs="Times New Roman"/>
            <w:sz w:val="28"/>
            <w:szCs w:val="28"/>
          </w:rPr>
          <w:t xml:space="preserve"> </w:t>
        </w:r>
      </w:ins>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{"citationID":"9sS3QqNB","properties":{"formattedCitation":"[1,94]","plainCitation":"[1,94]","noteIndex":0},"citationItems":[{"id":792,"uris":["http://zotero.org/users/local/EhEbXidg/items/QI7ZH5Z2"],"itemData":{"id":792,"type":"article-journal","abstract":"Abstract\n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Zee","given":"H.H."},{"family":"Jemec","given":"G.B.E."}],"issued":{"date-parts":[["2015",4]]}}},{"id":797,"uris":["http://zotero.org/users/local/EhEbXidg/items/5T3R4UM8"],"itemData":{"id":797,"type":"article-journal","abstract":"Hidradenitis suppurativa is a chronic disease characterized by recurrent, painful, deep-seated, rounded nodules and abscesses of apocrine gland-bearing skin. Subsequent suppuration, sinus tracts and hypertrophic scarring are its main features. Onset is usually after puberty, although it is most common during the third decade and may persist in old age. The disease tends to be chronic and may develop to subcutaneous extension leading to indurations, sinus, and fistula having a profound impact on the quality of life. The prevalence is 1% in several studies. Axillary and inguinal involvement is more common in females; peri-anal and buttocks localizations are prevalent in males. The exact aetiology remains unknown. The primary event is a follicular occlusion with secondary inflammation, infection and destruction of the pilo-sebaceo-apocrine apparatus and extension to the adjacent sub-cutaneous tissue. Infection is common. Smoking may be a triggering factor. Obesity aggravates the discomfort. Differential diagnostic includes Crohn's disease, nodular acne and furonculosis. The main complications are arthropathy, carcinoma. Treatment depends upon the stage of the disease. Early nodular lesions may be treated by antibiotics for acute stage; long-term antibiotics, zinc salts may be useful as maintenance treatment; anti-TNF drugs have been used in severe cases; systemic steroids, estrogens, anti-androgens, retinoids have been used as options with limited success. Surgical treatment includes incision with or without drainage for limited abscesses; limited excisions are used for locally recurring draining sinuses. Total wide excision and healing with secondary intention or flaps and grafts is the only curative procedure in case of advanced disease.","container-title":"Journal of the European Academy of Dermatology and Venereology: JEADV","DOI":"10.1111/j.1468-3083.2009.03356.x","ISSN":"1468-3083","issue":"9","journalAbbreviation":"J Eur Acad Dermatol Venereol","language":"eng","note":"PMID: 19682181","page":"985-998","source":"PubMed","title":"Hidradenitis suppurativa","volume":"23","author":[{"family":"Revuz","given":"J."}],"issued":{"date-parts":[["2009",9]]}}}],"schema":"https://github.com/citation-style-language/schema/raw/master/csl-citation.json"}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[1,94]</w:t>
      </w:r>
      <w:r w:rsidRPr="001B170D">
        <w:rPr>
          <w:rFonts w:ascii="Times New Roman" w:hAnsi="Times New Roman" w:cs="Times New Roman"/>
          <w:sz w:val="28"/>
          <w:szCs w:val="28"/>
        </w:rPr>
        <w:fldChar w:fldCharType="end"/>
      </w:r>
      <w:r w:rsidRPr="00414925">
        <w:rPr>
          <w:rFonts w:ascii="Times New Roman" w:hAnsi="Times New Roman" w:cs="Times New Roman"/>
          <w:sz w:val="28"/>
          <w:szCs w:val="28"/>
        </w:rPr>
        <w:t>.</w:t>
      </w:r>
    </w:p>
    <w:p w14:paraId="65FD5C61" w14:textId="6D893E55" w:rsidR="00861F58" w:rsidRPr="001B170D" w:rsidRDefault="00414925" w:rsidP="001B170D">
      <w:pPr>
        <w:spacing w:line="360" w:lineRule="auto"/>
        <w:jc w:val="both"/>
        <w:rPr>
          <w:rFonts w:ascii="Times New Roman" w:hAnsi="Times New Roman" w:cs="Times New Roman"/>
          <w:sz w:val="28"/>
          <w:szCs w:val="28"/>
        </w:rPr>
      </w:pPr>
      <w:r w:rsidRPr="00414925">
        <w:rPr>
          <w:rFonts w:ascii="Times New Roman" w:hAnsi="Times New Roman" w:cs="Times New Roman"/>
          <w:sz w:val="28"/>
          <w:szCs w:val="28"/>
        </w:rPr>
        <w:t>Le caractère douloureux et récidivant des lésions</w:t>
      </w:r>
      <w:del w:id="663" w:author="NANSSEU NJINGANG, Jobert Richie" w:date="2025-10-30T17:14:00Z" w16du:dateUtc="2025-10-30T15:14:00Z">
        <w:r w:rsidRPr="00414925" w:rsidDel="000120F3">
          <w:rPr>
            <w:rFonts w:ascii="Times New Roman" w:hAnsi="Times New Roman" w:cs="Times New Roman"/>
            <w:sz w:val="28"/>
            <w:szCs w:val="28"/>
          </w:rPr>
          <w:delText>,</w:delText>
        </w:r>
      </w:del>
      <w:r w:rsidRPr="00414925">
        <w:rPr>
          <w:rFonts w:ascii="Times New Roman" w:hAnsi="Times New Roman" w:cs="Times New Roman"/>
          <w:sz w:val="28"/>
          <w:szCs w:val="28"/>
        </w:rPr>
        <w:t xml:space="preserve"> ainsi que la localisation intime (axillaire, inguinale, périnéale), exposent aussi à une réticence à consulter ou à une errance diagnostique</w:t>
      </w:r>
      <w:del w:id="664" w:author="NANSSEU NJINGANG, Jobert Richie" w:date="2025-10-30T17:13:00Z" w16du:dateUtc="2025-10-30T15:13:00Z">
        <w:r w:rsidRPr="00414925" w:rsidDel="000120F3">
          <w:rPr>
            <w:rFonts w:ascii="Times New Roman" w:hAnsi="Times New Roman" w:cs="Times New Roman"/>
            <w:sz w:val="28"/>
            <w:szCs w:val="28"/>
          </w:rPr>
          <w:delText>,</w:delText>
        </w:r>
      </w:del>
      <w:r w:rsidRPr="00414925">
        <w:rPr>
          <w:rFonts w:ascii="Times New Roman" w:hAnsi="Times New Roman" w:cs="Times New Roman"/>
          <w:sz w:val="28"/>
          <w:szCs w:val="28"/>
        </w:rPr>
        <w:t xml:space="preserve"> comme l’ont rapporté</w:t>
      </w:r>
      <w:ins w:id="665" w:author="NANSSEU NJINGANG, Jobert Richie" w:date="2025-10-30T17:13:00Z" w16du:dateUtc="2025-10-30T15:13:00Z">
        <w:r w:rsidR="000120F3">
          <w:rPr>
            <w:rFonts w:ascii="Times New Roman" w:hAnsi="Times New Roman" w:cs="Times New Roman"/>
            <w:sz w:val="28"/>
            <w:szCs w:val="28"/>
          </w:rPr>
          <w:t>s</w:t>
        </w:r>
      </w:ins>
      <w:r w:rsidRPr="00414925">
        <w:rPr>
          <w:rFonts w:ascii="Times New Roman" w:hAnsi="Times New Roman" w:cs="Times New Roman"/>
          <w:sz w:val="28"/>
          <w:szCs w:val="28"/>
        </w:rPr>
        <w:t xml:space="preserve"> Kouris et al. (2016) et </w:t>
      </w:r>
      <w:r w:rsidR="00041CE9" w:rsidRPr="001B170D">
        <w:rPr>
          <w:rFonts w:ascii="Times New Roman" w:hAnsi="Times New Roman" w:cs="Times New Roman"/>
          <w:sz w:val="28"/>
          <w:szCs w:val="28"/>
        </w:rPr>
        <w:t>Saunte</w:t>
      </w:r>
      <w:r w:rsidRPr="00414925">
        <w:rPr>
          <w:rFonts w:ascii="Times New Roman" w:hAnsi="Times New Roman" w:cs="Times New Roman"/>
          <w:sz w:val="28"/>
          <w:szCs w:val="28"/>
        </w:rPr>
        <w:t xml:space="preserve"> et al. (201</w:t>
      </w:r>
      <w:r w:rsidR="00041CE9" w:rsidRPr="001B170D">
        <w:rPr>
          <w:rFonts w:ascii="Times New Roman" w:hAnsi="Times New Roman" w:cs="Times New Roman"/>
          <w:sz w:val="28"/>
          <w:szCs w:val="28"/>
        </w:rPr>
        <w:t>5</w:t>
      </w:r>
      <w:r w:rsidRPr="00414925">
        <w:rPr>
          <w:rFonts w:ascii="Times New Roman" w:hAnsi="Times New Roman" w:cs="Times New Roman"/>
          <w:sz w:val="28"/>
          <w:szCs w:val="28"/>
        </w:rPr>
        <w:t>)</w:t>
      </w:r>
      <w:ins w:id="666" w:author="NANSSEU NJINGANG, Jobert Richie" w:date="2025-10-30T17:13:00Z" w16du:dateUtc="2025-10-30T15:13:00Z">
        <w:r w:rsidR="000120F3">
          <w:rPr>
            <w:rFonts w:ascii="Times New Roman" w:hAnsi="Times New Roman" w:cs="Times New Roman"/>
            <w:sz w:val="28"/>
            <w:szCs w:val="28"/>
          </w:rPr>
          <w:t xml:space="preserve"> </w:t>
        </w:r>
      </w:ins>
      <w:r w:rsidR="00041CE9"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{"citationID":"PLvQv70o","properties":{"formattedCitation":"[5,60]","plainCitation":"[5,60]","noteIndex":0},"citationItems":[{"id":819,"uris":["http://zotero.org/users/local/EhEbXidg/items/NIAWQLSS"],"itemData":{"id":819,"type":"article-journal","container-title":"British Journal of Dermatology","DOI":"10.1111/bjd.14038","ISSN":"00070963","issue":"6","journalAbbreviation":"Br J Dermatol","language":"en","license":"http://doi.wiley.com/10.1002/tdm_license_1.1","page":"1546-1549","source":"DOI.org (Crossref)","title":"Diagnostic delay in hidradenitis suppurativa is a global problem","volume":"173","author":[{"family":"Saunte","given":"D.M."},{"family":"Boer","given":"J."},{"family":"Stratigos","given":"A."},{"family":"Szepietowski","given":"J.C."},{"family":"Hamzavi","given":"I."},{"family":"Kim","given":"K.H."},{"family":"Zarchi","given":"K."},{"family":"Antoniou","given":"C."},{"family":"Matusiak","given":"L."},{"family":"Lim","given":"H.W."},{"family":"Williams","given":"M."},{"family":"Kwon","given":"H.H."},{"family":"Gürer","given":"M.A."},{"family":"Mammadova","given":"F."},{"family":"Kaminsky","given":"A."},{"family":"Prens","given":"E."},{"family":"Van Der Zee","given":"H.H."},{"family":"Bettoli","given":"V."},{"family":"Zauli","given":"S."},{"family":"Hafner","given":"J."},{"family":"Lauchli","given":"S."},{"family":"French","given":"L.E."},{"family":"Riad","given":"H."},{"family":"El-Domyati","given":"M."},{"family":"Abdel-Wahab","given":"H."},{"family":"Kirby","given":"B."},{"family":"Kelly","given":"G."},{"family":"Calderon","given":"P."},{"family":"Del Marmol","given":"V."},{"family":"Benhadou","given":"F."},{"family":"Revuz","given":"J."},{"family":"Zouboulis","given":"C.C."},{"family":"Karagiannidis","given":"I."},{"family":"Sartorius","given":"K."},{"family":"Hagströmer","given":"L."},{"family":"McMeniman","given":"E."},{"family":"Ong","given":"N."},{"family":"Dolenc-Voljc","given":"M."},{"family":"Mokos","given":"Z.B."},{"family":"Borradori","given":"L."},{"family":"Hunger","given":"R.E."},{"family":"Sladden","given":"C."},{"family":"Scheinfeld","given":"N."},{"family":"Moftah","given":"N."},{"family":"Emtestam","given":"L."},{"family":"Lapins","given":"J."},{"family":"Doss","given":"N."},{"family":"Kurokawa","given":"I."},{"family":"Jemec","given":"G.B.E."}],"issued":{"date-parts":[["2015",12]]}}},{"id":868,"uris":["http://zotero.org/users/local/EhEbXidg/items/CWMXHGCB"],"itemData":{"id":868,"type":"article-journal","abstract":"BACKGROUND: Hidradenitis suppurativa (HS) is a long-term skin disorder associated with high levels of psychological distress and significant life impact.\nOBJECTIVE: To evaluate the quality of life, depression, anxiety, loneliness, and self-esteem in patients with HS.\nMETHODS: Ninety-four patients with HS were enrolled in the study. The quality of life, depression, anxiety, loneliness, and self-esteem of the patients were assessed using the Dermatology Life Quality Index (DLQI), the Hospital Anxiety and Depression Scale (HADS), the UCLA Loneliness Scale (UCLA-Version 3), and the Rosenberg Self-Esteem Scale (RSES), respectively.\nRESULTS: The DLQI mean score was 11.43 ± 6.61 in patients with HS. The patients with HS presented statistically significantly higher anxiety (6.41 ± 3.31 vs. 5.00 ± 1.59, p &lt; 0.001), depression (5.45 ± 2.79 vs. 4.16 ± 1.54, p &lt; 0.001), and loneliness and social isolation scores (42.86 ± 8.63 vs. 35.57 ± 6.17, p &lt; 0.001) and lower self-esteem scores (18.91 ± 1.79 vs. 19.77 ± 2.53, p = 0.008) than the healthy controls.\nCONCLUSIONS: HS is a distressing, recurrent disease that impairs quality of life. We can suggest services that allow an integrated approach, which includes psychosocial support, offering the patients relief from isolation and an opportunity to share common experiences.","container-title":"Dermatology (Basel, Switzerland)","DOI":"10.1159/000453355","ISSN":"1421-9832","issue":"6","journalAbbreviation":"Dermatology","language":"eng","note":"PMID: 28052274","page":"687-691","source":"PubMed","title":"Quality of Life and Psychosocial Implications in Patients with Hidradenitis Suppurativa","volume":"232","author":[{"family":"Kouris","given":"Anargyros"},{"family":"Platsidaki","given":"Eftychia"},{"family":"Christodoulou","given":"Christos"},{"family":"Efstathiou","given":"Vasiliki"},{"family":"Dessinioti","given":"Clio"},{"family":"Tzanetakou","given":"Vasiliki"},{"family":"Korkoliakou","given":"Panagiota"},{"family":"Zisimou","given":"Chrisa"},{"family":"Antoniou","given":"Christina"},{"family":"Kontochristopoulos","given":"George"}],"issued":{"date-parts":[["2016"]]}}}],"schema":"https://github.com/citation-style-language/schema/raw/master/csl-citation.json"} </w:instrText>
      </w:r>
      <w:r w:rsidR="00041CE9"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[5,60]</w:t>
      </w:r>
      <w:r w:rsidR="00041CE9" w:rsidRPr="001B170D">
        <w:rPr>
          <w:rFonts w:ascii="Times New Roman" w:hAnsi="Times New Roman" w:cs="Times New Roman"/>
          <w:sz w:val="28"/>
          <w:szCs w:val="28"/>
        </w:rPr>
        <w:fldChar w:fldCharType="end"/>
      </w:r>
      <w:r w:rsidRPr="00414925">
        <w:rPr>
          <w:rFonts w:ascii="Times New Roman" w:hAnsi="Times New Roman" w:cs="Times New Roman"/>
          <w:sz w:val="28"/>
          <w:szCs w:val="28"/>
        </w:rPr>
        <w:t xml:space="preserve">. </w:t>
      </w:r>
    </w:p>
    <w:p w14:paraId="1B10B926" w14:textId="1F37D316" w:rsidR="00414925" w:rsidRPr="00414925" w:rsidRDefault="00414925" w:rsidP="001B170D">
      <w:pPr>
        <w:spacing w:line="360" w:lineRule="auto"/>
        <w:jc w:val="both"/>
        <w:rPr>
          <w:rFonts w:ascii="Times New Roman" w:hAnsi="Times New Roman" w:cs="Times New Roman"/>
          <w:sz w:val="28"/>
          <w:szCs w:val="28"/>
        </w:rPr>
      </w:pPr>
      <w:commentRangeStart w:id="667"/>
      <w:r w:rsidRPr="00414925">
        <w:rPr>
          <w:rFonts w:ascii="Times New Roman" w:hAnsi="Times New Roman" w:cs="Times New Roman"/>
          <w:sz w:val="28"/>
          <w:szCs w:val="28"/>
        </w:rPr>
        <w:t xml:space="preserve">Par ailleurs, l’intensification récente du recrutement pendant la phase prospective pourrait témoigner d’un meilleur repérage clinique lié à la sensibilisation des équipes dermatologiques durant la mise en œuvre de l’étude, traduisant un effet de vigilance </w:t>
      </w:r>
      <w:commentRangeStart w:id="668"/>
      <w:r w:rsidRPr="00414925">
        <w:rPr>
          <w:rFonts w:ascii="Times New Roman" w:hAnsi="Times New Roman" w:cs="Times New Roman"/>
          <w:sz w:val="28"/>
          <w:szCs w:val="28"/>
        </w:rPr>
        <w:t>accrue (« awareness effect »).</w:t>
      </w:r>
      <w:r w:rsidR="000A757B" w:rsidRPr="001B170D">
        <w:rPr>
          <w:rFonts w:ascii="Times New Roman" w:hAnsi="Times New Roman" w:cs="Times New Roman"/>
          <w:sz w:val="28"/>
          <w:szCs w:val="28"/>
        </w:rPr>
        <w:t xml:space="preserve"> </w:t>
      </w:r>
      <w:commentRangeEnd w:id="667"/>
      <w:r w:rsidR="000120F3">
        <w:rPr>
          <w:rStyle w:val="Marquedecommentaire"/>
        </w:rPr>
        <w:commentReference w:id="667"/>
      </w:r>
      <w:commentRangeEnd w:id="668"/>
      <w:r w:rsidR="000120F3">
        <w:rPr>
          <w:rStyle w:val="Marquedecommentaire"/>
        </w:rPr>
        <w:commentReference w:id="668"/>
      </w:r>
      <w:r w:rsidRPr="00414925">
        <w:rPr>
          <w:rFonts w:ascii="Times New Roman" w:hAnsi="Times New Roman" w:cs="Times New Roman"/>
          <w:sz w:val="28"/>
          <w:szCs w:val="28"/>
        </w:rPr>
        <w:t>Ce constat rejoint les observations de Saunte et al. (2017) et Ingram et al. (2018), qui ont souligné que la prévalence apparente de la maladie de Verneuil augmente significativement dès lors que les cliniciens sont formés à la reconnaître précocement</w:t>
      </w:r>
      <w:ins w:id="669" w:author="NANSSEU NJINGANG, Jobert Richie" w:date="2025-10-30T17:15:00Z" w16du:dateUtc="2025-10-30T15:15:00Z">
        <w:r w:rsidR="000120F3">
          <w:rPr>
            <w:rFonts w:ascii="Times New Roman" w:hAnsi="Times New Roman" w:cs="Times New Roman"/>
            <w:sz w:val="28"/>
            <w:szCs w:val="28"/>
          </w:rPr>
          <w:t xml:space="preserve"> </w:t>
        </w:r>
      </w:ins>
      <w:r w:rsidR="000B457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{"citationID":"1Ev02QK2","properties":{"formattedCitation":"[95,96]","plainCitation":"[95,96]","noteIndex":0},"citationItems":[{"id":1146,"uris":["http://zotero.org/users/local/EhEbXidg/items/A64ZNU6L"],"itemData":{"id":1146,"type":"webpage","title":"Interventions for hidradenitis suppurativa: a Cochrane systematic review incorporating GRADE assessment of evidence quality - PubMed","URL":"https://pubmed.ncbi.nlm.nih.gov/26801356/","accessed":{"date-parts":[["2025",10,24]]}}},{"id":1140,"uris":["http://zotero.org/users/local/EhEbXidg/items/VSKEXIXS"],"itemData":{"id":1140,"type":"article-journal","abstract":"IMPORTANCE: Hidradenitis suppurativa (HS) is relatively common, with the prevalence of 0.05% to 4.10%, yet many patients receive inadequate treatment.\nOBJECTIVE: To review the diagnosis, epidemiology, and treatment of HS with an emphasis on advances in the last 5 years.\nEVIDENCE REVIEW: A literature search was conducted using PubMed, MEDLINE (Medical Subject Headings [MeSH]), and EMBASE to include recently published treatment studies (searched from September 1, 2011, to May 1, 2017). Reviews, guidelines, conference abstracts, and studies with less than 10 patients were excluded. Furthermore, internet searches for guidelines on hidradenitis suppurativa using Baidu, Bing, Google, and Qwant browsers were performed.\nFINDINGS: The diagnosis of HS is made by lesion morphology (nodules, abscesses, tunnels, and scars), location (axillae, inframammary folds, groin, perigenital, or perineal), and lesion progression (2 recurrences within 6 months or chronic or persistent lesions for ≥3 months). HS is more common than was previously thought based on epidemiological analysis (0.05%-4.10%). Disability from HS can be significant. Patients with HS may have significant comorbidities (eg, obesity, metabolic syndrome, diabetes, and arthritis) and increased all-cause mortality (incidence rate ratio, 1.35 [95% CI, 1.15-1.59]). Antibiotic treatment with combinations of clindamycin and rifampicin, or ertapenem followed by combination rifampicin, moxifloxacin, and metronidazole for 6 months is effective. Adalimumab is effective in a significant proportion of patients and treatment with IL-1 and IL-12 receptor subunit beta 1 (Rb1) antibodies may also be useful. Tissue-sparing surgical techniques and carbon dioxide laser treatments also are available, but the evidence on clinical outcomes with these approaches is limited.\nCONCLUSIONS AND RELEVANCE: Hidradenitis suppurativa is more common than previously thought and may be treated by an array of pharmacological and surgical techniques. Hidradenitis suppurativa should be considered in the differential diagnosis of nodular lesions or sinus tracts present in the axillae, groin, perineal, and mammillary fold regions.","container-title":"JAMA","DOI":"10.1001/jama.2017.16691","ISSN":"1538-3598","issue":"20","journalAbbreviation":"JAMA","language":"eng","note":"PMID: 29183082","page":"2019-2032","source":"PubMed","title":"Hidradenitis Suppurativa: Advances in Diagnosis and Treatment","title-short":"Hidradenitis Suppurativa","volume":"318","author":[{"family":"Saunte","given":"Ditte Marie Lindhardt"},{"family":"Jemec","given":"Gregor Borut Ernst"}],"issued":{"date-parts":[["2017",11,28]]}}}],"schema":"https://github.com/citation-style-language/schema/raw/master/csl-citation.json"} </w:instrText>
      </w:r>
      <w:r w:rsidR="000B457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[95,96]</w:t>
      </w:r>
      <w:r w:rsidR="000B457A" w:rsidRPr="001B170D">
        <w:rPr>
          <w:rFonts w:ascii="Times New Roman" w:hAnsi="Times New Roman" w:cs="Times New Roman"/>
          <w:sz w:val="28"/>
          <w:szCs w:val="28"/>
        </w:rPr>
        <w:fldChar w:fldCharType="end"/>
      </w:r>
      <w:r w:rsidRPr="00414925">
        <w:rPr>
          <w:rFonts w:ascii="Times New Roman" w:hAnsi="Times New Roman" w:cs="Times New Roman"/>
          <w:sz w:val="28"/>
          <w:szCs w:val="28"/>
        </w:rPr>
        <w:t>. Ainsi, la hausse des cas identifiés en peu de temps dans notre série pourrait refléter non pas une augmentation réelle de l’incidence, mais plutôt une amélioration du diagnostic</w:t>
      </w:r>
      <w:r w:rsidR="00D43EE6" w:rsidRPr="001B170D">
        <w:rPr>
          <w:rFonts w:ascii="Times New Roman" w:hAnsi="Times New Roman" w:cs="Times New Roman"/>
          <w:sz w:val="28"/>
          <w:szCs w:val="28"/>
        </w:rPr>
        <w:t>.</w:t>
      </w:r>
    </w:p>
    <w:p w14:paraId="3D3DD9B1" w14:textId="60544E47" w:rsidR="00414925" w:rsidRPr="001B170D" w:rsidRDefault="00414925" w:rsidP="001B170D">
      <w:pPr>
        <w:spacing w:line="360" w:lineRule="auto"/>
        <w:jc w:val="both"/>
        <w:rPr>
          <w:rFonts w:ascii="Times New Roman" w:hAnsi="Times New Roman" w:cs="Times New Roman"/>
          <w:sz w:val="28"/>
          <w:szCs w:val="28"/>
        </w:rPr>
      </w:pPr>
      <w:commentRangeStart w:id="670"/>
      <w:r w:rsidRPr="00414925">
        <w:rPr>
          <w:rFonts w:ascii="Times New Roman" w:hAnsi="Times New Roman" w:cs="Times New Roman"/>
          <w:sz w:val="28"/>
          <w:szCs w:val="28"/>
        </w:rPr>
        <w:t>Enfin, le faible nombre global de cas (</w:t>
      </w:r>
      <w:ins w:id="671" w:author="NANSSEU NJINGANG, Jobert Richie" w:date="2025-10-30T17:15:00Z" w16du:dateUtc="2025-10-30T15:15:00Z">
        <w:r w:rsidR="000120F3">
          <w:rPr>
            <w:rFonts w:ascii="Times New Roman" w:hAnsi="Times New Roman" w:cs="Times New Roman"/>
            <w:sz w:val="28"/>
            <w:szCs w:val="28"/>
          </w:rPr>
          <w:t xml:space="preserve">n = </w:t>
        </w:r>
      </w:ins>
      <w:r w:rsidRPr="00414925">
        <w:rPr>
          <w:rFonts w:ascii="Times New Roman" w:hAnsi="Times New Roman" w:cs="Times New Roman"/>
          <w:sz w:val="28"/>
          <w:szCs w:val="28"/>
        </w:rPr>
        <w:t>49) reste conforme au caractère rare de cette affection dans la population générale, dont la prévalence varie selon les études entre 0,03 % et 4 %</w:t>
      </w:r>
      <w:ins w:id="672" w:author="NANSSEU NJINGANG, Jobert Richie" w:date="2025-10-30T17:15:00Z" w16du:dateUtc="2025-10-30T15:15:00Z">
        <w:r w:rsidR="000120F3">
          <w:rPr>
            <w:rFonts w:ascii="Times New Roman" w:hAnsi="Times New Roman" w:cs="Times New Roman"/>
            <w:sz w:val="28"/>
            <w:szCs w:val="28"/>
          </w:rPr>
          <w:t xml:space="preserve"> </w:t>
        </w:r>
      </w:ins>
      <w:commentRangeEnd w:id="670"/>
      <w:ins w:id="673" w:author="NANSSEU NJINGANG, Jobert Richie" w:date="2025-10-30T17:16:00Z" w16du:dateUtc="2025-10-30T15:16:00Z">
        <w:r w:rsidR="000120F3">
          <w:rPr>
            <w:rStyle w:val="Marquedecommentaire"/>
          </w:rPr>
          <w:commentReference w:id="670"/>
        </w:r>
      </w:ins>
      <w:r w:rsidR="000A757B"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{"citationID":"373AzQJZ","properties":{"formattedCitation":"[4,97]","plainCitation":"[4,97]","noteIndex":0},"citationItems":[{"id":815,"uris":["http://zotero.org/users/local/EhEbXidg/items/E9A7FYFI"],"itemData":{"id":815,"type":"article-journal","abstract":"Abstract\n            \n              Background\n              There is a significant variation in the reported prevalence of hidradenitis suppurativa (HS), ranging from 0.03–4%. We hypothesized that this significant variation may be due to different prevalence rates of HS according to geographical location as well as sex.\n            \n            \n              Objective\n              We aimed to perform a meta-analysis to determine pooled overall prevalence of HS, prevalence stratified according to geographical region and sex.\n            \n            \n              Materials and methods\n              A systematic review was performed by searching Ovid Medline, PubMed, Cochrane Library, DARE, and Embase, from inception to August 2018. A systematic review and meta-analysis was performed according to PRISMA guidelines. A meta-analysis of proportions was performed to determined pooled prevalence rates, with meta-regression based on geographic region. Prevalence in males versus females was also performed according to region.\n            \n            \n              Results\n              \n                The overall pooled prevalence rate was 0.3% (0.2–0.6%) based on 118,760,093 HS cases available. Subgroup analysis demonstrated prevalence differences, with the highest being in Europe 0.8% (0.5–1.3%), compared to the USA 0.2% (0.1–0.4%), Asia-Pacific 0.2% (0.01–2.2%), and South America 0.2% (0.01–0.9%). Prevalence in males was lower compared to females in the USA (OR 0.403, 95% CI 0.37–0.439,\n                P\n                &lt; 0.001) as well as in Europe (OR 0.635, 95% CI 0.397–1.015,\n                P\n                = 0.08) but not in the Asia-Pacific region (OR 0.936, 95% CI 0.319–2.751,\n                P\n                = 0.78).\n              \n            \n            \n              Conclusion\n              Prevalence of HS varies significantly according to the geographical population. This variation is likely attributed to different ethnicity distributions amongst different continents.\n            \n            \n              Level of evidence\n              III","container-title":"Biomedical Dermatology","DOI":"10.1186/s41702-019-0052-0","ISSN":"2398-8460","issue":"1","journalAbbreviation":"biomed dermatol","language":"en","page":"2","source":"DOI.org (Crossref)","title":"Global prevalence of hidradenitis suppurativa and geographical variation—systematic review and meta-analysis","volume":"4","author":[{"family":"Phan","given":"Kevin"},{"family":"Charlton","given":"Olivia"},{"family":"Smith","given":"Saxon D."}],"issued":{"date-parts":[["2020",12]]}}},{"id":1149,"uris":["http://zotero.org/users/local/EhEbXidg/items/8W8VRQDS"],"itemData":{"id":1149,"type":"article-journal","abstract":"BACKGROUND: The true incidence of hidradenitis suppurativa (HS) is unknown.\nOBJECTIVE: To determine standardized incidence estimates for HS in the United States.\nMETHODS: We used a retrospective cohort analysis, including incident HS cases identified using electronic health records data for a demographically heterogeneous population-based sample of &gt;48 million unique patients across all 4 census regions. We calculated standardized 1- and 10-year cumulative incidences for the overall population and for sex-, age-, and race-specific groups.\nRESULTS: There were 5410 new HS diagnoses over a 1-year period, with an incidence of 11.4 (95% confidence interval [CI], 11.1-11.8) cases per 100,000 population. One-year incidence in women was 16.1 (95% CI, 15.5-16.6) per 100,000, more than twice that of men [6.8 (95% CI, 6.5-7.2) per 100,000; P &lt; .0001]. Age group-specific incidence was highest among patients 18 to 29 years of age [22.0 (95% CI, 21.0-23.2) per 100,000]. Incidence among African Americans [30.6 (95% CI, 29.1-32.2) per 100,000] was &gt;2.5 times that of whites [11.7 (95% CI, 11.3-12.2) per 100,000; P &lt; .0001]. The average annual overall incidence over 10 years was 8.6 (95% CI, 8.6-8.7) per 100,000 population.\nLIMITATIONS: The use of deidentified claims prevented validation for a larger case subset.\nCONCLUSION: HS incidence has increased over the past decade and disproportionately involves women, young adults, and African Americans.","container-title":"Journal of the American Academy of Dermatology","DOI":"10.1016/j.jaad.2017.02.005","ISSN":"1097-6787","issue":"1","journalAbbreviation":"J Am Acad Dermatol","language":"eng","note":"PMID: 28285782","page":"118-122","source":"PubMed","title":"Incidence of hidradenitis suppurativa in the United States: A sex- and age-adjusted population analysis","title-short":"Incidence of hidradenitis suppurativa in the United States","volume":"77","author":[{"family":"Garg","given":"Amit"},{"family":"Lavian","given":"Jonathan"},{"family":"Lin","given":"Gloria"},{"family":"Strunk","given":"Andrew"},{"family":"Alloo","given":"Allireza"}],"issued":{"date-parts":[["2017",7]]}}}],"schema":"https://github.com/citation-style-language/schema/raw/master/csl-citation.json"} </w:instrText>
      </w:r>
      <w:r w:rsidR="000A757B"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[4,97]</w:t>
      </w:r>
      <w:r w:rsidR="000A757B" w:rsidRPr="001B170D">
        <w:rPr>
          <w:rFonts w:ascii="Times New Roman" w:hAnsi="Times New Roman" w:cs="Times New Roman"/>
          <w:sz w:val="28"/>
          <w:szCs w:val="28"/>
        </w:rPr>
        <w:fldChar w:fldCharType="end"/>
      </w:r>
      <w:r w:rsidRPr="00414925">
        <w:rPr>
          <w:rFonts w:ascii="Times New Roman" w:hAnsi="Times New Roman" w:cs="Times New Roman"/>
          <w:sz w:val="28"/>
          <w:szCs w:val="28"/>
        </w:rPr>
        <w:t>.</w:t>
      </w:r>
    </w:p>
    <w:p w14:paraId="3682900E" w14:textId="4ABBF0E9" w:rsidR="00834F20" w:rsidRPr="00764EFE" w:rsidRDefault="00214C2B" w:rsidP="001B170D">
      <w:pPr>
        <w:pStyle w:val="Titre3"/>
        <w:spacing w:line="360" w:lineRule="auto"/>
        <w:jc w:val="both"/>
        <w:rPr>
          <w:rFonts w:ascii="Times New Roman" w:hAnsi="Times New Roman" w:cs="Times New Roman"/>
          <w:b/>
          <w:bCs/>
          <w:color w:val="auto"/>
          <w:sz w:val="28"/>
          <w:szCs w:val="28"/>
        </w:rPr>
      </w:pPr>
      <w:bookmarkStart w:id="674" w:name="_Toc212580051"/>
      <w:r w:rsidRPr="00764EFE">
        <w:rPr>
          <w:rFonts w:ascii="Times New Roman" w:hAnsi="Times New Roman" w:cs="Times New Roman"/>
          <w:b/>
          <w:bCs/>
          <w:color w:val="auto"/>
          <w:sz w:val="28"/>
          <w:szCs w:val="28"/>
        </w:rPr>
        <w:t>4.2.1. Caractéristiques socio-démographiques</w:t>
      </w:r>
      <w:bookmarkEnd w:id="674"/>
    </w:p>
    <w:p w14:paraId="0541841B" w14:textId="189632A9" w:rsidR="00214C2B" w:rsidRPr="00764EFE" w:rsidRDefault="004E419A" w:rsidP="001B170D">
      <w:pPr>
        <w:spacing w:line="360" w:lineRule="auto"/>
        <w:jc w:val="both"/>
        <w:rPr>
          <w:rFonts w:ascii="Times New Roman" w:hAnsi="Times New Roman" w:cs="Times New Roman"/>
          <w:b/>
          <w:bCs/>
          <w:sz w:val="28"/>
          <w:szCs w:val="28"/>
        </w:rPr>
      </w:pPr>
      <w:r w:rsidRPr="00764EFE">
        <w:rPr>
          <w:rFonts w:ascii="Times New Roman" w:hAnsi="Times New Roman" w:cs="Times New Roman"/>
          <w:b/>
          <w:bCs/>
          <w:sz w:val="28"/>
          <w:szCs w:val="28"/>
        </w:rPr>
        <w:t xml:space="preserve">4.2.1.1. </w:t>
      </w:r>
      <w:r w:rsidR="00214C2B" w:rsidRPr="00764EFE">
        <w:rPr>
          <w:rFonts w:ascii="Times New Roman" w:hAnsi="Times New Roman" w:cs="Times New Roman"/>
          <w:b/>
          <w:bCs/>
          <w:sz w:val="28"/>
          <w:szCs w:val="28"/>
        </w:rPr>
        <w:t>Age</w:t>
      </w:r>
    </w:p>
    <w:p w14:paraId="004B07FF" w14:textId="6BF1A093" w:rsidR="00354E2C" w:rsidRPr="001B170D" w:rsidRDefault="00354E2C"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L’âge moyen des patients reçus en consultation était de </w:t>
      </w:r>
      <w:r w:rsidR="00EA5DE3" w:rsidRPr="001B170D">
        <w:rPr>
          <w:rFonts w:ascii="Times New Roman" w:hAnsi="Times New Roman" w:cs="Times New Roman"/>
          <w:sz w:val="28"/>
          <w:szCs w:val="28"/>
        </w:rPr>
        <w:t>35</w:t>
      </w:r>
      <w:r w:rsidRPr="001B170D">
        <w:rPr>
          <w:rFonts w:ascii="Times New Roman" w:hAnsi="Times New Roman" w:cs="Times New Roman"/>
          <w:sz w:val="28"/>
          <w:szCs w:val="28"/>
        </w:rPr>
        <w:t xml:space="preserve"> ans avec un </w:t>
      </w:r>
      <w:commentRangeStart w:id="675"/>
      <w:r w:rsidRPr="001B170D">
        <w:rPr>
          <w:rFonts w:ascii="Times New Roman" w:hAnsi="Times New Roman" w:cs="Times New Roman"/>
          <w:sz w:val="28"/>
          <w:szCs w:val="28"/>
        </w:rPr>
        <w:t xml:space="preserve">écart type compris entre </w:t>
      </w:r>
      <w:r w:rsidR="00EA5DE3" w:rsidRPr="001B170D">
        <w:rPr>
          <w:rFonts w:ascii="Times New Roman" w:hAnsi="Times New Roman" w:cs="Times New Roman"/>
          <w:sz w:val="28"/>
          <w:szCs w:val="28"/>
        </w:rPr>
        <w:t>28</w:t>
      </w:r>
      <w:r w:rsidRPr="001B170D">
        <w:rPr>
          <w:rFonts w:ascii="Times New Roman" w:hAnsi="Times New Roman" w:cs="Times New Roman"/>
          <w:sz w:val="28"/>
          <w:szCs w:val="28"/>
        </w:rPr>
        <w:t xml:space="preserve"> et </w:t>
      </w:r>
      <w:r w:rsidR="00EA5DE3" w:rsidRPr="001B170D">
        <w:rPr>
          <w:rFonts w:ascii="Times New Roman" w:hAnsi="Times New Roman" w:cs="Times New Roman"/>
          <w:sz w:val="28"/>
          <w:szCs w:val="28"/>
        </w:rPr>
        <w:t>40</w:t>
      </w:r>
      <w:r w:rsidRPr="001B170D">
        <w:rPr>
          <w:rFonts w:ascii="Times New Roman" w:hAnsi="Times New Roman" w:cs="Times New Roman"/>
          <w:sz w:val="28"/>
          <w:szCs w:val="28"/>
        </w:rPr>
        <w:t xml:space="preserve"> ans. </w:t>
      </w:r>
      <w:commentRangeEnd w:id="675"/>
      <w:r w:rsidR="000120F3">
        <w:rPr>
          <w:rStyle w:val="Marquedecommentaire"/>
        </w:rPr>
        <w:commentReference w:id="675"/>
      </w:r>
      <w:r w:rsidRPr="001B170D">
        <w:rPr>
          <w:rFonts w:ascii="Times New Roman" w:hAnsi="Times New Roman" w:cs="Times New Roman"/>
          <w:sz w:val="28"/>
          <w:szCs w:val="28"/>
        </w:rPr>
        <w:t xml:space="preserve">Ces résultats sont comparables à ceux rapportés par </w:t>
      </w:r>
      <w:r w:rsidR="00250193" w:rsidRPr="001B170D">
        <w:rPr>
          <w:rFonts w:ascii="Times New Roman" w:hAnsi="Times New Roman" w:cs="Times New Roman"/>
          <w:sz w:val="28"/>
          <w:szCs w:val="28"/>
        </w:rPr>
        <w:t>Dessinioti</w:t>
      </w:r>
      <w:r w:rsidRPr="001B170D">
        <w:rPr>
          <w:rFonts w:ascii="Times New Roman" w:hAnsi="Times New Roman" w:cs="Times New Roman"/>
          <w:sz w:val="28"/>
          <w:szCs w:val="28"/>
        </w:rPr>
        <w:t xml:space="preserve"> et al. en </w:t>
      </w:r>
      <w:r w:rsidR="00250193" w:rsidRPr="001B170D">
        <w:rPr>
          <w:rFonts w:ascii="Times New Roman" w:hAnsi="Times New Roman" w:cs="Times New Roman"/>
          <w:sz w:val="28"/>
          <w:szCs w:val="28"/>
        </w:rPr>
        <w:t xml:space="preserve">Grèce </w:t>
      </w:r>
      <w:r w:rsidRPr="001B170D">
        <w:rPr>
          <w:rFonts w:ascii="Times New Roman" w:hAnsi="Times New Roman" w:cs="Times New Roman"/>
          <w:sz w:val="28"/>
          <w:szCs w:val="28"/>
        </w:rPr>
        <w:t>en 20</w:t>
      </w:r>
      <w:r w:rsidR="00A378EE" w:rsidRPr="001B170D">
        <w:rPr>
          <w:rFonts w:ascii="Times New Roman" w:hAnsi="Times New Roman" w:cs="Times New Roman"/>
          <w:sz w:val="28"/>
          <w:szCs w:val="28"/>
        </w:rPr>
        <w:t>17</w:t>
      </w:r>
      <w:ins w:id="676" w:author="NANSSEU NJINGANG, Jobert Richie" w:date="2025-10-30T17:20:00Z" w16du:dateUtc="2025-10-30T15:20:00Z">
        <w:r w:rsidR="000120F3">
          <w:rPr>
            <w:rFonts w:ascii="Times New Roman" w:hAnsi="Times New Roman" w:cs="Times New Roman"/>
            <w:sz w:val="28"/>
            <w:szCs w:val="28"/>
          </w:rPr>
          <w:t xml:space="preserve"> </w:t>
        </w:r>
      </w:ins>
      <w:r w:rsidR="00A378EE"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{"citationID":"fNgujDMm","properties":{"formattedCitation":"[98]","plainCitation":"[98]","noteIndex":0},"citationItems":[{"id":1127,"uris":["http://zotero.org/users/local/EhEbXidg/items/G3ZRN9XB"],"itemData":{"id":1127,"type":"article-journal","abstract":"A retrospective institutional study of the association of smoking with the severity of hidradenitis suppurativa","container-title":"Journal of dermatological science","DOI":"10.1016/j.jdermsci.2017.04.006","ISSN":"1873-569X","issue":"2","language":"en","note":"publisher: J Dermatol Sci\nPMID: 28442193","source":"pubmed.ncbi.nlm.nih.gov","title":"A retrospective institutional study of the association of smoking with the severity of hidradenitis suppurativa","URL":"https://pubmed.ncbi.nlm.nih.gov/28442193/","volume":"87","author":[{"family":"C","given":"Dessinioti"},{"family":"C","given":"Zisimou"},{"family":"V","given":"Tzanetakou"},{"family":"G","given":"Ntritsos"},{"family":"G","given":"Kontochristopoulos"},{"family":"C","given":"Antoniou"}],"accessed":{"date-parts":[["2025",10,24]]},"issued":{"date-parts":[["2017",8]]}}}],"schema":"https://github.com/citation-style-language/schema/raw/master/csl-citation.json"} </w:instrText>
      </w:r>
      <w:r w:rsidR="00A378EE"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[98]</w:t>
      </w:r>
      <w:r w:rsidR="00A378EE" w:rsidRPr="001B170D">
        <w:rPr>
          <w:rFonts w:ascii="Times New Roman" w:hAnsi="Times New Roman" w:cs="Times New Roman"/>
          <w:sz w:val="28"/>
          <w:szCs w:val="28"/>
        </w:rPr>
        <w:fldChar w:fldCharType="end"/>
      </w:r>
      <w:r w:rsidRPr="001B170D">
        <w:rPr>
          <w:rFonts w:ascii="Times New Roman" w:hAnsi="Times New Roman" w:cs="Times New Roman"/>
          <w:sz w:val="28"/>
          <w:szCs w:val="28"/>
        </w:rPr>
        <w:t xml:space="preserve"> . </w:t>
      </w:r>
      <w:r w:rsidR="00250193" w:rsidRPr="001B170D">
        <w:rPr>
          <w:rFonts w:ascii="Times New Roman" w:hAnsi="Times New Roman" w:cs="Times New Roman"/>
          <w:sz w:val="28"/>
          <w:szCs w:val="28"/>
        </w:rPr>
        <w:t xml:space="preserve">Cette moyenne est supérieure à celle de Alsadhan et al. en Arabie Saoudite en 2022 qui rapportait une moyenne </w:t>
      </w:r>
      <w:r w:rsidR="00862E00" w:rsidRPr="001B170D">
        <w:rPr>
          <w:rFonts w:ascii="Times New Roman" w:hAnsi="Times New Roman" w:cs="Times New Roman"/>
          <w:sz w:val="28"/>
          <w:szCs w:val="28"/>
        </w:rPr>
        <w:t>d’âge</w:t>
      </w:r>
      <w:r w:rsidR="00250193" w:rsidRPr="001B170D">
        <w:rPr>
          <w:rFonts w:ascii="Times New Roman" w:hAnsi="Times New Roman" w:cs="Times New Roman"/>
          <w:sz w:val="28"/>
          <w:szCs w:val="28"/>
        </w:rPr>
        <w:t xml:space="preserve"> de </w:t>
      </w:r>
      <w:r w:rsidR="00862E00" w:rsidRPr="001B170D">
        <w:rPr>
          <w:rFonts w:ascii="Times New Roman" w:hAnsi="Times New Roman" w:cs="Times New Roman"/>
          <w:sz w:val="28"/>
          <w:szCs w:val="28"/>
        </w:rPr>
        <w:lastRenderedPageBreak/>
        <w:t>27ans</w:t>
      </w:r>
      <w:ins w:id="677" w:author="NANSSEU NJINGANG, Jobert Richie" w:date="2025-10-30T17:20:00Z" w16du:dateUtc="2025-10-30T15:20:00Z">
        <w:r w:rsidR="000120F3">
          <w:rPr>
            <w:rFonts w:ascii="Times New Roman" w:hAnsi="Times New Roman" w:cs="Times New Roman"/>
            <w:sz w:val="28"/>
            <w:szCs w:val="28"/>
          </w:rPr>
          <w:t xml:space="preserve"> </w:t>
        </w:r>
      </w:ins>
      <w:r w:rsidR="002663C2"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{"citationID":"wehY26mT","properties":{"formattedCitation":"[36]","plainCitation":"[36]","noteIndex":0},"citationItems":[{"id":927,"uris":["http://zotero.org/users/local/EhEbXidg/items/RU2MAWNJ"],"itemData":{"id":927,"type":"article-journal","abstract":"Background Hidradenitis suppurativa (HS) is a chronic and recurrent inflammatory disease with a global prevalence of 14%, characterized by multiple painful nodules, abscesses, and fistulas that form scars in intertriginous regions (i.e., inguinal, axillary, mammary). HS is a complex and debilitating disease with a negative impact on quality of life. We aim to determine the prevalence, clinical features, risk factors, and comorbidities of HS.\nMethodology A retrospective, descriptive, cross-sectional study was conducted in King Abdulaziz Medical City from 2016 to 2020. Information of all confirmed cases of HS was extracted via computerized medical records. Data analysis was performed using SPSS version 24 (IBM Corp., Armonk, NY, USA). Categorical data were calculated based on frequency and percentage using the chi-square test to obtain p-values.\nResults Our initial search yielded 196 cases, of which 13 were excluded due to incomplete medical information. The prevalence of HS was 1.29%. The mean age was 27 years, with a male predominance. More than one-third of our patients were morbidly obese, and most of the patients were in Hurley stage 1 of both genders. The most commonly affected area was the axilla, followed by the inguinal area. The most common coexisting disease was diabetes mellitus type 2, followed by lipid disorders and acne.\nConclusions This study documents the common demographic and clinical features of HS. It is a challenging disease in terms of detection and management, and it is critical to raise awareness among the public and physicians to minimize the devastating impact on HS patients.","container-title":"Cureus","DOI":"10.7759/cureus.23029","ISSN":"2168-8184","language":"en","source":"DOI.org (Crossref)","title":"Hidradenitis Suppurativa: Estimated Prevalence, Clinical Features, and Risk Factors in Riyadh, Saudi Arabia","title-short":"Hidradenitis Suppurativa","URL":"https://www.cureus.com/articles/88101-hidradenitis-suppurativa-estimated-prevalence-clinical-features-and-risk-factors-in-riyadh-saudi-arabia","author":[{"family":"Alsadhan","given":"Haifa"},{"family":"Alfawzan","given":"Abdulrahman I"},{"family":"Yaqoub","given":"Amirah"},{"family":"Almoneef","given":"Alyah"},{"family":"Almohideb","given":"Mohammad"}],"accessed":{"date-parts":[["2025",10,12]]},"issued":{"date-parts":[["2022",3,10]]}}}],"schema":"https://github.com/citation-style-language/schema/raw/master/csl-citation.json"} </w:instrText>
      </w:r>
      <w:r w:rsidR="002663C2"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[36]</w:t>
      </w:r>
      <w:r w:rsidR="002663C2" w:rsidRPr="001B170D">
        <w:rPr>
          <w:rFonts w:ascii="Times New Roman" w:hAnsi="Times New Roman" w:cs="Times New Roman"/>
          <w:sz w:val="28"/>
          <w:szCs w:val="28"/>
        </w:rPr>
        <w:fldChar w:fldCharType="end"/>
      </w:r>
      <w:r w:rsidR="00250193" w:rsidRPr="001B170D">
        <w:rPr>
          <w:rFonts w:ascii="Times New Roman" w:hAnsi="Times New Roman" w:cs="Times New Roman"/>
          <w:sz w:val="28"/>
          <w:szCs w:val="28"/>
        </w:rPr>
        <w:t xml:space="preserve">. </w:t>
      </w:r>
      <w:r w:rsidR="00A15262" w:rsidRPr="001B170D">
        <w:rPr>
          <w:rFonts w:ascii="Times New Roman" w:hAnsi="Times New Roman" w:cs="Times New Roman"/>
          <w:sz w:val="28"/>
          <w:szCs w:val="28"/>
        </w:rPr>
        <w:t>C</w:t>
      </w:r>
      <w:r w:rsidR="004F16AD" w:rsidRPr="001B170D">
        <w:rPr>
          <w:rFonts w:ascii="Times New Roman" w:hAnsi="Times New Roman" w:cs="Times New Roman"/>
          <w:sz w:val="28"/>
          <w:szCs w:val="28"/>
        </w:rPr>
        <w:t>ette différence pourrait s’expliquer par plusieurs facteurs. D’une part, la taille plus réduite de notre échantillon pourrait influencer la moyenne observée. D’autre</w:t>
      </w:r>
      <w:r w:rsidR="0099729A">
        <w:rPr>
          <w:rFonts w:ascii="Times New Roman" w:hAnsi="Times New Roman" w:cs="Times New Roman"/>
          <w:sz w:val="28"/>
          <w:szCs w:val="28"/>
        </w:rPr>
        <w:t xml:space="preserve"> </w:t>
      </w:r>
      <w:r w:rsidR="004F16AD" w:rsidRPr="001B170D">
        <w:rPr>
          <w:rFonts w:ascii="Times New Roman" w:hAnsi="Times New Roman" w:cs="Times New Roman"/>
          <w:sz w:val="28"/>
          <w:szCs w:val="28"/>
        </w:rPr>
        <w:t xml:space="preserve">part, </w:t>
      </w:r>
      <w:r w:rsidR="004F16AD" w:rsidRPr="001B170D">
        <w:rPr>
          <w:rFonts w:ascii="Times New Roman" w:hAnsi="Times New Roman" w:cs="Times New Roman"/>
          <w:sz w:val="28"/>
          <w:szCs w:val="28"/>
        </w:rPr>
        <w:br/>
      </w:r>
      <w:commentRangeStart w:id="678"/>
      <w:r w:rsidR="00940BAD" w:rsidRPr="001B170D">
        <w:rPr>
          <w:rFonts w:ascii="Times New Roman" w:hAnsi="Times New Roman" w:cs="Times New Roman"/>
          <w:sz w:val="28"/>
          <w:szCs w:val="28"/>
        </w:rPr>
        <w:t xml:space="preserve">il </w:t>
      </w:r>
      <w:r w:rsidR="006E3A4A" w:rsidRPr="001B170D">
        <w:rPr>
          <w:rFonts w:ascii="Times New Roman" w:hAnsi="Times New Roman" w:cs="Times New Roman"/>
          <w:sz w:val="28"/>
          <w:szCs w:val="28"/>
        </w:rPr>
        <w:t>est possible</w:t>
      </w:r>
      <w:r w:rsidR="004F16AD" w:rsidRPr="001B170D">
        <w:rPr>
          <w:rFonts w:ascii="Times New Roman" w:hAnsi="Times New Roman" w:cs="Times New Roman"/>
          <w:sz w:val="28"/>
          <w:szCs w:val="28"/>
        </w:rPr>
        <w:t xml:space="preserve"> que les habitudes culturelles et les conditions socio-économiques jouent un rôle, notamment dans l’accès au diagnostic spécialisé et la perception initiale des lésions cutanées comme bénignes ou honteuses, retardant ainsi la prise en charge</w:t>
      </w:r>
      <w:r w:rsidR="00D147C9" w:rsidRPr="001B170D">
        <w:rPr>
          <w:rFonts w:ascii="Times New Roman" w:hAnsi="Times New Roman" w:cs="Times New Roman"/>
          <w:sz w:val="28"/>
          <w:szCs w:val="28"/>
        </w:rPr>
        <w:t>.</w:t>
      </w:r>
      <w:commentRangeEnd w:id="678"/>
      <w:r w:rsidR="00AB1633">
        <w:rPr>
          <w:rStyle w:val="Marquedecommentaire"/>
        </w:rPr>
        <w:commentReference w:id="678"/>
      </w:r>
    </w:p>
    <w:p w14:paraId="2E1AFA5B" w14:textId="0454C479" w:rsidR="00D36DD0" w:rsidRPr="00764EFE" w:rsidRDefault="004E419A" w:rsidP="001B170D">
      <w:pPr>
        <w:spacing w:line="360" w:lineRule="auto"/>
        <w:jc w:val="both"/>
        <w:rPr>
          <w:rFonts w:ascii="Times New Roman" w:hAnsi="Times New Roman" w:cs="Times New Roman"/>
          <w:b/>
          <w:bCs/>
          <w:sz w:val="28"/>
          <w:szCs w:val="28"/>
        </w:rPr>
      </w:pPr>
      <w:r w:rsidRPr="00764EFE">
        <w:rPr>
          <w:rFonts w:ascii="Times New Roman" w:hAnsi="Times New Roman" w:cs="Times New Roman"/>
          <w:b/>
          <w:bCs/>
          <w:sz w:val="28"/>
          <w:szCs w:val="28"/>
        </w:rPr>
        <w:t xml:space="preserve">4.2.1.2. </w:t>
      </w:r>
      <w:r w:rsidR="00D36DD0" w:rsidRPr="00764EFE">
        <w:rPr>
          <w:rFonts w:ascii="Times New Roman" w:hAnsi="Times New Roman" w:cs="Times New Roman"/>
          <w:b/>
          <w:bCs/>
          <w:sz w:val="28"/>
          <w:szCs w:val="28"/>
        </w:rPr>
        <w:t>Sexe</w:t>
      </w:r>
    </w:p>
    <w:p w14:paraId="0259DDCB" w14:textId="23CCFB9B" w:rsidR="006D1B26" w:rsidRPr="001B170D" w:rsidRDefault="00D147C9"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Dans notre série, on observ</w:t>
      </w:r>
      <w:ins w:id="679" w:author="NANSSEU NJINGANG, Jobert Richie" w:date="2025-10-30T17:21:00Z" w16du:dateUtc="2025-10-30T15:21:00Z">
        <w:r w:rsidR="00AB1633">
          <w:rPr>
            <w:rFonts w:ascii="Times New Roman" w:hAnsi="Times New Roman" w:cs="Times New Roman"/>
            <w:sz w:val="28"/>
            <w:szCs w:val="28"/>
          </w:rPr>
          <w:t>e</w:t>
        </w:r>
      </w:ins>
      <w:del w:id="680" w:author="NANSSEU NJINGANG, Jobert Richie" w:date="2025-10-30T17:21:00Z" w16du:dateUtc="2025-10-30T15:21:00Z">
        <w:r w:rsidRPr="001B170D" w:rsidDel="00AB1633">
          <w:rPr>
            <w:rFonts w:ascii="Times New Roman" w:hAnsi="Times New Roman" w:cs="Times New Roman"/>
            <w:sz w:val="28"/>
            <w:szCs w:val="28"/>
          </w:rPr>
          <w:delText>ait</w:delText>
        </w:r>
      </w:del>
      <w:r w:rsidRPr="001B170D">
        <w:rPr>
          <w:rFonts w:ascii="Times New Roman" w:hAnsi="Times New Roman" w:cs="Times New Roman"/>
          <w:sz w:val="28"/>
          <w:szCs w:val="28"/>
        </w:rPr>
        <w:t xml:space="preserve"> une prédominance féminine avec 59,2 % de femmes contre 40,8 % d’hommes, soit une sex-ratio de 0,69 en faveur des femmes. Cette tendance concorde avec plusieurs études </w:t>
      </w:r>
      <w:del w:id="681" w:author="NANSSEU NJINGANG, Jobert Richie" w:date="2025-10-30T17:21:00Z" w16du:dateUtc="2025-10-30T15:21:00Z">
        <w:r w:rsidRPr="001B170D" w:rsidDel="00AB1633">
          <w:rPr>
            <w:rFonts w:ascii="Times New Roman" w:hAnsi="Times New Roman" w:cs="Times New Roman"/>
            <w:sz w:val="28"/>
            <w:szCs w:val="28"/>
          </w:rPr>
          <w:delText xml:space="preserve">internationales </w:delText>
        </w:r>
      </w:del>
      <w:r w:rsidRPr="001B170D">
        <w:rPr>
          <w:rFonts w:ascii="Times New Roman" w:hAnsi="Times New Roman" w:cs="Times New Roman"/>
          <w:sz w:val="28"/>
          <w:szCs w:val="28"/>
        </w:rPr>
        <w:t xml:space="preserve">qui rapportent également une fréquence plus élevée de la maladie de Verneuil chez les femmes, notamment celles </w:t>
      </w:r>
      <w:commentRangeStart w:id="682"/>
      <w:r w:rsidRPr="001B170D">
        <w:rPr>
          <w:rFonts w:ascii="Times New Roman" w:hAnsi="Times New Roman" w:cs="Times New Roman"/>
          <w:sz w:val="28"/>
          <w:szCs w:val="28"/>
        </w:rPr>
        <w:t>de Revuz et al. (2008</w:t>
      </w:r>
      <w:r w:rsidR="006D1B26" w:rsidRPr="001B170D">
        <w:rPr>
          <w:rFonts w:ascii="Times New Roman" w:hAnsi="Times New Roman" w:cs="Times New Roman"/>
          <w:sz w:val="28"/>
          <w:szCs w:val="28"/>
        </w:rPr>
        <w:t>)</w:t>
      </w:r>
      <w:r w:rsidRPr="001B170D">
        <w:rPr>
          <w:rFonts w:ascii="Times New Roman" w:hAnsi="Times New Roman" w:cs="Times New Roman"/>
          <w:sz w:val="28"/>
          <w:szCs w:val="28"/>
        </w:rPr>
        <w:t xml:space="preserve"> et Saunte et Jemec (2017)</w:t>
      </w:r>
      <w:r w:rsidR="006D1B26"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{"citationID":"b3tw2brt","properties":{"formattedCitation":"[94,96]","plainCitation":"[94,96]","noteIndex":0},"citationItems":[{"id":1140,"uris":["http://zotero.org/users/local/EhEbXidg/items/VSKEXIXS"],"itemData":{"id":1140,"type":"article-journal","abstract":"IMPORTANCE: Hidradenitis suppurativa (HS) is relatively common, with the prevalence of 0.05% to 4.10%, yet many patients receive inadequate treatment.\nOBJECTIVE: To review the diagnosis, epidemiology, and treatment of HS with an emphasis on advances in the last 5 years.\nEVIDENCE REVIEW: A literature search was conducted using PubMed, MEDLINE (Medical Subject Headings [MeSH]), and EMBASE to include recently published treatment studies (searched from September 1, 2011, to May 1, 2017). Reviews, guidelines, conference abstracts, and studies with less than 10 patients were excluded. Furthermore, internet searches for guidelines on hidradenitis suppurativa using Baidu, Bing, Google, and Qwant browsers were performed.\nFINDINGS: The diagnosis of HS is made by lesion morphology (nodules, abscesses, tunnels, and scars), location (axillae, inframammary folds, groin, perigenital, or perineal), and lesion progression (2 recurrences within 6 months or chronic or persistent lesions for ≥3 months). HS is more common than was previously thought based on epidemiological analysis (0.05%-4.10%). Disability from HS can be significant. Patients with HS may have significant comorbidities (eg, obesity, metabolic syndrome, diabetes, and arthritis) and increased all-cause mortality (incidence rate ratio, 1.35 [95% CI, 1.15-1.59]). Antibiotic treatment with combinations of clindamycin and rifampicin, or ertapenem followed by combination rifampicin, moxifloxacin, and metronidazole for 6 months is effective. Adalimumab is effective in a significant proportion of patients and treatment with IL-1 and IL-12 receptor subunit beta 1 (Rb1) antibodies may also be useful. Tissue-sparing surgical techniques and carbon dioxide laser treatments also are available, but the evidence on clinical outcomes with these approaches is limited.\nCONCLUSIONS AND RELEVANCE: Hidradenitis suppurativa is more common than previously thought and may be treated by an array of pharmacological and surgical techniques. Hidradenitis suppurativa should be considered in the differential diagnosis of nodular lesions or sinus tracts present in the axillae, groin, perineal, and mammillary fold regions.","container-title":"JAMA","DOI":"10.1001/jama.2017.16691","ISSN":"1538-3598","issue":"20","journalAbbreviation":"JAMA","language":"eng","note":"PMID: 29183082","page":"2019-2032","source":"PubMed","title":"Hidradenitis Suppurativa: Advances in Diagnosis and Treatment","title-short":"Hidradenitis Suppurativa","volume":"318","author":[{"family":"Saunte","given":"Ditte Marie Lindhardt"},{"family":"Jemec","given":"Gregor Borut Ernst"}],"issued":{"date-parts":[["2017",11,28]]}}},{"id":797,"uris":["http://zotero.org/users/local/EhEbXidg/items/5T3R4UM8"],"itemData":{"id":797,"type":"article-journal","abstract":"Hidradenitis suppurativa is a chronic disease characterized by recurrent, painful, deep-seated, rounded nodules and abscesses of apocrine gland-bearing skin. Subsequent suppuration, sinus tracts and hypertrophic scarring are its main features. Onset is usually after puberty, although it is most common during the third decade and may persist in old age. The disease tends to be chronic and may develop to subcutaneous extension leading to indurations, sinus, and fistula having a profound impact on the quality of life. The prevalence is 1% in several studies. Axillary and inguinal involvement is more common in females; peri-anal and buttocks localizations are prevalent in males. The exact aetiology remains unknown. The primary event is a follicular occlusion with secondary inflammation, infection and destruction of the pilo-sebaceo-apocrine apparatus and extension to the adjacent sub-cutaneous tissue. Infection is common. Smoking may be a triggering factor. Obesity aggravates the discomfort. Differential diagnostic includes Crohn's disease, nodular acne and furonculosis. The main complications are arthropathy, carcinoma. Treatment depends upon the stage of the disease. Early nodular lesions may be treated by antibiotics for acute stage; long-term antibiotics, zinc salts may be useful as maintenance treatment; anti-TNF drugs have been used in severe cases; systemic steroids, estrogens, anti-androgens, retinoids have been used as options with limited success. Surgical treatment includes incision with or without drainage for limited abscesses; limited excisions are used for locally recurring draining sinuses. Total wide excision and healing with secondary intention or flaps and grafts is the only curative procedure in case of advanced disease.","container-title":"Journal of the European Academy of Dermatology and Venereology: JEADV","DOI":"10.1111/j.1468-3083.2009.03356.x","ISSN":"1468-3083","issue":"9","journalAbbreviation":"J Eur Acad Dermatol Venereol","language":"eng","note":"PMID: 19682181","page":"985-998","source":"PubMed","title":"Hidradenitis suppurativa","volume":"23","author":[{"family":"Revuz","given":"J."}],"issued":{"date-parts":[["2009",9]]}}}],"schema":"https://github.com/citation-style-language/schema/raw/master/csl-citation.json"} </w:instrText>
      </w:r>
      <w:r w:rsidR="006D1B26"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[94,96]</w:t>
      </w:r>
      <w:r w:rsidR="006D1B26"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commentRangeEnd w:id="682"/>
      <w:r w:rsidR="00AB1633">
        <w:rPr>
          <w:rStyle w:val="Marquedecommentaire"/>
        </w:rPr>
        <w:commentReference w:id="682"/>
      </w:r>
      <w:r w:rsidRPr="001B170D">
        <w:rPr>
          <w:rFonts w:ascii="Times New Roman" w:hAnsi="Times New Roman" w:cs="Times New Roman"/>
          <w:sz w:val="28"/>
          <w:szCs w:val="28"/>
        </w:rPr>
        <w:t xml:space="preserve"> </w:t>
      </w:r>
      <w:r w:rsidR="00D5384F" w:rsidRPr="001B170D">
        <w:rPr>
          <w:rFonts w:ascii="Times New Roman" w:hAnsi="Times New Roman" w:cs="Times New Roman"/>
          <w:sz w:val="28"/>
          <w:szCs w:val="28"/>
        </w:rPr>
        <w:t xml:space="preserve">Cette prédominance </w:t>
      </w:r>
      <w:commentRangeStart w:id="683"/>
      <w:r w:rsidR="00D5384F" w:rsidRPr="001B170D">
        <w:rPr>
          <w:rFonts w:ascii="Times New Roman" w:hAnsi="Times New Roman" w:cs="Times New Roman"/>
          <w:sz w:val="28"/>
          <w:szCs w:val="28"/>
        </w:rPr>
        <w:t xml:space="preserve">féminine pourrait s’expliquer </w:t>
      </w:r>
      <w:r w:rsidR="0099729A">
        <w:rPr>
          <w:rFonts w:ascii="Times New Roman" w:hAnsi="Times New Roman" w:cs="Times New Roman"/>
          <w:sz w:val="28"/>
          <w:szCs w:val="28"/>
        </w:rPr>
        <w:t>d’une</w:t>
      </w:r>
      <w:r w:rsidR="00D5384F" w:rsidRPr="001B170D">
        <w:rPr>
          <w:rFonts w:ascii="Times New Roman" w:hAnsi="Times New Roman" w:cs="Times New Roman"/>
          <w:sz w:val="28"/>
          <w:szCs w:val="28"/>
        </w:rPr>
        <w:t xml:space="preserve"> part</w:t>
      </w:r>
      <w:r w:rsidR="0099729A">
        <w:rPr>
          <w:rFonts w:ascii="Times New Roman" w:hAnsi="Times New Roman" w:cs="Times New Roman"/>
          <w:sz w:val="28"/>
          <w:szCs w:val="28"/>
        </w:rPr>
        <w:t xml:space="preserve"> par le fait que</w:t>
      </w:r>
      <w:del w:id="684" w:author="NANSSEU NJINGANG, Jobert Richie" w:date="2025-10-30T17:22:00Z" w16du:dateUtc="2025-10-30T15:22:00Z">
        <w:r w:rsidR="0099729A" w:rsidDel="00AB1633">
          <w:rPr>
            <w:rFonts w:ascii="Times New Roman" w:hAnsi="Times New Roman" w:cs="Times New Roman"/>
            <w:sz w:val="28"/>
            <w:szCs w:val="28"/>
          </w:rPr>
          <w:delText xml:space="preserve"> </w:delText>
        </w:r>
      </w:del>
      <w:r w:rsidR="00D5384F" w:rsidRPr="001B170D">
        <w:rPr>
          <w:rFonts w:ascii="Times New Roman" w:hAnsi="Times New Roman" w:cs="Times New Roman"/>
          <w:sz w:val="28"/>
          <w:szCs w:val="28"/>
        </w:rPr>
        <w:t xml:space="preserve"> les femmes sont généralement plus attentives à leur apparence physique et à leur santé cutanée, ce qui les incite davantage à consulter pour des affections dermatologiques, qu’elles soient esthétiques ou médicales. </w:t>
      </w:r>
      <w:commentRangeEnd w:id="683"/>
      <w:r w:rsidR="00AB1633">
        <w:rPr>
          <w:rStyle w:val="Marquedecommentaire"/>
        </w:rPr>
        <w:commentReference w:id="683"/>
      </w:r>
      <w:r w:rsidR="00D5384F" w:rsidRPr="001B170D">
        <w:rPr>
          <w:rFonts w:ascii="Times New Roman" w:hAnsi="Times New Roman" w:cs="Times New Roman"/>
          <w:sz w:val="28"/>
          <w:szCs w:val="28"/>
        </w:rPr>
        <w:t>D’autre part, des facteurs hormonaux semblent intervenir : les androgènes influencent la kératinisation folliculaire et la production de sébum, tandis que les œstrogènes exercent un effet anti-inflammatoire et immunomodulateur</w:t>
      </w:r>
      <w:ins w:id="685" w:author="NANSSEU NJINGANG, Jobert Richie" w:date="2025-10-30T17:22:00Z" w16du:dateUtc="2025-10-30T15:22:00Z">
        <w:r w:rsidR="00AB1633">
          <w:rPr>
            <w:rFonts w:ascii="Times New Roman" w:hAnsi="Times New Roman" w:cs="Times New Roman"/>
            <w:sz w:val="28"/>
            <w:szCs w:val="28"/>
          </w:rPr>
          <w:t xml:space="preserve"> </w:t>
        </w:r>
      </w:ins>
      <w:r w:rsidR="00B9152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{"citationID":"9yIEdMIw","properties":{"formattedCitation":"[29,33]","plainCitation":"[29,33]","noteIndex":0},"citationItems":[{"id":935,"uris":["http://zotero.org/users/local/EhEbXidg/items/FP6P9UZL"],"itemData":{"id":935,"type":"article-journal","abstract":"Hidradenitis suppurativa is a cutaneous chronic inflammatory disease that is estimated to affect about 1% of the population and caused pain, malodorous discharge, disfigurement, and poor quality of life with psychosocial problems. The typical features are recurrent painful nodules, abscesses, and sinus tracts on the axillae, groins, gluteal areas, and anogenital regions since postpuberty. Smoking and obesity are two major triggering factors of hidradenitis suppurativa. Women are prone to have hidradenitis suppurativa than men in Western countries, but the male-to-female ratio is reversed in oriental countries. The disease severity can be affected by menstruation, pregnancy, and menopause. Furthermore, the phenotypes are different among men and women with hidradenitis suppurativa. Men are prone to have buttock involvement while women are prone to have axillary, groins, and submammary lesions. This review introduces the skin appendages and pathophysiology of hidradenitis suppurativa and then focuses on the sex difference and the effects of sex hormones on hidradenitis suppurativa and current hormone-associated treatments.","container-title":"The Chinese Journal of Physiology","DOI":"10.4103/cjp.cjp_67_21","ISSN":"0304-4920","issue":"6","journalAbbreviation":"Chin J Physiol","language":"eng","note":"PMID: 34975118","page":"257-265","source":"PubMed","title":"Hidradenitis suppurativa: Disease pathophysiology and sex hormones","title-short":"Hidradenitis suppurativa","volume":"64","author":[{"family":"Chu","given":"Chia-Bao"},{"family":"Yang","given":"Chao-Chun"},{"family":"Tsai","given":"Shaw-Jenq"}],"issued":{"date-parts":[["2021"]]}}},{"id":913,"uris":["http://zotero.org/users/local/EhEbXidg/items/83UASL6E"],"itemData":{"id":913,"type":"article-journal","abstract":"The follicular occlusion tetrad complex encompasses several entities (hidradenitis suppurativa, acne conglobata, dissecting cellulitis of the scalp, and pilonidal cyst) that share common clinical features, risk factors, and pathophysiology. Follicular occlusion is a crucial triggering mechanism in the etiology in each of these disorders, leading to development of distinctive skin lesions such as deep-seated nodules, abscesses, comedones, and draining sinuses, often with accompanying scarring. Despite the fact that the follicular occlusion tetrad components manifest multiple similarities, they also exhibit many differences among themselves and require individual approaches and treatment.","container-title":"Clinics in Dermatology","DOI":"10.1016/j.clindermatol.2023.08.021","ISSN":"1879-1131","issue":"5","journalAbbreviation":"Clin Dermatol","language":"eng","note":"PMID: 37690621","page":"576-583","source":"PubMed","title":"Hidradenitis suppurativa and follicular occlusion syndrome: Where is the pathogenetic link?","title-short":"Hidradenitis suppurativa and follicular occlusion syndrome","volume":"41","author":[{"family":"Jastrząb","given":"Beata"},{"family":"Szepietowski","given":"Jacek C."},{"family":"Matusiak","given":"Łukasz"}],"issued":{"date-parts":[["2023"]]}}}],"schema":"https://github.com/citation-style-language/schema/raw/master/csl-citation.json"} </w:instrText>
      </w:r>
      <w:r w:rsidR="00B9152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[29,33]</w:t>
      </w:r>
      <w:r w:rsidR="00B91523" w:rsidRPr="001B170D">
        <w:rPr>
          <w:rFonts w:ascii="Times New Roman" w:hAnsi="Times New Roman" w:cs="Times New Roman"/>
          <w:sz w:val="28"/>
          <w:szCs w:val="28"/>
        </w:rPr>
        <w:fldChar w:fldCharType="end"/>
      </w:r>
      <w:r w:rsidR="00D5384F" w:rsidRPr="001B170D">
        <w:rPr>
          <w:rFonts w:ascii="Times New Roman" w:hAnsi="Times New Roman" w:cs="Times New Roman"/>
          <w:sz w:val="28"/>
          <w:szCs w:val="28"/>
        </w:rPr>
        <w:t>.</w:t>
      </w:r>
      <w:r w:rsidR="00AC00BA" w:rsidRPr="001B170D">
        <w:rPr>
          <w:rFonts w:ascii="Times New Roman" w:hAnsi="Times New Roman" w:cs="Times New Roman"/>
          <w:sz w:val="28"/>
          <w:szCs w:val="28"/>
        </w:rPr>
        <w:t xml:space="preserve"> Cependant, certaines études réalisées dans </w:t>
      </w:r>
      <w:commentRangeStart w:id="686"/>
      <w:r w:rsidR="00AC00BA" w:rsidRPr="001B170D">
        <w:rPr>
          <w:rFonts w:ascii="Times New Roman" w:hAnsi="Times New Roman" w:cs="Times New Roman"/>
          <w:sz w:val="28"/>
          <w:szCs w:val="28"/>
        </w:rPr>
        <w:t xml:space="preserve">d’autres contextes </w:t>
      </w:r>
      <w:commentRangeEnd w:id="686"/>
      <w:r w:rsidR="00AB1633">
        <w:rPr>
          <w:rStyle w:val="Marquedecommentaire"/>
        </w:rPr>
        <w:commentReference w:id="686"/>
      </w:r>
      <w:r w:rsidR="00AC00BA" w:rsidRPr="001B170D">
        <w:rPr>
          <w:rFonts w:ascii="Times New Roman" w:hAnsi="Times New Roman" w:cs="Times New Roman"/>
          <w:sz w:val="28"/>
          <w:szCs w:val="28"/>
        </w:rPr>
        <w:t xml:space="preserve">ont rapporté une tendance plus équilibrée ou une légère prédominance masculine </w:t>
      </w:r>
      <w:r w:rsidR="00AC00B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{"citationID":"oLEZYoTJ","properties":{"formattedCitation":"[15,99]","plainCitation":"[15,99]","noteIndex":0},"citationItems":[{"id":830,"uris":["http://zotero.org/users/local/EhEbXidg/items/D34VIGNW"],"itemData":{"id":830,"type":"article-journal","abstract":"Background: Epidemiologic hidradenitis suppurativa (HS) studies from Africa are lacking. This study aimed at uncovering the prevalence of HS in Lagos, Nigeria, to validate an HS screening questionnaire, and to contribute to the Global Hidradenitis Suppurativa Atlas (GHiSA). Methods: This was a cross-sectional study of 802 healthy adults accompanying their relations to the outpatient clinic of Family Medicine and Ophthalmology at the Lagos State University Teaching Hospital in Lagos, Nigeria, following ethical approval. Verbal and written consents were obtained prior to inclusion of study participants. The study was conducted using a validated screening questionnaire. Screen-positive and randomly selected screen-negative participants were clinically examined. Severity was categorized using the Hurley score. Results: The prevalence of HS in the sample was 2.2% (18/802; 95% CI: 1.4–3.5%) with no gender predominance. The mean age in the HS group was 34 years (IQR 28–42) and the median body mass index (BMI) of the HS patients was 27.0 (IQR 21.4–28.6). There was no significant difference in BMI between the HS and control group. The screening questionnaire had a sensitivity of 1 (18/18), specificity of 0.8 (20/25), positive predictive value of 0.8 (18/23), and a negative predictive value of 1 (20/20). The axilla was the predominant site of affection (66.7%), and all HS patients were classified as mild disease (Hurley score 1). Conclusion: The prevalence of HS in Lagos, Nigeria, was 2.2% and, in this population, BMI did not appear to be a risk factor. The axilla was the most affected site, and all patients had a mild disease severity (Hurley score 1). Finally, the HS screening questionnaire is a suitable tool in population surveys.","container-title":"Dermatology","DOI":"10.1159/000531561","ISSN":"1018-8665","issue":"5","journalAbbreviation":"Dermatology","page":"832-835","source":"Silverchair","title":"Prevalence of Hidradenitis Suppurativa in an African Population: Validation of a Screening Questionnaire in Lagos, Nigeria","title-short":"Prevalence of Hidradenitis Suppurativa in an African Population","volume":"239","author":[{"family":"Anaba","given":"Ehiaghe Lonia"},{"family":"Bouazzi","given":"Dorra"},{"family":"Ajayi","given":"Pelumi Victor"},{"family":"Aro","given":"Oluwapelumi Olumide"},{"family":"Boer","given":"Jurr"},{"family":"Jemec","given":"Gregor Borut Ernst"}],"issued":{"date-parts":[["2023",6,21]]}}},{"id":970,"uris":["http://zotero.org/users/local/EhEbXidg/items/YL9DE6XC"],"itemData":{"id":970,"type":"article-journal","abstract":"Background:\nHidradenitis suppurativa (HS) is a chronic, inflammatory, recurrent follicular disorder affecting apocrine gland bearing areas such as axillae, inframammary area and groin. Significant association of HS with metabolic derangements such as hypertension, obesity, hyperlipidemia and hyperinsulinemia has been found. There is dearth of literature on epidemiological and metabolic profile of HS in Indian subjects.\n\nAim:\nThe aim of this study is to assess abnormalities in the levels of fasting blood glucose, serum insulin, and lipid profile in patients with HS.\n\nPrimary Objective:\nTo assess the frequency of abnormal levels of fasting blood sugar, serum insulin and lipid profile in patients with HS. Secondary objectives: To assess the frequency of hypertension, raised basal metabolic index, polycystic ovarian syndrome, follicular disorder, erythrocyte sedimentation rate (ESR) and c-reactive protein (CRP) in patients with HS and to assess the severity of of clinical presentation HS using Hurley staging system.\n\nMethodology:\nThis is a retrospective record based study. Records of clinically diagnosed patients of HS, aged &gt; 18 years fulfilling the inclusion and exclusion criteria were analysed.\n\nResults:\nTotal 30 patients were recruited with 1:1 male to female ratio. Five (16.67%) cases fulfilled NCEP ATP III criteria for the diagnosis of metabolic syndrome. Statistically significant association was observed between severity of HS, in younger age group (&lt;20 years), moderate to severe BMI, fasting serum insulin, fasting total cholesterol and raised ESR.\n\nLimitations:\nThis is retrospective, hospital record based study with small sample size.\n\nConclusion:\nHolistic management of HS should be individualized according to need of patient and it should be combined approach including dermatologist, plastic surgeon, psychiatrist and dietician. We recommend an initial screening for derangements in metabolic profile in these patients for more effective management and preventing long term cardiovascular complications.","container-title":"Indian Journal of Dermatology","DOI":"10.4103/ijd.ijd_765_22","ISSN":"0019-5154","issue":"1","journalAbbreviation":"Indian J Dermatol","note":"PMID: 37151284\nPMCID: PMC10162715","page":"121","source":"PubMed Central","title":"Clinical and Metabolic Characteristics in Hidradenitis Suppurativa – An Indian Perspective","volume":"68","author":[{"family":"Mendiratta","given":"Vibhu"},{"family":"Yadav","given":"Vidya"},{"family":"Bhardwaj","given":"Apoorva V."},{"family":"Pangti","given":"Rashi"}],"issued":{"date-parts":[["2023"]]}}}],"schema":"https://github.com/citation-style-language/schema/raw/master/csl-citation.json"} </w:instrText>
      </w:r>
      <w:r w:rsidR="00AC00B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[15,99]</w:t>
      </w:r>
      <w:r w:rsidR="00AC00BA" w:rsidRPr="001B170D">
        <w:rPr>
          <w:rFonts w:ascii="Times New Roman" w:hAnsi="Times New Roman" w:cs="Times New Roman"/>
          <w:sz w:val="28"/>
          <w:szCs w:val="28"/>
        </w:rPr>
        <w:fldChar w:fldCharType="end"/>
      </w:r>
      <w:r w:rsidR="00AC00BA" w:rsidRPr="001B170D">
        <w:rPr>
          <w:rFonts w:ascii="Times New Roman" w:hAnsi="Times New Roman" w:cs="Times New Roman"/>
          <w:sz w:val="28"/>
          <w:szCs w:val="28"/>
        </w:rPr>
        <w:t>.</w:t>
      </w:r>
    </w:p>
    <w:p w14:paraId="28557E61" w14:textId="643E3003" w:rsidR="00214C2B" w:rsidRDefault="006E3A4A" w:rsidP="001B170D">
      <w:pPr>
        <w:pStyle w:val="Titre3"/>
        <w:spacing w:line="360" w:lineRule="auto"/>
        <w:jc w:val="both"/>
        <w:rPr>
          <w:rFonts w:ascii="Times New Roman" w:hAnsi="Times New Roman" w:cs="Times New Roman"/>
          <w:b/>
          <w:bCs/>
          <w:color w:val="auto"/>
          <w:sz w:val="28"/>
          <w:szCs w:val="28"/>
        </w:rPr>
      </w:pPr>
      <w:bookmarkStart w:id="687" w:name="_Toc212580052"/>
      <w:r w:rsidRPr="00764EFE">
        <w:rPr>
          <w:rFonts w:ascii="Times New Roman" w:hAnsi="Times New Roman" w:cs="Times New Roman"/>
          <w:b/>
          <w:bCs/>
          <w:color w:val="auto"/>
          <w:sz w:val="28"/>
          <w:szCs w:val="28"/>
        </w:rPr>
        <w:t xml:space="preserve">4.2.2. </w:t>
      </w:r>
      <w:r w:rsidR="00A224B4" w:rsidRPr="00764EFE">
        <w:rPr>
          <w:rFonts w:ascii="Times New Roman" w:hAnsi="Times New Roman" w:cs="Times New Roman"/>
          <w:b/>
          <w:bCs/>
          <w:color w:val="auto"/>
          <w:sz w:val="28"/>
          <w:szCs w:val="28"/>
        </w:rPr>
        <w:t>Antécédents et facteurs d’exposition</w:t>
      </w:r>
      <w:bookmarkEnd w:id="687"/>
    </w:p>
    <w:p w14:paraId="27956EA6" w14:textId="77777777" w:rsidR="00764EFE" w:rsidRPr="00764EFE" w:rsidRDefault="00764EFE" w:rsidP="00764EFE"/>
    <w:p w14:paraId="74A7768C" w14:textId="0C61A294" w:rsidR="00941DE2" w:rsidRPr="001B170D" w:rsidRDefault="00941DE2"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La fréquence des antécédents familiaux (10,2%) </w:t>
      </w:r>
      <w:r w:rsidR="00A1376F" w:rsidRPr="00556B4B">
        <w:rPr>
          <w:rFonts w:ascii="Times New Roman" w:hAnsi="Times New Roman" w:cs="Times New Roman"/>
          <w:sz w:val="28"/>
          <w:szCs w:val="28"/>
        </w:rPr>
        <w:t xml:space="preserve">dans notre série, bien que plus faible que dans </w:t>
      </w:r>
      <w:del w:id="688" w:author="NANSSEU NJINGANG, Jobert Richie" w:date="2025-10-30T17:23:00Z" w16du:dateUtc="2025-10-30T15:23:00Z">
        <w:r w:rsidR="00A1376F" w:rsidRPr="00556B4B" w:rsidDel="00AB1633">
          <w:rPr>
            <w:rFonts w:ascii="Times New Roman" w:hAnsi="Times New Roman" w:cs="Times New Roman"/>
            <w:sz w:val="28"/>
            <w:szCs w:val="28"/>
          </w:rPr>
          <w:delText xml:space="preserve">certaines </w:delText>
        </w:r>
      </w:del>
      <w:ins w:id="689" w:author="NANSSEU NJINGANG, Jobert Richie" w:date="2025-10-30T17:23:00Z" w16du:dateUtc="2025-10-30T15:23:00Z">
        <w:r w:rsidR="00AB1633">
          <w:rPr>
            <w:rFonts w:ascii="Times New Roman" w:hAnsi="Times New Roman" w:cs="Times New Roman"/>
            <w:sz w:val="28"/>
            <w:szCs w:val="28"/>
          </w:rPr>
          <w:t>d’autres</w:t>
        </w:r>
        <w:r w:rsidR="00AB1633" w:rsidRPr="00556B4B">
          <w:rPr>
            <w:rFonts w:ascii="Times New Roman" w:hAnsi="Times New Roman" w:cs="Times New Roman"/>
            <w:sz w:val="28"/>
            <w:szCs w:val="28"/>
          </w:rPr>
          <w:t xml:space="preserve"> </w:t>
        </w:r>
      </w:ins>
      <w:r w:rsidR="00A1376F" w:rsidRPr="00556B4B">
        <w:rPr>
          <w:rFonts w:ascii="Times New Roman" w:hAnsi="Times New Roman" w:cs="Times New Roman"/>
          <w:sz w:val="28"/>
          <w:szCs w:val="28"/>
        </w:rPr>
        <w:t>études (30 à 40 % dans des séries occidentales), reste significati</w:t>
      </w:r>
      <w:r w:rsidR="007B3252" w:rsidRPr="001B170D">
        <w:rPr>
          <w:rFonts w:ascii="Times New Roman" w:hAnsi="Times New Roman" w:cs="Times New Roman"/>
          <w:sz w:val="28"/>
          <w:szCs w:val="28"/>
        </w:rPr>
        <w:t>ve</w:t>
      </w:r>
      <w:ins w:id="690" w:author="NANSSEU NJINGANG, Jobert Richie" w:date="2025-10-30T17:23:00Z" w16du:dateUtc="2025-10-30T15:23:00Z">
        <w:r w:rsidR="00AB1633">
          <w:rPr>
            <w:rFonts w:ascii="Times New Roman" w:hAnsi="Times New Roman" w:cs="Times New Roman"/>
            <w:sz w:val="28"/>
            <w:szCs w:val="28"/>
          </w:rPr>
          <w:t xml:space="preserve"> </w:t>
        </w:r>
      </w:ins>
      <w:r w:rsidR="00BA0779"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{"citationID":"JECKzPYG","properties":{"formattedCitation":"[27,97]","plainCitation":"[27,97]","noteIndex":0},"citationItems":[{"id":933,"uris":["http://zotero.org/users/local/EhEbXidg/items/59J23PVI"],"itemData":{"id":933,"type":"article-journal","abstract":"Hidradenitis suppurativa (HS) is a severe chronic inflammatory disorder characterized by recurrent painful deep-seated nodules with a predilection to the apocrine-bearing areas of skin. A minority of cases of HS are due to mutations in the γ-secretase complex. Contention exists surrounding the pathogenicity of sequence variants and their effects upon Notch signalling. This systematic review was registered with PROSPERO (CRD42016041425) and was conducted in line with the PRISMA statement. Eligibility criteria for this review included published case reports, case series and reviews that identified sequence variants or protein or functional studies from patients with HS. Sixty-two articles were identified reporting a total of 41 sequence variants - heterozygous missense (nine), splice site (nine), insertion resulting in frameshift (one), premature termination codon (19) and promoter region PSTPIP1 (three) - with 18 associated protein or functional studies. The American College of Medical Genetics and Genomics standards and guidelines on the interpretation of sequence variants were applied to each identified variant to assess evidence for pathogenicity. Twenty-three variants were assessed as likely pathogenic, 17 of uncertain significance and one benign. The large number of variants of 'uncertain significance' is largely due to the variable number of functional studies. Four studies used Notch as a proxy for γ-secretase function, with conclusions of nonpathogenicity based on the assumption of Notch signalling as the sole pathogenic process. The role of Notch-independent signalling mechanisms requires further research. Limitations to this study include identification of variants of Mendelian inheritance and not complex polygenic traits.","container-title":"The British Journal of Dermatology","DOI":"10.1111/bjd.15441","ISSN":"1365-2133","issue":"4","journalAbbreviation":"Br J Dermatol","language":"eng","note":"PMID: 28278367","page":"987-998","source":"PubMed","title":"A systematic review and critical evaluation of reported pathogenic sequence variants in hidradenitis suppurativa","volume":"177","author":[{"family":"Frew","given":"J. W."},{"family":"Vekic","given":"D. A."},{"family":"Woods","given":"J."},{"family":"Cains","given":"G. D."}],"issued":{"date-parts":[["2017",10]]}}},{"id":1149,"uris":["http://zotero.org/users/local/EhEbXidg/items/8W8VRQDS"],"itemData":{"id":1149,"type":"article-journal","abstract":"BACKGROUND: The true incidence of hidradenitis suppurativa (HS) is unknown.\nOBJECTIVE: To determine standardized incidence estimates for HS in the United States.\nMETHODS: We used a retrospective cohort analysis, including incident HS cases identified using electronic health records data for a demographically heterogeneous population-based sample of &gt;48 million unique patients across all 4 census regions. We calculated standardized 1- and 10-year cumulative incidences for the overall population and for sex-, age-, and race-specific groups.\nRESULTS: There were 5410 new HS diagnoses over a 1-year period, with an incidence of 11.4 (95% confidence interval [CI], 11.1-11.8) cases per 100,000 population. One-year incidence in women was 16.1 (95% CI, 15.5-16.6) per 100,000, more than twice that of men [6.8 (95% CI, 6.5-7.2) per 100,000; P &lt; .0001]. Age group-specific incidence was highest among patients 18 to 29 years of age [22.0 (95% CI, 21.0-23.2) per 100,000]. Incidence among African Americans [30.6 (95% CI, 29.1-32.2) per 100,000] was &gt;2.5 times that of whites [11.7 (95% CI, 11.3-12.2) per 100,000; P &lt; .0001]. The average annual overall incidence over 10 years was 8.6 (95% CI, 8.6-8.7) per 100,000 population.\nLIMITATIONS: The use of deidentified claims prevented validation for a larger case subset.\nCONCLUSION: HS incidence has increased over the past decade and disproportionately involves women, young adults, and African Americans.","container-title":"Journal of the American Academy of Dermatology","DOI":"10.1016/j.jaad.2017.02.005","ISSN":"1097-6787","issue":"1","journalAbbreviation":"J Am Acad Dermatol","language":"eng","note":"PMID: 28285782","page":"118-122","source":"PubMed","title":"Incidence of hidradenitis suppurativa in the United States: A sex- and age-adjusted population analysis","title-short":"Incidence of hidradenitis suppurativa in the United States","volume":"77","author":[{"family":"Garg","given":"Amit"},{"family":"Lavian","given":"Jonathan"},{"family":"Lin","given":"Gloria"},{"family":"Strunk","given":"Andrew"},{"family":"Alloo","given":"Allireza"}],"issued":{"date-parts":[["2017",7]]}}}],"schema":"https://github.com/citation-style-language/schema/raw/master/csl-citation.json"} </w:instrText>
      </w:r>
      <w:r w:rsidR="00BA0779"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[27,97]</w:t>
      </w:r>
      <w:r w:rsidR="00BA0779" w:rsidRPr="001B170D">
        <w:rPr>
          <w:rFonts w:ascii="Times New Roman" w:hAnsi="Times New Roman" w:cs="Times New Roman"/>
          <w:sz w:val="28"/>
          <w:szCs w:val="28"/>
        </w:rPr>
        <w:fldChar w:fldCharType="end"/>
      </w:r>
      <w:r w:rsidR="00A2280A" w:rsidRPr="001B170D">
        <w:rPr>
          <w:rFonts w:ascii="Times New Roman" w:hAnsi="Times New Roman" w:cs="Times New Roman"/>
          <w:sz w:val="28"/>
          <w:szCs w:val="28"/>
        </w:rPr>
        <w:t>.</w:t>
      </w:r>
      <w:r w:rsidRPr="001B170D">
        <w:rPr>
          <w:rFonts w:ascii="Times New Roman" w:hAnsi="Times New Roman" w:cs="Times New Roman"/>
          <w:sz w:val="28"/>
          <w:szCs w:val="28"/>
        </w:rPr>
        <w:t xml:space="preserve"> </w:t>
      </w:r>
      <w:r w:rsidR="00FF03CD" w:rsidRPr="001B170D">
        <w:rPr>
          <w:rFonts w:ascii="Times New Roman" w:hAnsi="Times New Roman" w:cs="Times New Roman"/>
          <w:sz w:val="28"/>
          <w:szCs w:val="28"/>
        </w:rPr>
        <w:t>C</w:t>
      </w:r>
      <w:r w:rsidRPr="001B170D">
        <w:rPr>
          <w:rFonts w:ascii="Times New Roman" w:hAnsi="Times New Roman" w:cs="Times New Roman"/>
          <w:sz w:val="28"/>
          <w:szCs w:val="28"/>
        </w:rPr>
        <w:t>e</w:t>
      </w:r>
      <w:ins w:id="691" w:author="NANSSEU NJINGANG, Jobert Richie" w:date="2025-10-30T17:24:00Z" w16du:dateUtc="2025-10-30T15:24:00Z">
        <w:r w:rsidR="00AB1633">
          <w:rPr>
            <w:rFonts w:ascii="Times New Roman" w:hAnsi="Times New Roman" w:cs="Times New Roman"/>
            <w:sz w:val="28"/>
            <w:szCs w:val="28"/>
          </w:rPr>
          <w:t>ci</w:t>
        </w:r>
      </w:ins>
      <w:r w:rsidRPr="001B170D">
        <w:rPr>
          <w:rFonts w:ascii="Times New Roman" w:hAnsi="Times New Roman" w:cs="Times New Roman"/>
          <w:sz w:val="28"/>
          <w:szCs w:val="28"/>
        </w:rPr>
        <w:t xml:space="preserve"> </w:t>
      </w:r>
      <w:del w:id="692" w:author="NANSSEU NJINGANG, Jobert Richie" w:date="2025-10-30T17:24:00Z" w16du:dateUtc="2025-10-30T15:24:00Z">
        <w:r w:rsidRPr="001B170D" w:rsidDel="00AB1633">
          <w:rPr>
            <w:rFonts w:ascii="Times New Roman" w:hAnsi="Times New Roman" w:cs="Times New Roman"/>
            <w:sz w:val="28"/>
            <w:szCs w:val="28"/>
          </w:rPr>
          <w:delText xml:space="preserve">qui appuie </w:delText>
        </w:r>
      </w:del>
      <w:ins w:id="693" w:author="NANSSEU NJINGANG, Jobert Richie" w:date="2025-10-30T17:24:00Z" w16du:dateUtc="2025-10-30T15:24:00Z">
        <w:r w:rsidR="00AB1633">
          <w:rPr>
            <w:rFonts w:ascii="Times New Roman" w:hAnsi="Times New Roman" w:cs="Times New Roman"/>
            <w:sz w:val="28"/>
            <w:szCs w:val="28"/>
          </w:rPr>
          <w:t xml:space="preserve">renforce </w:t>
        </w:r>
      </w:ins>
      <w:r w:rsidRPr="001B170D">
        <w:rPr>
          <w:rFonts w:ascii="Times New Roman" w:hAnsi="Times New Roman" w:cs="Times New Roman"/>
          <w:sz w:val="28"/>
          <w:szCs w:val="28"/>
        </w:rPr>
        <w:t xml:space="preserve">l’hypothèse d’une </w:t>
      </w:r>
      <w:r w:rsidRPr="001B170D">
        <w:rPr>
          <w:rFonts w:ascii="Times New Roman" w:hAnsi="Times New Roman" w:cs="Times New Roman"/>
          <w:sz w:val="28"/>
          <w:szCs w:val="28"/>
        </w:rPr>
        <w:lastRenderedPageBreak/>
        <w:t xml:space="preserve">susceptibilité génétique, possiblement liée à des mutations de la voie γ-sécrétase, notamment dans les gènes </w:t>
      </w:r>
      <w:r w:rsidRPr="001B170D">
        <w:rPr>
          <w:rFonts w:ascii="Times New Roman" w:hAnsi="Times New Roman" w:cs="Times New Roman"/>
          <w:i/>
          <w:iCs/>
          <w:sz w:val="28"/>
          <w:szCs w:val="28"/>
        </w:rPr>
        <w:t>NCSTN</w:t>
      </w:r>
      <w:r w:rsidRPr="001B170D">
        <w:rPr>
          <w:rFonts w:ascii="Times New Roman" w:hAnsi="Times New Roman" w:cs="Times New Roman"/>
          <w:sz w:val="28"/>
          <w:szCs w:val="28"/>
        </w:rPr>
        <w:t xml:space="preserve">, </w:t>
      </w:r>
      <w:r w:rsidRPr="001B170D">
        <w:rPr>
          <w:rFonts w:ascii="Times New Roman" w:hAnsi="Times New Roman" w:cs="Times New Roman"/>
          <w:i/>
          <w:iCs/>
          <w:sz w:val="28"/>
          <w:szCs w:val="28"/>
        </w:rPr>
        <w:t>PSEN1</w:t>
      </w:r>
      <w:r w:rsidRPr="001B170D">
        <w:rPr>
          <w:rFonts w:ascii="Times New Roman" w:hAnsi="Times New Roman" w:cs="Times New Roman"/>
          <w:sz w:val="28"/>
          <w:szCs w:val="28"/>
        </w:rPr>
        <w:t xml:space="preserve"> et </w:t>
      </w:r>
      <w:r w:rsidRPr="001B170D">
        <w:rPr>
          <w:rFonts w:ascii="Times New Roman" w:hAnsi="Times New Roman" w:cs="Times New Roman"/>
          <w:i/>
          <w:iCs/>
          <w:sz w:val="28"/>
          <w:szCs w:val="28"/>
        </w:rPr>
        <w:t>PSENEN</w:t>
      </w:r>
      <w:r w:rsidR="00AF4B7A" w:rsidRPr="001B170D">
        <w:rPr>
          <w:rFonts w:ascii="Times New Roman" w:hAnsi="Times New Roman" w:cs="Times New Roman"/>
          <w:i/>
          <w:iCs/>
          <w:sz w:val="28"/>
          <w:szCs w:val="28"/>
        </w:rPr>
        <w:fldChar w:fldCharType="begin"/>
      </w:r>
      <w:r w:rsidR="006676E6">
        <w:rPr>
          <w:rFonts w:ascii="Times New Roman" w:hAnsi="Times New Roman" w:cs="Times New Roman"/>
          <w:i/>
          <w:iCs/>
          <w:sz w:val="28"/>
          <w:szCs w:val="28"/>
        </w:rPr>
        <w:instrText xml:space="preserve"> ADDIN ZOTERO_ITEM CSL_CITATION {"citationID":"xVCIMMQZ","properties":{"formattedCitation":"[100]","plainCitation":"[100]","noteIndex":0},"citationItems":[{"id":1174,"uris":["http://zotero.org/users/local/EhEbXidg/items/NCVE8YUL"],"itemData":{"id":1174,"type":"article-journal","abstract":"BACKGROUND: Hidradenitis suppurativa (HS) is a chronic follicular occlusive disease with characteristic recurrent draining sinuses, skin abscesses and disfiguring scars, mainly involving the axilla, groin, perianal and perineal regions. While most HS cases are nonfamilial, familial cases showing autosomal dominant inheritance have been reported. Recently, loss-of-function mutations in the genes encoding γ-secretase have been identified as a cause of familial HS in the Chinese and British populations.\nOBJECTIVES: To identify mutations in the genes encoding γ-secretase in Japanese patients with familial and nonfamilial HS.\nMETHODS: Two affected and three unaffected individuals from a Japanese family with familial HS and nine patients with nonfamilial HS were recruited. We conducted mutation analysis of the γ-secretase genes in Japanese patients with familial and nonfamilial HS.\nRESULTS: A novel splice site mutation in the nicastrin gene NCSTN, one of the six key component genes encoding γ-secretase, was identified in the patients with familial HS. Neither unaffected individuals in the family nor 100 ethnically matched control alleles carry this mutation. None of the nine patients with nonfamilial HS carry nonsense, frameshift or splice site mutations in this gene.\nCONCLUSIONS: A novel splice site mutation, c.582+1delG, in NCSTN was identified in the familial patients with HS. We also reveal for the first time that a γ-secretase gene mutation is not linked to the development of nonfamilial HS. These results would further pave the way to a better understanding of the contribution of γ-secretase and other genes to the pathogenesis of HS and to the development of a new therapeutic strategy for HS.","container-title":"The British Journal of Dermatology","DOI":"10.1111/j.1365-2133.2012.11174.x","ISSN":"1365-2133","issue":"1","journalAbbreviation":"Br J Dermatol","language":"eng","note":"PMID: 22834455","page":"206-209","source":"PubMed","title":"A novel splice site mutation in NCSTN underlies a Japanese family with hidradenitis suppurativa","volume":"168","author":[{"family":"Nomura","given":"Y."},{"family":"Nomura","given":"T."},{"family":"Sakai","given":"K."},{"family":"Sasaki","given":"K."},{"family":"Ohguchi","given":"Y."},{"family":"Mizuno","given":"O."},{"family":"Hata","given":"H."},{"family":"Aoyagi","given":"S."},{"family":"Abe","given":"R."},{"family":"Itaya","given":"Y."},{"family":"Akiyama","given":"M."},{"family":"Shimizu","given":"H."}],"issued":{"date-parts":[["2013",1]]}}}],"schema":"https://github.com/citation-style-language/schema/raw/master/csl-citation.json"} </w:instrText>
      </w:r>
      <w:r w:rsidR="00AF4B7A" w:rsidRPr="001B170D">
        <w:rPr>
          <w:rFonts w:ascii="Times New Roman" w:hAnsi="Times New Roman" w:cs="Times New Roman"/>
          <w:i/>
          <w:iCs/>
          <w:sz w:val="28"/>
          <w:szCs w:val="28"/>
        </w:rPr>
        <w:fldChar w:fldCharType="separate"/>
      </w:r>
      <w:r w:rsidR="006676E6" w:rsidRPr="006676E6">
        <w:rPr>
          <w:rFonts w:ascii="Times New Roman" w:hAnsi="Times New Roman" w:cs="Times New Roman"/>
          <w:sz w:val="28"/>
        </w:rPr>
        <w:t>[100]</w:t>
      </w:r>
      <w:r w:rsidR="00AF4B7A" w:rsidRPr="001B170D">
        <w:rPr>
          <w:rFonts w:ascii="Times New Roman" w:hAnsi="Times New Roman" w:cs="Times New Roman"/>
          <w:i/>
          <w:iCs/>
          <w:sz w:val="28"/>
          <w:szCs w:val="28"/>
        </w:rPr>
        <w:fldChar w:fldCharType="end"/>
      </w:r>
      <w:r w:rsidR="00AF4B7A" w:rsidRPr="001B170D">
        <w:rPr>
          <w:rFonts w:ascii="Times New Roman" w:hAnsi="Times New Roman" w:cs="Times New Roman"/>
          <w:i/>
          <w:iCs/>
          <w:sz w:val="28"/>
          <w:szCs w:val="28"/>
        </w:rPr>
        <w:t>.</w:t>
      </w:r>
    </w:p>
    <w:p w14:paraId="5FEED702" w14:textId="5C012928" w:rsidR="00556B4B" w:rsidRPr="00556B4B" w:rsidRDefault="00556B4B" w:rsidP="001B170D">
      <w:pPr>
        <w:spacing w:line="360" w:lineRule="auto"/>
        <w:jc w:val="both"/>
        <w:rPr>
          <w:rFonts w:ascii="Times New Roman" w:hAnsi="Times New Roman" w:cs="Times New Roman"/>
          <w:sz w:val="28"/>
          <w:szCs w:val="28"/>
        </w:rPr>
      </w:pPr>
      <w:r w:rsidRPr="00556B4B">
        <w:rPr>
          <w:rFonts w:ascii="Times New Roman" w:hAnsi="Times New Roman" w:cs="Times New Roman"/>
          <w:sz w:val="28"/>
          <w:szCs w:val="28"/>
        </w:rPr>
        <w:t xml:space="preserve">Bien que l’obésité et le tabagisme soient des facteurs de risque bien établis dans la littérature pour </w:t>
      </w:r>
      <w:commentRangeStart w:id="694"/>
      <w:r w:rsidRPr="00556B4B">
        <w:rPr>
          <w:rFonts w:ascii="Times New Roman" w:hAnsi="Times New Roman" w:cs="Times New Roman"/>
          <w:sz w:val="28"/>
          <w:szCs w:val="28"/>
        </w:rPr>
        <w:t>l</w:t>
      </w:r>
      <w:r w:rsidR="007B3252" w:rsidRPr="001B170D">
        <w:rPr>
          <w:rFonts w:ascii="Times New Roman" w:hAnsi="Times New Roman" w:cs="Times New Roman"/>
          <w:sz w:val="28"/>
          <w:szCs w:val="28"/>
        </w:rPr>
        <w:t>’</w:t>
      </w:r>
      <w:r w:rsidRPr="00556B4B">
        <w:rPr>
          <w:rFonts w:ascii="Times New Roman" w:hAnsi="Times New Roman" w:cs="Times New Roman"/>
          <w:sz w:val="28"/>
          <w:szCs w:val="28"/>
        </w:rPr>
        <w:t>HS</w:t>
      </w:r>
      <w:commentRangeEnd w:id="694"/>
      <w:r w:rsidR="00AB1633">
        <w:rPr>
          <w:rStyle w:val="Marquedecommentaire"/>
        </w:rPr>
        <w:commentReference w:id="694"/>
      </w:r>
      <w:r w:rsidRPr="00556B4B">
        <w:rPr>
          <w:rFonts w:ascii="Times New Roman" w:hAnsi="Times New Roman" w:cs="Times New Roman"/>
          <w:sz w:val="28"/>
          <w:szCs w:val="28"/>
        </w:rPr>
        <w:t xml:space="preserve">, nos proportions apparaissent nettement plus faibles </w:t>
      </w:r>
      <w:r w:rsidR="009600B7" w:rsidRPr="001B170D">
        <w:rPr>
          <w:rFonts w:ascii="Times New Roman" w:hAnsi="Times New Roman" w:cs="Times New Roman"/>
          <w:sz w:val="28"/>
          <w:szCs w:val="28"/>
        </w:rPr>
        <w:t>(</w:t>
      </w:r>
      <w:r w:rsidR="009600B7" w:rsidRPr="00556B4B">
        <w:rPr>
          <w:rFonts w:ascii="Times New Roman" w:hAnsi="Times New Roman" w:cs="Times New Roman"/>
          <w:sz w:val="28"/>
          <w:szCs w:val="28"/>
        </w:rPr>
        <w:t>14,3 %</w:t>
      </w:r>
      <w:r w:rsidR="009600B7" w:rsidRPr="001B170D">
        <w:rPr>
          <w:rFonts w:ascii="Times New Roman" w:hAnsi="Times New Roman" w:cs="Times New Roman"/>
          <w:sz w:val="28"/>
          <w:szCs w:val="28"/>
        </w:rPr>
        <w:t xml:space="preserve"> et </w:t>
      </w:r>
      <w:r w:rsidR="009600B7" w:rsidRPr="00556B4B">
        <w:rPr>
          <w:rFonts w:ascii="Times New Roman" w:hAnsi="Times New Roman" w:cs="Times New Roman"/>
          <w:sz w:val="28"/>
          <w:szCs w:val="28"/>
        </w:rPr>
        <w:t xml:space="preserve">8,2 </w:t>
      </w:r>
      <w:r w:rsidR="00CC1DBE" w:rsidRPr="001B170D">
        <w:rPr>
          <w:rFonts w:ascii="Times New Roman" w:hAnsi="Times New Roman" w:cs="Times New Roman"/>
          <w:sz w:val="28"/>
          <w:szCs w:val="28"/>
        </w:rPr>
        <w:t>%) que</w:t>
      </w:r>
      <w:r w:rsidRPr="00556B4B">
        <w:rPr>
          <w:rFonts w:ascii="Times New Roman" w:hAnsi="Times New Roman" w:cs="Times New Roman"/>
          <w:sz w:val="28"/>
          <w:szCs w:val="28"/>
        </w:rPr>
        <w:t xml:space="preserve"> celles rapportées dans les grandes études européennes et nord-américaines. Par exemple, une méta-analyse a révélé un odds ratio (OR) de 2,48 pour l’obésité et de 3,10 pour le tabagisme dans le HS</w:t>
      </w:r>
      <w:ins w:id="695" w:author="NANSSEU NJINGANG, Jobert Richie" w:date="2025-10-30T17:25:00Z" w16du:dateUtc="2025-10-30T15:25:00Z">
        <w:r w:rsidR="00AB1633">
          <w:rPr>
            <w:rFonts w:ascii="Times New Roman" w:hAnsi="Times New Roman" w:cs="Times New Roman"/>
            <w:sz w:val="28"/>
            <w:szCs w:val="28"/>
          </w:rPr>
          <w:t xml:space="preserve"> </w:t>
        </w:r>
      </w:ins>
      <w:r w:rsidR="009600B7"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956Mckcc","properties":{"formattedCitation":"[30\\uc0\\u8211{}32,98]","plainCitation":"[30–32,98]","noteIndex":0},"citationItems":[{"id":946,"uris":["http://zotero.org/users/local/EhEbXidg/items/HN6QITXL"],"itemData":{"id":946,"type":"article-journal","abstract":"Le tabagisme est considéré comme un des principaux facteurs de risque de l’hidradénite suppurée (HS) essentiellement parce qu’il est rapporté chez une…","container-title":"Annales de Dermatologie et de Vénéréologie - FMC","DOI":"10.1016/j.fander.2021.09.504","ISSN":"2667-0623","issue":"8","language":"en-US","note":"publisher: Elsevier","page":"A95-A96","source":"www.sciencedirect.com","title":"Relation dose-réponse entre le tabac et la sévérité de l’hidradénite suppurée","volume":"1","issued":{"date-parts":[["2021",12,1]]}}},{"id":944,"uris":["http://zotero.org/users/local/EhEbXidg/items/VJGKQCF4"],"itemData":{"id":944,"type":"article-journal","container-title":"The British Journal of Dermatology","DOI":"10.1111/bjd.16261","ISSN":"1365-2133","issue":"3","journalAbbreviation":"Br J Dermatol","language":"eng","note":"PMID: 29595225","page":"587-588","source":"PubMed","title":"Tobacco smoking and hidradenitis suppurativa: associated disease and an important modifiable risk factor","title-short":"Tobacco smoking and hidradenitis suppurativa","volume":"178","author":[{"family":"Micheletti","given":"R."}],"issued":{"date-parts":[["2018",3]]}}},{"id":941,"uris":["http://zotero.org/users/local/EhEbXidg/items/ISLAJ88X"],"itemData":{"id":941,"type":"article-journal","abstract":"Hidradenitis suppurativa (HS) is a chronic, inflammatory condition of the pilosebaceous unit. The typical patient with HS is characterized as someone with obesity, who smokes and who has nodules, abscesses and/or draining tunnels predominantly distributed in intertriginous skin. It has been established that lifestyle and genetic factors are the main pathophysiological drivers of HS. In this critical review, we explore the interrelatedness of meta-inflammation, obesity and HS and discuss if and how this relationship may be manipulated for a therapeutic end.","container-title":"Clinical and Experimental Dermatology","DOI":"10.1093/ced/llad182","ISSN":"1365-2230","issue":"9","journalAbbreviation":"Clin Exp Dermatol","language":"eng","note":"PMID: 37171791","page":"984-990","source":"PubMed","title":"Obesity and hidradenitis suppurativa: targeting meta-inflammation for therapeutic gain","title-short":"Obesity and hidradenitis suppurativa","volume":"48","author":[{"family":"Mintoff","given":"Dillon"},{"family":"Agius","given":"Rachel"},{"family":"Benhadou","given":"Farida"},{"family":"Das","given":"Anupam"},{"family":"Frew","given":"John W."},{"family":"Pace","given":"Nikolai P."}],"issued":{"date-parts":[["2023",8,25]]}}},{"id":1127,"uris":["http://zotero.org/users/local/EhEbXidg/items/G3ZRN9XB"],"itemData":{"id":1127,"type":"article-journal","abstract":"A retrospective institutional study of the association of smoking with the severity of hidradenitis suppurativa","container-title":"Journal of dermatological science","DOI":"10.1016/j.jdermsci.2017.04.006","ISSN":"1873-569X","issue":"2","language":"en","note":"publisher: J Dermatol Sci\nPMID: 28442193","source":"pubmed.ncbi.nlm.nih.gov","title":"A retrospective institutional study of the association of smoking with the severity of hidradenitis suppurativa","URL":"https://pubmed.ncbi.nlm.nih.gov/28442193/","volume":"87","author":[{"family":"C","given":"Dessinioti"},{"family":"C","given":"Zisimou"},{"family":"V","given":"Tzanetakou"},{"family":"G","given":"Ntritsos"},{"family":"G","given":"Kontochristopoulos"},{"family":"C","given":"Antoniou"}],"accessed":{"date-parts":[["2025",10,24]]},"issued":{"date-parts":[["2017",8]]}}}],"schema":"https://github.com/citation-style-language/schema/raw/master/csl-citation.json"} </w:instrText>
      </w:r>
      <w:r w:rsidR="009600B7" w:rsidRPr="001B170D">
        <w:rPr>
          <w:rFonts w:ascii="Times New Roman" w:hAnsi="Times New Roman" w:cs="Times New Roman"/>
          <w:sz w:val="28"/>
          <w:szCs w:val="28"/>
        </w:rPr>
        <w:fldChar w:fldCharType="separate"/>
      </w:r>
      <w:r w:rsidR="006676E6" w:rsidRPr="006676E6">
        <w:rPr>
          <w:rFonts w:ascii="Times New Roman" w:hAnsi="Times New Roman" w:cs="Times New Roman"/>
          <w:kern w:val="0"/>
          <w:sz w:val="28"/>
          <w:szCs w:val="24"/>
        </w:rPr>
        <w:t>[30–32,</w:t>
      </w:r>
      <w:ins w:id="696" w:author="NANSSEU NJINGANG, Jobert Richie" w:date="2025-10-30T17:25:00Z" w16du:dateUtc="2025-10-30T15:25:00Z">
        <w:r w:rsidR="00AB1633">
          <w:rPr>
            <w:rFonts w:ascii="Times New Roman" w:hAnsi="Times New Roman" w:cs="Times New Roman"/>
            <w:kern w:val="0"/>
            <w:sz w:val="28"/>
            <w:szCs w:val="24"/>
          </w:rPr>
          <w:t xml:space="preserve"> </w:t>
        </w:r>
      </w:ins>
      <w:r w:rsidR="006676E6" w:rsidRPr="006676E6">
        <w:rPr>
          <w:rFonts w:ascii="Times New Roman" w:hAnsi="Times New Roman" w:cs="Times New Roman"/>
          <w:kern w:val="0"/>
          <w:sz w:val="28"/>
          <w:szCs w:val="24"/>
        </w:rPr>
        <w:t>98]</w:t>
      </w:r>
      <w:r w:rsidR="009600B7" w:rsidRPr="001B170D">
        <w:rPr>
          <w:rFonts w:ascii="Times New Roman" w:hAnsi="Times New Roman" w:cs="Times New Roman"/>
          <w:sz w:val="28"/>
          <w:szCs w:val="28"/>
        </w:rPr>
        <w:fldChar w:fldCharType="end"/>
      </w:r>
      <w:r w:rsidRPr="00556B4B">
        <w:rPr>
          <w:rFonts w:ascii="Times New Roman" w:hAnsi="Times New Roman" w:cs="Times New Roman"/>
          <w:sz w:val="28"/>
          <w:szCs w:val="28"/>
        </w:rPr>
        <w:t xml:space="preserve">. </w:t>
      </w:r>
    </w:p>
    <w:p w14:paraId="68BB3FD7" w14:textId="0ECAC230" w:rsidR="00556B4B" w:rsidRPr="001B170D" w:rsidRDefault="00556B4B" w:rsidP="001B170D">
      <w:pPr>
        <w:spacing w:line="360" w:lineRule="auto"/>
        <w:jc w:val="both"/>
        <w:rPr>
          <w:rFonts w:ascii="Times New Roman" w:hAnsi="Times New Roman" w:cs="Times New Roman"/>
          <w:sz w:val="28"/>
          <w:szCs w:val="28"/>
        </w:rPr>
      </w:pPr>
      <w:r w:rsidRPr="00556B4B">
        <w:rPr>
          <w:rFonts w:ascii="Times New Roman" w:hAnsi="Times New Roman" w:cs="Times New Roman"/>
          <w:sz w:val="28"/>
          <w:szCs w:val="28"/>
        </w:rPr>
        <w:t xml:space="preserve">Plusieurs explications peuvent être proposées pour ce décalage. Premièrement, dans la partie rétrospective de notre étude, l’IMC n’était pas systématiquement renseigné, ce qui peut conduire à une sous-estimation de l’obésité. Deuxièmement, le tabagisme </w:t>
      </w:r>
      <w:commentRangeStart w:id="697"/>
      <w:r w:rsidRPr="00556B4B">
        <w:rPr>
          <w:rFonts w:ascii="Times New Roman" w:hAnsi="Times New Roman" w:cs="Times New Roman"/>
          <w:sz w:val="28"/>
          <w:szCs w:val="28"/>
        </w:rPr>
        <w:t>pourrait effectivement être moins fréquent dans nos contextes socioculturels comparés aux populations caucasiennes</w:t>
      </w:r>
      <w:commentRangeEnd w:id="697"/>
      <w:r w:rsidR="00AB1633">
        <w:rPr>
          <w:rStyle w:val="Marquedecommentaire"/>
        </w:rPr>
        <w:commentReference w:id="697"/>
      </w:r>
      <w:r w:rsidRPr="00556B4B">
        <w:rPr>
          <w:rFonts w:ascii="Times New Roman" w:hAnsi="Times New Roman" w:cs="Times New Roman"/>
          <w:sz w:val="28"/>
          <w:szCs w:val="28"/>
        </w:rPr>
        <w:t>, ce qui limiterait son rôle comme facteur d’exposition dans notre population. Troisièmement, d’autres facteurs environnementaux ou culturels, potentiellement moins étudiés dans la littérature globale (par exemple la dépigmentation volontaire</w:t>
      </w:r>
      <w:r w:rsidR="00870C98" w:rsidRPr="001B170D">
        <w:rPr>
          <w:rFonts w:ascii="Times New Roman" w:hAnsi="Times New Roman" w:cs="Times New Roman"/>
          <w:sz w:val="28"/>
          <w:szCs w:val="28"/>
        </w:rPr>
        <w:t xml:space="preserve"> retrouvée chez 4,1%</w:t>
      </w:r>
      <w:ins w:id="698" w:author="NANSSEU NJINGANG, Jobert Richie" w:date="2025-10-30T17:26:00Z" w16du:dateUtc="2025-10-30T15:26:00Z">
        <w:r w:rsidR="00AB1633">
          <w:rPr>
            <w:rFonts w:ascii="Times New Roman" w:hAnsi="Times New Roman" w:cs="Times New Roman"/>
            <w:sz w:val="28"/>
            <w:szCs w:val="28"/>
          </w:rPr>
          <w:t xml:space="preserve"> des patients</w:t>
        </w:r>
      </w:ins>
      <w:r w:rsidRPr="00556B4B">
        <w:rPr>
          <w:rFonts w:ascii="Times New Roman" w:hAnsi="Times New Roman" w:cs="Times New Roman"/>
          <w:sz w:val="28"/>
          <w:szCs w:val="28"/>
        </w:rPr>
        <w:t>, l’infection au VIH) pourraient jouer un rôle spécifique dans nos contextes.</w:t>
      </w:r>
    </w:p>
    <w:p w14:paraId="03EE34E3" w14:textId="32E27F87" w:rsidR="00CC1DBE" w:rsidRPr="00556B4B" w:rsidRDefault="00870C98" w:rsidP="001B170D">
      <w:pPr>
        <w:spacing w:line="360" w:lineRule="auto"/>
        <w:jc w:val="both"/>
        <w:rPr>
          <w:rFonts w:ascii="Times New Roman" w:hAnsi="Times New Roman" w:cs="Times New Roman"/>
          <w:sz w:val="28"/>
          <w:szCs w:val="28"/>
        </w:rPr>
      </w:pPr>
      <w:commentRangeStart w:id="699"/>
      <w:r w:rsidRPr="001B170D">
        <w:rPr>
          <w:rFonts w:ascii="Times New Roman" w:hAnsi="Times New Roman" w:cs="Times New Roman"/>
          <w:sz w:val="28"/>
          <w:szCs w:val="28"/>
        </w:rPr>
        <w:t xml:space="preserve">L’association entre infection au VIH et maladie de Verneuil observée dans notre étude </w:t>
      </w:r>
      <w:commentRangeEnd w:id="699"/>
      <w:r w:rsidR="00AB1633">
        <w:rPr>
          <w:rStyle w:val="Marquedecommentaire"/>
        </w:rPr>
        <w:commentReference w:id="699"/>
      </w:r>
      <w:r w:rsidRPr="001B170D">
        <w:rPr>
          <w:rFonts w:ascii="Times New Roman" w:hAnsi="Times New Roman" w:cs="Times New Roman"/>
          <w:sz w:val="28"/>
          <w:szCs w:val="28"/>
        </w:rPr>
        <w:t xml:space="preserve">(10,2%) a déjà été rapportée dans certaines études [5,6]. L’immunodépression pourrait favoriser la </w:t>
      </w:r>
      <w:r w:rsidR="00292FC3" w:rsidRPr="001B170D">
        <w:rPr>
          <w:rFonts w:ascii="Times New Roman" w:hAnsi="Times New Roman" w:cs="Times New Roman"/>
          <w:sz w:val="28"/>
          <w:szCs w:val="28"/>
        </w:rPr>
        <w:t>persistance</w:t>
      </w:r>
      <w:r w:rsidRPr="001B170D">
        <w:rPr>
          <w:rFonts w:ascii="Times New Roman" w:hAnsi="Times New Roman" w:cs="Times New Roman"/>
          <w:sz w:val="28"/>
          <w:szCs w:val="28"/>
        </w:rPr>
        <w:t xml:space="preserve"> de l’inflammation folliculaire et la surinfection bactérienne, contribuant ainsi à l’aggravation ou à l’entretien des lésions</w:t>
      </w:r>
      <w:ins w:id="700" w:author="NANSSEU NJINGANG, Jobert Richie" w:date="2025-10-30T17:27:00Z" w16du:dateUtc="2025-10-30T15:27:00Z">
        <w:r w:rsidR="00AB1633">
          <w:rPr>
            <w:rFonts w:ascii="Times New Roman" w:hAnsi="Times New Roman" w:cs="Times New Roman"/>
            <w:sz w:val="28"/>
            <w:szCs w:val="28"/>
          </w:rPr>
          <w:t xml:space="preserve"> </w:t>
        </w:r>
      </w:ins>
      <w:r w:rsidR="00292FC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{"citationID":"IA3aeoLU","properties":{"formattedCitation":"[101,102]","plainCitation":"[101,102]","noteIndex":0},"citationItems":[{"id":1164,"uris":["http://zotero.org/users/local/EhEbXidg/items/9GCL5NTH"],"itemData":{"id":1164,"type":"article-journal","abstract":"Hidradenitis suppurativa (HS) is a chronic, debilitating skin disease of the apocrine glands. Bibliographic search revealed few studies concerning the association between HS and human immunodeficiency virus (HIV). To assess this link, we performed a systematic review of the current knowledge through a careful analysis of the relevant and authoritative medical literature in the field. Results showed that people with HIV are particularly susceptible to developing HS with the characteristic involvement of atypical sites, such as face or thighs, due to HIV-related immunosuppression. Based on the pathogenesis of both conditions and according to our review, we suggest that HIV screening should be routinely performed in suspected cases while monitoring and integrated approach in management are mandatory in the management of HIV-positive patients with HS.","container-title":"Biomedicines","DOI":"10.3390/biomedicines10112761","ISSN":"2227-9059","issue":"11","language":"en","license":"http://creativecommons.org/licenses/by/3.0/","note":"number: 11\npublisher: Multidisciplinary Digital Publishing Institute","page":"2761","source":"www.mdpi.com","title":"Hidradenitis Suppurativa in Patients with HIV: A Scoping Review","title-short":"Hidradenitis Suppurativa in Patients with HIV","volume":"10","author":[{"family":"Macca","given":"Laura"},{"family":"Moscatt","given":"Vittoria"},{"family":"Ceccarelli","given":"Manuela"},{"family":"Ingrasciotta","given":"Ylenia"},{"family":"Nunnari","given":"Giuseppe"},{"family":"Guarneri","given":"Claudio"}],"issued":{"date-parts":[["2022",11]]}}},{"id":1166,"uris":["http://zotero.org/users/local/EhEbXidg/items/QY7ZHPHD"],"itemData":{"id":1166,"type":"webpage","title":"association between hidradenitis suppurativa and HIV | British Journal of Dermatology | Oxford Academic","URL":"https://academic.oup.com/bjd/article-abstract/182/2/490/6753187","accessed":{"date-parts":[["2025",10,24]]}}}],"schema":"https://github.com/citation-style-language/schema/raw/master/csl-citation.json"} </w:instrText>
      </w:r>
      <w:r w:rsidR="00292FC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[101,102]</w:t>
      </w:r>
      <w:r w:rsidR="00292FC3" w:rsidRPr="001B170D">
        <w:rPr>
          <w:rFonts w:ascii="Times New Roman" w:hAnsi="Times New Roman" w:cs="Times New Roman"/>
          <w:sz w:val="28"/>
          <w:szCs w:val="28"/>
        </w:rPr>
        <w:fldChar w:fldCharType="end"/>
      </w:r>
      <w:r w:rsidRPr="001B170D">
        <w:rPr>
          <w:rFonts w:ascii="Times New Roman" w:hAnsi="Times New Roman" w:cs="Times New Roman"/>
          <w:sz w:val="28"/>
          <w:szCs w:val="28"/>
        </w:rPr>
        <w:t>.</w:t>
      </w:r>
    </w:p>
    <w:p w14:paraId="728D0C52" w14:textId="48E4F4F1" w:rsidR="00556B4B" w:rsidRPr="00556B4B" w:rsidRDefault="00556B4B" w:rsidP="001B170D">
      <w:pPr>
        <w:spacing w:line="360" w:lineRule="auto"/>
        <w:jc w:val="both"/>
        <w:rPr>
          <w:rFonts w:ascii="Times New Roman" w:hAnsi="Times New Roman" w:cs="Times New Roman"/>
          <w:sz w:val="28"/>
          <w:szCs w:val="28"/>
        </w:rPr>
      </w:pPr>
      <w:r w:rsidRPr="00556B4B">
        <w:rPr>
          <w:rFonts w:ascii="Times New Roman" w:hAnsi="Times New Roman" w:cs="Times New Roman"/>
          <w:sz w:val="28"/>
          <w:szCs w:val="28"/>
        </w:rPr>
        <w:t xml:space="preserve">En ce qui concerne le </w:t>
      </w:r>
      <w:r w:rsidR="002921D1" w:rsidRPr="001B170D">
        <w:rPr>
          <w:rFonts w:ascii="Times New Roman" w:hAnsi="Times New Roman" w:cs="Times New Roman"/>
          <w:sz w:val="28"/>
          <w:szCs w:val="28"/>
        </w:rPr>
        <w:t>stress</w:t>
      </w:r>
      <w:ins w:id="701" w:author="NANSSEU NJINGANG, Jobert Richie" w:date="2025-10-30T17:45:00Z" w16du:dateUtc="2025-10-30T15:45:00Z">
        <w:r w:rsidR="004A31E7">
          <w:rPr>
            <w:rFonts w:ascii="Times New Roman" w:hAnsi="Times New Roman" w:cs="Times New Roman"/>
            <w:sz w:val="28"/>
            <w:szCs w:val="28"/>
          </w:rPr>
          <w:t>, lequel a été</w:t>
        </w:r>
      </w:ins>
      <w:r w:rsidR="002921D1" w:rsidRPr="001B170D">
        <w:rPr>
          <w:rFonts w:ascii="Times New Roman" w:hAnsi="Times New Roman" w:cs="Times New Roman"/>
          <w:sz w:val="28"/>
          <w:szCs w:val="28"/>
        </w:rPr>
        <w:t xml:space="preserve"> retrouvé chez 14,3</w:t>
      </w:r>
      <w:del w:id="702" w:author="NANSSEU NJINGANG, Jobert Richie" w:date="2025-10-30T17:28:00Z" w16du:dateUtc="2025-10-30T15:28:00Z">
        <w:r w:rsidR="002921D1" w:rsidRPr="001B170D" w:rsidDel="00AB1633">
          <w:rPr>
            <w:rFonts w:ascii="Times New Roman" w:hAnsi="Times New Roman" w:cs="Times New Roman"/>
            <w:sz w:val="28"/>
            <w:szCs w:val="28"/>
          </w:rPr>
          <w:delText xml:space="preserve"> </w:delText>
        </w:r>
      </w:del>
      <w:r w:rsidR="002921D1" w:rsidRPr="001B170D">
        <w:rPr>
          <w:rFonts w:ascii="Times New Roman" w:hAnsi="Times New Roman" w:cs="Times New Roman"/>
          <w:sz w:val="28"/>
          <w:szCs w:val="28"/>
        </w:rPr>
        <w:t>% de nos patients, il n’est pas classiquement rapporté parmi les principaux facteurs étiologiques. Toutefois, plusieurs auteurs suggèrent qu’il pourrait exacerber les poussées inflammatoires via des mécanismes neuro-immuno-endocriniens</w:t>
      </w:r>
      <w:ins w:id="703" w:author="NANSSEU NJINGANG, Jobert Richie" w:date="2025-10-30T17:28:00Z" w16du:dateUtc="2025-10-30T15:28:00Z">
        <w:r w:rsidR="00AB1633">
          <w:rPr>
            <w:rFonts w:ascii="Times New Roman" w:hAnsi="Times New Roman" w:cs="Times New Roman"/>
            <w:sz w:val="28"/>
            <w:szCs w:val="28"/>
          </w:rPr>
          <w:t xml:space="preserve"> </w:t>
        </w:r>
      </w:ins>
      <w:r w:rsidR="00B12F1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{"citationID":"U6TBLy1t","properties":{"formattedCitation":"[53,60]","plainCitation":"[53,60]","noteIndex":0},"citationItems":[{"id":1016,"uris":["http://zotero.org/users/local/EhEbXidg/items/D5U4B9C7"],"itemData":{"id":1016,"type":"article-journal","abstract":"BACKGROUND: Previous studies found conflicting results about whether hidradenitis suppurativa (HS) is associated with depression or anxiety.\nOBJECTIVES: To determine the relationship of HS with depression and anxiety.\nMETHODS: A systematic review was performed of published observational studies in MEDLINE, PubMed, Embase, Global Resource for Eczema Trials (GREAT), Latin American and Caribbean Health Sciences Literature (LILACS), Cochrane, Scopus, and PsychInfo that analyzed depression or anxiety in HS. Two reviewers performed title/abstract review and data extraction. Meta-analysis was performed with random-effects weighting.\nRESULTS: Thirty-eight studies met inclusion criteria; 27 had sufficient data for meta-analysis. The prevalences of depression (26.5% vs 6.6%) and anxiety (18.1% vs 7.1%) were higher in persons with versus without HS. Patients with HS had higher odds of depression in 12 of 13 studies and pooled analysis (odds ratio, 2.54; 95% confidence interval, 2.15-3.01), and anxiety in 6 of 6 studies and pooled analysis (odds ratio, 2.00; 95% confidence interval, 1.66-2.42). Similar results were found in sensitivity analyses for different methods of HS diagnosis (physician diagnosed and chart review) and control groups (healthy and dermatologic control individuals). HS was associated with higher antidepressant and anxiolytic use and with suicidality, but not mean depression and anxiety scale scores.\nLIMITATIONS: Individual-level data were unavailable.\nCONCLUSIONS: Patients with HS have higher odds of depression, anxiety, and suicidality.","container-title":"Journal of the American Academy of Dermatology","DOI":"10.1016/j.jaad.2019.11.068","ISSN":"1097-6787","issue":"3","journalAbbreviation":"J Am Acad Dermatol","language":"eng","note":"PMID: 31862404","page":"737-744","source":"PubMed","title":"Association between hidradenitis suppurativa, depression, anxiety, and suicidality: A systematic review and meta-analysis","title-short":"Association between hidradenitis suppurativa, depression, anxiety, and suicidality","volume":"83","author":[{"family":"Patel","given":"Kevin R."},{"family":"Lee","given":"Harrison H."},{"family":"Rastogi","given":"Supriya"},{"family":"Vakharia","given":"Paras P."},{"family":"Hua","given":"Tammy"},{"family":"Chhiba","given":"Krishan"},{"family":"Singam","given":"Vivek"},{"family":"Silverberg","given":"Jonathan I."}],"issued":{"date-parts":[["2020",9]]}}},{"id":868,"uris":["http://zotero.org/users/local/EhEbXidg/items/CWMXHGCB"],"itemData":{"id":868,"type":"article-journal","abstract":"BACKGROUND: Hidradenitis suppurativa (HS) is a long-term skin disorder associated with high levels of psychological distress and significant life impact.\nOBJECTIVE: To evaluate the quality of life, depression, anxiety, loneliness, and self-esteem in patients with HS.\nMETHODS: Ninety-four patients with HS were enrolled in the study. The quality of life, depression, anxiety, loneliness, and self-esteem of the patients were assessed using the Dermatology Life Quality Index (DLQI), the Hospital Anxiety and Depression Scale (HADS), the UCLA Loneliness Scale (UCLA-Version 3), and the Rosenberg Self-Esteem Scale (RSES), respectively.\nRESULTS: The DLQI mean score was 11.43 ± 6.61 in patients with HS. The patients with HS presented statistically significantly higher anxiety (6.41 ± 3.31 vs. 5.00 ± 1.59, p &lt; 0.001), depression (5.45 ± 2.79 vs. 4.16 ± 1.54, p &lt; 0.001), and loneliness and social isolation scores (42.86 ± 8.63 vs. 35.57 ± 6.17, p &lt; 0.001) and lower self-esteem scores (18.91 ± 1.79 vs. 19.77 ± 2.53, p = 0.008) than the healthy controls.\nCONCLUSIONS: HS is a distressing, recurrent disease that impairs quality of life. We can suggest services that allow an integrated approach, which includes psychosocial support, offering the patients relief from isolation and an opportunity to share common experiences.","container-title":"Dermatology (Basel, Switzerland)","DOI":"10.1159/000453355","ISSN":"1421-9832","issue":"6","journalAbbreviation":"Dermatology","language":"eng","note":"PMID: 28052274","page":"687-691","source":"PubMed","title":"Quality of Life and Psychosocial Implications in Patients with Hidradenitis Suppurativa","volume":"232","author":[{"family":"Kouris","given":"Anargyros"},{"family":"Platsidaki","given":"Eftychia"},{"family":"Christodoulou","given":"Christos"},{"family":"Efstathiou","given":"Vasiliki"},{"family":"Dessinioti","given":"Clio"},{"family":"Tzanetakou","given":"Vasiliki"},{"family":"Korkoliakou","given":"Panagiota"},{"family":"Zisimou","given":"Chrisa"},{"family":"Antoniou","given":"Christina"},{"family":"Kontochristopoulos","given":"George"}],"issued":{"date-parts":[["2016"]]}}}],"schema":"https://github.com/citation-style-language/schema/raw/master/csl-citation.json"} </w:instrText>
      </w:r>
      <w:r w:rsidR="00B12F1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[53,60]</w:t>
      </w:r>
      <w:r w:rsidR="00B12F10" w:rsidRPr="001B170D">
        <w:rPr>
          <w:rFonts w:ascii="Times New Roman" w:hAnsi="Times New Roman" w:cs="Times New Roman"/>
          <w:sz w:val="28"/>
          <w:szCs w:val="28"/>
        </w:rPr>
        <w:fldChar w:fldCharType="end"/>
      </w:r>
      <w:r w:rsidR="002921D1" w:rsidRPr="001B170D">
        <w:rPr>
          <w:rFonts w:ascii="Times New Roman" w:hAnsi="Times New Roman" w:cs="Times New Roman"/>
          <w:sz w:val="28"/>
          <w:szCs w:val="28"/>
        </w:rPr>
        <w:t xml:space="preserve"> . Il serait donc un facteur aggravant indirect, plus qu’un </w:t>
      </w:r>
      <w:commentRangeStart w:id="704"/>
      <w:r w:rsidR="002921D1" w:rsidRPr="001B170D">
        <w:rPr>
          <w:rFonts w:ascii="Times New Roman" w:hAnsi="Times New Roman" w:cs="Times New Roman"/>
          <w:sz w:val="28"/>
          <w:szCs w:val="28"/>
        </w:rPr>
        <w:t>facteur causa</w:t>
      </w:r>
      <w:r w:rsidR="00B12F10" w:rsidRPr="001B170D">
        <w:rPr>
          <w:rFonts w:ascii="Times New Roman" w:hAnsi="Times New Roman" w:cs="Times New Roman"/>
          <w:sz w:val="28"/>
          <w:szCs w:val="28"/>
        </w:rPr>
        <w:t>l</w:t>
      </w:r>
      <w:commentRangeEnd w:id="704"/>
      <w:r w:rsidR="004A31E7">
        <w:rPr>
          <w:rStyle w:val="Marquedecommentaire"/>
        </w:rPr>
        <w:commentReference w:id="704"/>
      </w:r>
      <w:r w:rsidR="00B12F10" w:rsidRPr="001B170D">
        <w:rPr>
          <w:rFonts w:ascii="Times New Roman" w:hAnsi="Times New Roman" w:cs="Times New Roman"/>
          <w:sz w:val="28"/>
          <w:szCs w:val="28"/>
        </w:rPr>
        <w:t xml:space="preserve">. </w:t>
      </w:r>
    </w:p>
    <w:p w14:paraId="37B696EB" w14:textId="06CADD81" w:rsidR="00556B4B" w:rsidRPr="00556B4B" w:rsidRDefault="008D5C05"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N</w:t>
      </w:r>
      <w:r w:rsidR="00556B4B" w:rsidRPr="00556B4B">
        <w:rPr>
          <w:rFonts w:ascii="Times New Roman" w:hAnsi="Times New Roman" w:cs="Times New Roman"/>
          <w:sz w:val="28"/>
          <w:szCs w:val="28"/>
        </w:rPr>
        <w:t>os résultats montrent que</w:t>
      </w:r>
      <w:del w:id="705" w:author="NANSSEU NJINGANG, Jobert Richie" w:date="2025-10-30T17:51:00Z" w16du:dateUtc="2025-10-30T15:51:00Z">
        <w:r w:rsidR="00556B4B" w:rsidRPr="00556B4B" w:rsidDel="00C47B28">
          <w:rPr>
            <w:rFonts w:ascii="Times New Roman" w:hAnsi="Times New Roman" w:cs="Times New Roman"/>
            <w:sz w:val="28"/>
            <w:szCs w:val="28"/>
          </w:rPr>
          <w:delText>,</w:delText>
        </w:r>
      </w:del>
      <w:r w:rsidR="00556B4B" w:rsidRPr="00556B4B">
        <w:rPr>
          <w:rFonts w:ascii="Times New Roman" w:hAnsi="Times New Roman" w:cs="Times New Roman"/>
          <w:sz w:val="28"/>
          <w:szCs w:val="28"/>
        </w:rPr>
        <w:t xml:space="preserve"> même si l’obésité et le tabagisme sont moins fréquents que dans la littérature, d’autres facteurs comme le stress ou des expositions locales (VIH, dépigmentation) pourraient moduler le profil de la maladie dans nos contextes africains. </w:t>
      </w:r>
      <w:commentRangeStart w:id="706"/>
      <w:r w:rsidR="00556B4B" w:rsidRPr="00556B4B">
        <w:rPr>
          <w:rFonts w:ascii="Times New Roman" w:hAnsi="Times New Roman" w:cs="Times New Roman"/>
          <w:sz w:val="28"/>
          <w:szCs w:val="28"/>
        </w:rPr>
        <w:t>Ceci souligne l’importance d’ajuster les modèles de facteurs de risque aux réalités locales et d’inclure des enquêtes qualitatives ou mixtes pour mieux cerner les déterminants spécifiques à ces populations.</w:t>
      </w:r>
      <w:commentRangeEnd w:id="706"/>
      <w:r w:rsidR="00C47B28">
        <w:rPr>
          <w:rStyle w:val="Marquedecommentaire"/>
        </w:rPr>
        <w:commentReference w:id="706"/>
      </w:r>
    </w:p>
    <w:p w14:paraId="04A53EFC" w14:textId="3ADFC2CD" w:rsidR="00556B4B" w:rsidRPr="007D7A06" w:rsidRDefault="00B12F10" w:rsidP="001B170D">
      <w:pPr>
        <w:pStyle w:val="Titre3"/>
        <w:spacing w:line="360" w:lineRule="auto"/>
        <w:jc w:val="both"/>
        <w:rPr>
          <w:rFonts w:ascii="Times New Roman" w:hAnsi="Times New Roman" w:cs="Times New Roman"/>
          <w:b/>
          <w:bCs/>
          <w:color w:val="auto"/>
          <w:sz w:val="28"/>
          <w:szCs w:val="28"/>
        </w:rPr>
      </w:pPr>
      <w:bookmarkStart w:id="707" w:name="_Toc212580053"/>
      <w:r w:rsidRPr="007D7A06">
        <w:rPr>
          <w:rFonts w:ascii="Times New Roman" w:hAnsi="Times New Roman" w:cs="Times New Roman"/>
          <w:b/>
          <w:bCs/>
          <w:color w:val="auto"/>
          <w:sz w:val="28"/>
          <w:szCs w:val="28"/>
        </w:rPr>
        <w:t>4.2.3. Caractéristiques cliniques</w:t>
      </w:r>
      <w:bookmarkEnd w:id="707"/>
    </w:p>
    <w:p w14:paraId="4CA42BF3" w14:textId="51259F3D" w:rsidR="00782E3A" w:rsidRPr="007D7A06" w:rsidRDefault="00320A7B" w:rsidP="001B170D">
      <w:pPr>
        <w:spacing w:line="360" w:lineRule="auto"/>
        <w:jc w:val="both"/>
        <w:rPr>
          <w:rFonts w:ascii="Times New Roman" w:hAnsi="Times New Roman" w:cs="Times New Roman"/>
          <w:b/>
          <w:bCs/>
          <w:sz w:val="28"/>
          <w:szCs w:val="28"/>
        </w:rPr>
      </w:pPr>
      <w:bookmarkStart w:id="708" w:name="_Hlk212453728"/>
      <w:r w:rsidRPr="007D7A06">
        <w:rPr>
          <w:rFonts w:ascii="Times New Roman" w:hAnsi="Times New Roman" w:cs="Times New Roman"/>
          <w:b/>
          <w:bCs/>
          <w:sz w:val="28"/>
          <w:szCs w:val="28"/>
        </w:rPr>
        <w:t>4.2.3.</w:t>
      </w:r>
      <w:bookmarkEnd w:id="708"/>
      <w:r w:rsidRPr="007D7A06">
        <w:rPr>
          <w:rFonts w:ascii="Times New Roman" w:hAnsi="Times New Roman" w:cs="Times New Roman"/>
          <w:b/>
          <w:bCs/>
          <w:sz w:val="28"/>
          <w:szCs w:val="28"/>
        </w:rPr>
        <w:t>1. Durée d’évolution</w:t>
      </w:r>
    </w:p>
    <w:p w14:paraId="5D2A7FDB" w14:textId="29E1B85E" w:rsidR="007F0148" w:rsidRPr="007F0148" w:rsidRDefault="007F0148" w:rsidP="001B170D">
      <w:pPr>
        <w:spacing w:line="360" w:lineRule="auto"/>
        <w:jc w:val="both"/>
        <w:rPr>
          <w:rFonts w:ascii="Times New Roman" w:hAnsi="Times New Roman" w:cs="Times New Roman"/>
          <w:sz w:val="28"/>
          <w:szCs w:val="28"/>
        </w:rPr>
      </w:pPr>
      <w:r w:rsidRPr="007F0148">
        <w:rPr>
          <w:rFonts w:ascii="Times New Roman" w:hAnsi="Times New Roman" w:cs="Times New Roman"/>
          <w:sz w:val="28"/>
          <w:szCs w:val="28"/>
        </w:rPr>
        <w:t>La durée m</w:t>
      </w:r>
      <w:r w:rsidR="00F31649" w:rsidRPr="001B170D">
        <w:rPr>
          <w:rFonts w:ascii="Times New Roman" w:hAnsi="Times New Roman" w:cs="Times New Roman"/>
          <w:sz w:val="28"/>
          <w:szCs w:val="28"/>
        </w:rPr>
        <w:t>édia</w:t>
      </w:r>
      <w:r w:rsidRPr="007F0148">
        <w:rPr>
          <w:rFonts w:ascii="Times New Roman" w:hAnsi="Times New Roman" w:cs="Times New Roman"/>
          <w:sz w:val="28"/>
          <w:szCs w:val="28"/>
        </w:rPr>
        <w:t xml:space="preserve">ne d’évolution de la maladie avant le diagnostic dans notre étude était de </w:t>
      </w:r>
      <w:r w:rsidR="00F31649" w:rsidRPr="001B170D">
        <w:rPr>
          <w:rFonts w:ascii="Times New Roman" w:hAnsi="Times New Roman" w:cs="Times New Roman"/>
          <w:sz w:val="28"/>
          <w:szCs w:val="28"/>
        </w:rPr>
        <w:t>24</w:t>
      </w:r>
      <w:r w:rsidRPr="007F0148">
        <w:rPr>
          <w:rFonts w:ascii="Times New Roman" w:hAnsi="Times New Roman" w:cs="Times New Roman"/>
          <w:sz w:val="28"/>
          <w:szCs w:val="28"/>
        </w:rPr>
        <w:t xml:space="preserve"> mois, avec des extrêmes allant de 2 mois à 10 ans. Ce délai, bien que non négligeable, </w:t>
      </w:r>
      <w:commentRangeStart w:id="709"/>
      <w:r w:rsidRPr="007F0148">
        <w:rPr>
          <w:rFonts w:ascii="Times New Roman" w:hAnsi="Times New Roman" w:cs="Times New Roman"/>
          <w:sz w:val="28"/>
          <w:szCs w:val="28"/>
        </w:rPr>
        <w:t xml:space="preserve">demeure inférieur à ceux rapportés dans la littérature, où il varie généralement entre 7 et 10 ans </w:t>
      </w:r>
      <w:commentRangeEnd w:id="709"/>
      <w:r w:rsidR="00C47B28">
        <w:rPr>
          <w:rStyle w:val="Marquedecommentaire"/>
        </w:rPr>
        <w:commentReference w:id="709"/>
      </w:r>
      <w:r w:rsidRPr="007F0148">
        <w:rPr>
          <w:rFonts w:ascii="Times New Roman" w:hAnsi="Times New Roman" w:cs="Times New Roman"/>
          <w:sz w:val="28"/>
          <w:szCs w:val="28"/>
        </w:rPr>
        <w:t>selon les séries</w:t>
      </w:r>
      <w:ins w:id="710" w:author="NANSSEU NJINGANG, Jobert Richie" w:date="2025-10-30T17:53:00Z" w16du:dateUtc="2025-10-30T15:53:00Z">
        <w:r w:rsidR="00C47B28">
          <w:rPr>
            <w:rFonts w:ascii="Times New Roman" w:hAnsi="Times New Roman" w:cs="Times New Roman"/>
            <w:sz w:val="28"/>
            <w:szCs w:val="28"/>
          </w:rPr>
          <w:t xml:space="preserve"> </w:t>
        </w:r>
      </w:ins>
      <w:r w:rsidR="00643F8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{"citationID":"hL9W2AEg","properties":{"formattedCitation":"[96,103]","plainCitation":"[96,103]","noteIndex":0},"citationItems":[{"id":1140,"uris":["http://zotero.org/users/local/EhEbXidg/items/VSKEXIXS"],"itemData":{"id":1140,"type":"article-journal","abstract":"IMPORTANCE: Hidradenitis suppurativa (HS) is relatively common, with the prevalence of 0.05% to 4.10%, yet many patients receive inadequate treatment.\nOBJECTIVE: To review the diagnosis, epidemiology, and treatment of HS with an emphasis on advances in the last 5 years.\nEVIDENCE REVIEW: A literature search was conducted using PubMed, MEDLINE (Medical Subject Headings [MeSH]), and EMBASE to include recently published treatment studies (searched from September 1, 2011, to May 1, 2017). Reviews, guidelines, conference abstracts, and studies with less than 10 patients were excluded. Furthermore, internet searches for guidelines on hidradenitis suppurativa using Baidu, Bing, Google, and Qwant browsers were performed.\nFINDINGS: The diagnosis of HS is made by lesion morphology (nodules, abscesses, tunnels, and scars), location (axillae, inframammary folds, groin, perigenital, or perineal), and lesion progression (2 recurrences within 6 months or chronic or persistent lesions for ≥3 months). HS is more common than was previously thought based on epidemiological analysis (0.05%-4.10%). Disability from HS can be significant. Patients with HS may have significant comorbidities (eg, obesity, metabolic syndrome, diabetes, and arthritis) and increased all-cause mortality (incidence rate ratio, 1.35 [95% CI, 1.15-1.59]). Antibiotic treatment with combinations of clindamycin and rifampicin, or ertapenem followed by combination rifampicin, moxifloxacin, and metronidazole for 6 months is effective. Adalimumab is effective in a significant proportion of patients and treatment with IL-1 and IL-12 receptor subunit beta 1 (Rb1) antibodies may also be useful. Tissue-sparing surgical techniques and carbon dioxide laser treatments also are available, but the evidence on clinical outcomes with these approaches is limited.\nCONCLUSIONS AND RELEVANCE: Hidradenitis suppurativa is more common than previously thought and may be treated by an array of pharmacological and surgical techniques. Hidradenitis suppurativa should be considered in the differential diagnosis of nodular lesions or sinus tracts present in the axillae, groin, perineal, and mammillary fold regions.","container-title":"JAMA","DOI":"10.1001/jama.2017.16691","ISSN":"1538-3598","issue":"20","journalAbbreviation":"JAMA","language":"eng","note":"PMID: 29183082","page":"2019-2032","source":"PubMed","title":"Hidradenitis Suppurativa: Advances in Diagnosis and Treatment","title-short":"Hidradenitis Suppurativa","volume":"318","author":[{"family":"Saunte","given":"Ditte Marie Lindhardt"},{"family":"Jemec","given":"Gregor Borut Ernst"}],"issued":{"date-parts":[["2017",11,28]]}}},{"id":1151,"uris":["http://zotero.org/users/local/EhEbXidg/items/QRW2ZH4W"],"itemData":{"id":1151,"type":"article-journal","abstract":"IMPORTANCE: The true prevalence of hidradenitis suppurativa (HS) is unknown.\nOBJECTIVE: To establish standardized overall and group-specific prevalence estimates for HS in the United States.\nDESIGN, SETTING, AND PARTICIPANTS: This retrospective analysis included a demographically heterogeneous population-based sample of more than 48 million unique patients across all US census regions. As of October 27, 2016, a total of 47 690 patients with HS were identified using electronic health record data.\nMAIN OUTCOMES AND MEASURES: Standardized overall point prevalence for HS and sex-, age-, and race-specific prevalence estimates of HS in the general US population.\nRESULTS: Of the 47 690 patients with HS (26.2% men and 73.8% women), the overall HS prevalence in the US population sample was 0.10%, or 98 per 100 000 persons (95% CI, 97-99 per 100 000 persons). The adjusted prevalence in women was 137 per 100 000 (95% CI, 136-139 per 100 000), more than twice that of men (58 per 100 000; 95% CI, 57-59 per 100 000; P &lt; .001). The prevalence of HS was highest among patients aged 30 to 39 years (172 per 100 000; 95% CI, 169-275 per 100 000) compared with all other age groups (range, 15-150 per 100 000; P &lt; .001). Adjusted HS prevalences among African American (296 per 100 000; 95% CI, 291-300 per 100 000) and biracial (218 per 100 000; 95% CI, 202-235 per 100 000) patients were more than 3-fold and 2-fold greater, respectively, than that among white patients (95 per 100 000; 95% CI, 94-96 per 100 000; P &lt; .001).\nCONCLUSIONS AND RELEVANCE: Hidradenitis suppurativa is an uncommon, but not rare, disease in the United States that disproportionately affects female patients, young adults, and African American and biracial patients.","container-title":"JAMA dermatology","DOI":"10.1001/jamadermatol.2017.0201","ISSN":"2168-6084","issue":"8","journalAbbreviation":"JAMA Dermatol","language":"eng","note":"PMID: 28492923\nPMCID: PMC5710402","page":"760-764","source":"PubMed","title":"Sex- and Age-Adjusted Population Analysis of Prevalence Estimates for Hidradenitis Suppurativa in the United States","volume":"153","author":[{"family":"Garg","given":"Amit"},{"family":"Kirby","given":"Joslyn S."},{"family":"Lavian","given":"Jonathan"},{"family":"Lin","given":"Gloria"},{"family":"Strunk","given":"Andrew"}],"issued":{"date-parts":[["2017",8,1]]}}}],"schema":"https://github.com/citation-style-language/schema/raw/master/csl-citation.json"} </w:instrText>
      </w:r>
      <w:r w:rsidR="00643F8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[96,103]</w:t>
      </w:r>
      <w:r w:rsidR="00643F81" w:rsidRPr="001B170D">
        <w:rPr>
          <w:rFonts w:ascii="Times New Roman" w:hAnsi="Times New Roman" w:cs="Times New Roman"/>
          <w:sz w:val="28"/>
          <w:szCs w:val="28"/>
        </w:rPr>
        <w:fldChar w:fldCharType="end"/>
      </w:r>
      <w:r w:rsidRPr="007F0148">
        <w:rPr>
          <w:rFonts w:ascii="Times New Roman" w:hAnsi="Times New Roman" w:cs="Times New Roman"/>
          <w:sz w:val="28"/>
          <w:szCs w:val="28"/>
        </w:rPr>
        <w:t>.</w:t>
      </w:r>
    </w:p>
    <w:p w14:paraId="0B71F6FF" w14:textId="65BCBC96" w:rsidR="007F0148" w:rsidRPr="007F0148" w:rsidRDefault="007F0148" w:rsidP="001B170D">
      <w:pPr>
        <w:spacing w:line="360" w:lineRule="auto"/>
        <w:jc w:val="both"/>
        <w:rPr>
          <w:rFonts w:ascii="Times New Roman" w:hAnsi="Times New Roman" w:cs="Times New Roman"/>
          <w:sz w:val="28"/>
          <w:szCs w:val="28"/>
        </w:rPr>
      </w:pPr>
      <w:commentRangeStart w:id="711"/>
      <w:r w:rsidRPr="007F0148">
        <w:rPr>
          <w:rFonts w:ascii="Times New Roman" w:hAnsi="Times New Roman" w:cs="Times New Roman"/>
          <w:sz w:val="28"/>
          <w:szCs w:val="28"/>
        </w:rPr>
        <w:t xml:space="preserve">Cette différence pourrait </w:t>
      </w:r>
      <w:r w:rsidR="005914AB">
        <w:rPr>
          <w:rFonts w:ascii="Times New Roman" w:hAnsi="Times New Roman" w:cs="Times New Roman"/>
          <w:sz w:val="28"/>
          <w:szCs w:val="28"/>
        </w:rPr>
        <w:t>avoir plusieurs explications</w:t>
      </w:r>
      <w:r w:rsidRPr="007F0148">
        <w:rPr>
          <w:rFonts w:ascii="Times New Roman" w:hAnsi="Times New Roman" w:cs="Times New Roman"/>
          <w:sz w:val="28"/>
          <w:szCs w:val="28"/>
        </w:rPr>
        <w:t>.</w:t>
      </w:r>
      <w:r w:rsidRPr="007F0148">
        <w:rPr>
          <w:rFonts w:ascii="Times New Roman" w:hAnsi="Times New Roman" w:cs="Times New Roman"/>
          <w:sz w:val="28"/>
          <w:szCs w:val="28"/>
        </w:rPr>
        <w:br/>
        <w:t>D’une part, l’étude a été conduite dans des centres hospitaliers universitaires</w:t>
      </w:r>
      <w:del w:id="712" w:author="NANSSEU NJINGANG, Jobert Richie" w:date="2025-10-30T18:01:00Z" w16du:dateUtc="2025-10-30T16:01:00Z">
        <w:r w:rsidRPr="007F0148" w:rsidDel="005247F4">
          <w:rPr>
            <w:rFonts w:ascii="Times New Roman" w:hAnsi="Times New Roman" w:cs="Times New Roman"/>
            <w:sz w:val="28"/>
            <w:szCs w:val="28"/>
          </w:rPr>
          <w:delText>,</w:delText>
        </w:r>
      </w:del>
      <w:r w:rsidRPr="007F0148">
        <w:rPr>
          <w:rFonts w:ascii="Times New Roman" w:hAnsi="Times New Roman" w:cs="Times New Roman"/>
          <w:sz w:val="28"/>
          <w:szCs w:val="28"/>
        </w:rPr>
        <w:t xml:space="preserve"> où la présence de dermatologues expérimentés favorise une meilleure reconnaissance clinique de la maladie.</w:t>
      </w:r>
      <w:r w:rsidR="00580322" w:rsidRPr="001B170D">
        <w:rPr>
          <w:rFonts w:ascii="Times New Roman" w:hAnsi="Times New Roman" w:cs="Times New Roman"/>
          <w:sz w:val="28"/>
          <w:szCs w:val="28"/>
        </w:rPr>
        <w:t xml:space="preserve">  </w:t>
      </w:r>
      <w:commentRangeEnd w:id="711"/>
      <w:r w:rsidR="005247F4">
        <w:rPr>
          <w:rStyle w:val="Marquedecommentaire"/>
        </w:rPr>
        <w:commentReference w:id="711"/>
      </w:r>
      <w:r w:rsidRPr="007F0148">
        <w:rPr>
          <w:rFonts w:ascii="Times New Roman" w:hAnsi="Times New Roman" w:cs="Times New Roman"/>
          <w:sz w:val="28"/>
          <w:szCs w:val="28"/>
        </w:rPr>
        <w:t xml:space="preserve">D’autre part, le nombre limité de cas et la nature mixte (rétrospective et prospective) du recrutement peuvent avoir minoré la durée </w:t>
      </w:r>
      <w:commentRangeStart w:id="713"/>
      <w:r w:rsidRPr="007F0148">
        <w:rPr>
          <w:rFonts w:ascii="Times New Roman" w:hAnsi="Times New Roman" w:cs="Times New Roman"/>
          <w:sz w:val="28"/>
          <w:szCs w:val="28"/>
        </w:rPr>
        <w:t xml:space="preserve">moyenne </w:t>
      </w:r>
      <w:commentRangeEnd w:id="713"/>
      <w:r w:rsidR="005247F4">
        <w:rPr>
          <w:rStyle w:val="Marquedecommentaire"/>
        </w:rPr>
        <w:commentReference w:id="713"/>
      </w:r>
      <w:r w:rsidRPr="007F0148">
        <w:rPr>
          <w:rFonts w:ascii="Times New Roman" w:hAnsi="Times New Roman" w:cs="Times New Roman"/>
          <w:sz w:val="28"/>
          <w:szCs w:val="28"/>
        </w:rPr>
        <w:t xml:space="preserve">observée. </w:t>
      </w:r>
      <w:commentRangeStart w:id="714"/>
      <w:r w:rsidRPr="007F0148">
        <w:rPr>
          <w:rFonts w:ascii="Times New Roman" w:hAnsi="Times New Roman" w:cs="Times New Roman"/>
          <w:sz w:val="28"/>
          <w:szCs w:val="28"/>
        </w:rPr>
        <w:t>En effet, les patients récemment diagnostiqués souvent inclus pendant la phase prospective tendent à raccourcir la moyenne globale.</w:t>
      </w:r>
      <w:commentRangeEnd w:id="714"/>
      <w:r w:rsidR="005247F4">
        <w:rPr>
          <w:rStyle w:val="Marquedecommentaire"/>
        </w:rPr>
        <w:commentReference w:id="714"/>
      </w:r>
    </w:p>
    <w:p w14:paraId="2E1D3934" w14:textId="155A7F04" w:rsidR="007F0148" w:rsidRPr="007F0148" w:rsidRDefault="007F0148" w:rsidP="001B170D">
      <w:pPr>
        <w:spacing w:line="360" w:lineRule="auto"/>
        <w:jc w:val="both"/>
        <w:rPr>
          <w:rFonts w:ascii="Times New Roman" w:hAnsi="Times New Roman" w:cs="Times New Roman"/>
          <w:sz w:val="28"/>
          <w:szCs w:val="28"/>
        </w:rPr>
      </w:pPr>
      <w:r w:rsidRPr="007F0148">
        <w:rPr>
          <w:rFonts w:ascii="Times New Roman" w:hAnsi="Times New Roman" w:cs="Times New Roman"/>
          <w:sz w:val="28"/>
          <w:szCs w:val="28"/>
        </w:rPr>
        <w:t>Dans la littérature, le retard diagnostique est principalement attribué à une méconnaissance de la maladie par les soignants de première ligne et à sa confusion fréquente avec des furonculoses récidivantes ou des abcès à répétition</w:t>
      </w:r>
      <w:ins w:id="715" w:author="NANSSEU NJINGANG, Jobert Richie" w:date="2025-10-30T19:41:00Z" w16du:dateUtc="2025-10-30T17:41:00Z">
        <w:r w:rsidR="003119FC">
          <w:rPr>
            <w:rFonts w:ascii="Times New Roman" w:hAnsi="Times New Roman" w:cs="Times New Roman"/>
            <w:sz w:val="28"/>
            <w:szCs w:val="28"/>
          </w:rPr>
          <w:t xml:space="preserve"> </w:t>
        </w:r>
      </w:ins>
      <w:r w:rsidR="00B7446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{"citationID":"fBKPToVY","properties":{"formattedCitation":"[1,104]","plainCitation":"[1,104]","noteIndex":0},"citationItems":[{"id":792,"uris":["http://zotero.org/users/local/EhEbXidg/items/QI7ZH5Z2"],"itemData":{"id":792,"type":"article-journal","abstract":"Abstract\n            \n              Hidradenitis suppurativa/acne inversa (\n              HS\n              ) is a chronic, inflammatory, recurrent, debilitating skin disease of the hair follicle that usually presents after puberty with painful, deep‐seated, inflamed lesions in the apocrine gland‐bearing areas of the body, most commonly the axillae, inguinal and anogenital regions. A mean disease incidence of 6.0 per 100 000 person‐years and an average prevalence of 1% has been reported in Europe.\n              HS\n              has the highest impact on patients' quality of life among all assessed dermatological diseases.\n              HS\n              is associated with a variety of concomitant and secondary diseases, such as obesity, metabolic syndrome, inflammatory bowel disease, e.g. Crohn's disease, spondyloarthropathy, follicular occlusion syndrome and other hyperergic diseases. The central pathogenic event in\n              HS\n              is believed to be the occlusion of the upper part of the hair follicle leading to a perifollicular lympho‐histiocytic inflammation. A highly significant association between the prevalence of\n              HS\n              and current smoking (Odds ratio 12.55) and overweight (Odds ratio 1.1 for each body mass index unit) has been documented. The European S1\n              HS\n              guideline suggests that the disease should be treated based on its individual subjective impact and objective severity. Locally recurring lesions can be treated by classical surgery or\n              LASER\n              techniques, whereas medical treatment either as monotherapy or in combination with radical surgery is more appropriate for widely spread lesions. Medical therapy may include antibiotics (clindamycin plus rifampicine, tetracyclines), acitretin and biologics (adalimumab, infliximab). A Hurley severity grade‐relevant treatment of\n              HS\n              is recommended by the expert group following a treatment algorithm. Adjuvant measurements, such as pain management, treatment of superinfections, weight loss and tobacco abstinence have to be considered.","container-title":"Journal of the European Academy of Dermatology and Venereology","DOI":"10.1111/jdv.12966","ISSN":"0926-9959, 1468-3083","issue":"4","journalAbbreviation":"Acad Dermatol Venereol","language":"en","license":"http://onlinelibrary.wiley.com/termsAndConditions#vor","page":"619-644","source":"DOI.org (Crossref)","title":"European S1 guideline for the treatment of hidradenitis suppurativa/acne inversa","volume":"29","author":[{"family":"Zouboulis","given":"C.C."},{"family":"Desai","given":"N."},{"family":"Emtestam","given":"L."},{"family":"Hunger","given":"R.E."},{"family":"Ioannides","given":"D."},{"family":"Juhász","given":"I."},{"family":"Lapins","given":"J."},{"family":"Matusiak","given":"L."},{"family":"Prens","given":"E.P."},{"family":"Revuz","given":"J."},{"family":"Schneider‐Burrus","given":"S."},{"family":"Szepietowski","given":"J.C."},{"family":"Van Der Zee","given":"H.H."},{"family":"Jemec","given":"G.B.E."}],"issued":{"date-parts":[["2015",4]]}}},{"id":1153,"uris":["http://zotero.org/users/local/EhEbXidg/items/3CT76CP5"],"itemData":{"id":1153,"type":"article-journal","abstract":"BACKGROUND: Few comprehensive studies exist on the epidemiology of hidradenitis suppurativa, a very distressing skin disease.\nOBJECTIVE: We sought to identify disease-related factors associated with severity, sex, and family history.\nMETHODS: Ordinal logistic regression was used in 846 consecutive Dutch patients with hidradenitis suppurativa to calculate odds ratios (ORs) for severity according to Hurley. Sex and family history were compared using Student t test and χ(2) test.\nRESULTS: In total, 45.5% of the patients had Hurley I, 41.5% had Hurley II, and 13.0% had Hurley III. Severity was associated with male sex (OR 2.11; P &lt; .001), disease duration (OR 1.03; P &lt; .001), body mass index (OR 1.03; P = .01), smoking pack-years (OR 1.02; P = .001), and axillary (OR 2.24; P &lt; .001), perianal (OR 1.92; P &lt; .001), and mammary lesions (OR 1.48; P = .03). Women had earlier onset, more inguinal and mammary lesions, and more frequent family history for hidradenitis suppurativa. Men more commonly had gluteal, perianal, and atypical lesions, and a history of severe acne. Patients with a family history had earlier onset, longer disease duration, a history of severe acne, more extensive disease, and were more often smokers.\nLIMITATIONS: Some parameters were patient-reported.\nCONCLUSION: The severity risk factors identified in this study could help physicians to select patients who need close monitoring and who would benefit from early, aggressive therapy.","container-title":"Journal of the American Academy of Dermatology","DOI":"10.1016/j.jaad.2014.04.001","ISSN":"1097-6787","issue":"3","journalAbbreviation":"J Am Acad Dermatol","language":"eng","note":"PMID: 24880664","page":"460-467","source":"PubMed","title":"Hidradenitis suppurativa: a retrospective study of 846 Dutch patients to identify factors associated with disease severity","title-short":"Hidradenitis suppurativa","volume":"71","author":[{"family":"Schrader","given":"Anne M. R."},{"family":"Deckers","given":"Inge E."},{"family":"Zee","given":"Hessel H.","non-dropping-particle":"van der"},{"family":"Boer","given":"Jurr"},{"family":"Prens","given":"Errol P."}],"issued":{"date-parts":[["2014",9]]}}}],"schema":"https://github.com/citation-style-language/schema/raw/master/csl-citation.json"} </w:instrText>
      </w:r>
      <w:r w:rsidR="00B7446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[1,104]</w:t>
      </w:r>
      <w:r w:rsidR="00B74460" w:rsidRPr="001B170D">
        <w:rPr>
          <w:rFonts w:ascii="Times New Roman" w:hAnsi="Times New Roman" w:cs="Times New Roman"/>
          <w:sz w:val="28"/>
          <w:szCs w:val="28"/>
        </w:rPr>
        <w:fldChar w:fldCharType="end"/>
      </w:r>
      <w:r w:rsidRPr="007F0148">
        <w:rPr>
          <w:rFonts w:ascii="Times New Roman" w:hAnsi="Times New Roman" w:cs="Times New Roman"/>
          <w:sz w:val="28"/>
          <w:szCs w:val="28"/>
        </w:rPr>
        <w:t xml:space="preserve">. Des études européennes et nord-américaines, notamment celles de Saunte et al. (2015) et Garg et al. (2017), ont rapporté que plus de 70 % des patients consultaient au moins trois médecins avant que le diagnostic correct ne soit posé </w:t>
      </w:r>
      <w:r w:rsidR="00B417A8"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{"citationID":"6U736Y0o","properties":{"formattedCitation":"[5,103]","plainCitation":"[5,103]","noteIndex":0},"citationItems":[{"id":819,"uris":["http://zotero.org/users/local/EhEbXidg/items/NIAWQLSS"],"itemData":{"id":819,"type":"article-journal","container-title":"British Journal of Dermatology","DOI":"10.1111/bjd.14038","ISSN":"00070963","issue":"6","journalAbbreviation":"Br J Dermatol","language":"en","license":"http://doi.wiley.com/10.1002/tdm_license_1.1","page":"1546-1549","source":"DOI.org (Crossref)","title":"Diagnostic delay in hidradenitis suppurativa is a global problem","volume":"173","author":[{"family":"Saunte","given":"D.M."},{"family":"Boer","given":"J."},{"family":"Stratigos","given":"A."},{"family":"Szepietowski","given":"J.C."},{"family":"Hamzavi","given":"I."},{"family":"Kim","given":"K.H."},{"family":"Zarchi","given":"K."},{"family":"Antoniou","given":"C."},{"family":"Matusiak","given":"L."},{"family":"Lim","given":"H.W."},{"family":"Williams","given":"M."},{"family":"Kwon","given":"H.H."},{"family":"Gürer","given":"M.A."},{"family":"Mammadova","given":"F."},{"family":"Kaminsky","given":"A."},{"family":"Prens","given":"E."},{"family":"Van Der Zee","given":"H.H."},{"family":"Bettoli","given":"V."},{"family":"Zauli","given":"S."},{"family":"Hafner","given":"J."},{"family":"Lauchli","given":"S."},{"family":"French","given":"L.E."},{"family":"Riad","given":"H."},{"family":"El-Domyati","given":"M."},{"family":"Abdel-Wahab","given":"H."},{"family":"Kirby","given":"B."},{"family":"Kelly","given":"G."},{"family":"Calderon","given":"P."},{"family":"Del Marmol","given":"V."},{"family":"Benhadou","given":"F."},{"family":"Revuz","given":"J."},{"family":"Zouboulis","given":"C.C."},{"family":"Karagiannidis","given":"I."},{"family":"Sartorius","given":"K."},{"family":"Hagströmer","given":"L."},{"family":"McMeniman","given":"E."},{"family":"Ong","given":"N."},{"family":"Dolenc-Voljc","given":"M."},{"family":"Mokos","given":"Z.B."},{"family":"Borradori","given":"L."},{"family":"Hunger","given":"R.E."},{"family":"Sladden","given":"C."},{"family":"Scheinfeld","given":"N."},{"family":"Moftah","given":"N."},{"family":"Emtestam","given":"L."},{"family":"Lapins","given":"J."},{"family":"Doss","given":"N."},{"family":"Kurokawa","given":"I."},{"family":"Jemec","given":"G.B.E."}],"issued":{"date-parts":[["2015",12]]}}},{"id":1151,"uris":["http://zotero.org/users/local/EhEbXidg/items/QRW2ZH4W"],"itemData":{"id":1151,"type":"article-journal","abstract":"IMPORTANCE: The true prevalence of hidradenitis suppurativa (HS) is unknown.\nOBJECTIVE: To establish standardized overall and group-specific prevalence estimates for HS in the United States.\nDESIGN, SETTING, AND PARTICIPANTS: This retrospective analysis included a demographically heterogeneous population-based sample of more than 48 million unique patients across all US census regions. As of October 27, 2016, a total of 47 690 patients with HS were identified using electronic health record data.\nMAIN OUTCOMES AND MEASURES: Standardized overall point prevalence for HS and sex-, age-, and race-specific prevalence estimates of HS in the general US population.\nRESULTS: Of the 47 690 patients with HS (26.2% men and 73.8% women), the overall HS prevalence in the US population sample was 0.10%, or 98 per 100 000 persons (95% CI, 97-99 per 100 000 persons). The adjusted prevalence in women was 137 per 100 000 (95% CI, 136-139 per 100 000), more than twice that of men (58 per 100 000; 95% CI, 57-59 per 100 000; P &lt; .001). The prevalence of HS was highest among patients aged 30 to 39 years (172 per 100 000; 95% CI, 169-275 per 100 000) compared with all other age groups (range, 15-150 per 100 000; P &lt; .001). Adjusted HS prevalences among African American (296 per 100 000; 95% CI, 291-300 per 100 000) and biracial (218 per 100 000; 95% CI, 202-235 per 100 000) patients were more than 3-fold and 2-fold greater, respectively, than that among white patients (95 per 100 000; 95% CI, 94-96 per 100 000; P &lt; .001).\nCONCLUSIONS AND RELEVANCE: Hidradenitis suppurativa is an uncommon, but not rare, disease in the United States that disproportionately affects female patients, young adults, and African American and biracial patients.","container-title":"JAMA dermatology","DOI":"10.1001/jamadermatol.2017.0201","ISSN":"2168-6084","issue":"8","journalAbbreviation":"JAMA Dermatol","language":"eng","note":"PMID: 28492923\nPMCID: PMC5710402","page":"760-764","source":"PubMed","title":"Sex- and Age-Adjusted Population Analysis of Prevalence Estimates for Hidradenitis Suppurativa in the United States","volume":"153","author":[{"family":"Garg","given":"Amit"},{"family":"Kirby","given":"Joslyn S."},{"family":"Lavian","given":"Jonathan"},{"family":"Lin","given":"Gloria"},{"family":"Strunk","given":"Andrew"}],"issued":{"date-parts":[["2017",8,1]]}}}],"schema":"https://github.com/citation-style-language/schema/raw/master/csl-citation.json"} </w:instrText>
      </w:r>
      <w:r w:rsidR="00B417A8"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[5,103]</w:t>
      </w:r>
      <w:r w:rsidR="00B417A8" w:rsidRPr="001B170D">
        <w:rPr>
          <w:rFonts w:ascii="Times New Roman" w:hAnsi="Times New Roman" w:cs="Times New Roman"/>
          <w:sz w:val="28"/>
          <w:szCs w:val="28"/>
        </w:rPr>
        <w:fldChar w:fldCharType="end"/>
      </w:r>
      <w:r w:rsidRPr="007F0148">
        <w:rPr>
          <w:rFonts w:ascii="Times New Roman" w:hAnsi="Times New Roman" w:cs="Times New Roman"/>
          <w:sz w:val="28"/>
          <w:szCs w:val="28"/>
        </w:rPr>
        <w:t>.</w:t>
      </w:r>
    </w:p>
    <w:p w14:paraId="4EF64467" w14:textId="77777777" w:rsidR="007F0148" w:rsidRPr="007F0148" w:rsidRDefault="007F0148" w:rsidP="001B170D">
      <w:pPr>
        <w:spacing w:line="360" w:lineRule="auto"/>
        <w:jc w:val="both"/>
        <w:rPr>
          <w:rFonts w:ascii="Times New Roman" w:hAnsi="Times New Roman" w:cs="Times New Roman"/>
          <w:sz w:val="28"/>
          <w:szCs w:val="28"/>
        </w:rPr>
      </w:pPr>
      <w:commentRangeStart w:id="716"/>
      <w:r w:rsidRPr="007F0148">
        <w:rPr>
          <w:rFonts w:ascii="Times New Roman" w:hAnsi="Times New Roman" w:cs="Times New Roman"/>
          <w:sz w:val="28"/>
          <w:szCs w:val="28"/>
        </w:rPr>
        <w:lastRenderedPageBreak/>
        <w:t>Ainsi, bien que notre délai moyen d’évolution soit inférieur à celui décrit dans d’autres études, il témoigne néanmoins d’un retard diagnostique réel et souligne la nécessité de former davantage les soignants de première ligne à reconnaître précocement la maladie de Verneuil</w:t>
      </w:r>
      <w:del w:id="717" w:author="NANSSEU NJINGANG, Jobert Richie" w:date="2025-10-30T19:42:00Z" w16du:dateUtc="2025-10-30T17:42:00Z">
        <w:r w:rsidRPr="007F0148" w:rsidDel="003119FC">
          <w:rPr>
            <w:rFonts w:ascii="Times New Roman" w:hAnsi="Times New Roman" w:cs="Times New Roman"/>
            <w:sz w:val="28"/>
            <w:szCs w:val="28"/>
          </w:rPr>
          <w:delText>,</w:delText>
        </w:r>
      </w:del>
      <w:r w:rsidRPr="007F0148">
        <w:rPr>
          <w:rFonts w:ascii="Times New Roman" w:hAnsi="Times New Roman" w:cs="Times New Roman"/>
          <w:sz w:val="28"/>
          <w:szCs w:val="28"/>
        </w:rPr>
        <w:t xml:space="preserve"> afin de limiter la chronicisation et les séquelles cicatricielles.</w:t>
      </w:r>
      <w:commentRangeEnd w:id="716"/>
      <w:r w:rsidR="003119FC">
        <w:rPr>
          <w:rStyle w:val="Marquedecommentaire"/>
        </w:rPr>
        <w:commentReference w:id="716"/>
      </w:r>
    </w:p>
    <w:p w14:paraId="7B5F7D03" w14:textId="04AC4144" w:rsidR="00320A7B" w:rsidRPr="003229AD" w:rsidRDefault="00320A7B" w:rsidP="001B170D">
      <w:pPr>
        <w:spacing w:line="360" w:lineRule="auto"/>
        <w:jc w:val="both"/>
        <w:rPr>
          <w:rFonts w:ascii="Times New Roman" w:hAnsi="Times New Roman" w:cs="Times New Roman"/>
          <w:b/>
          <w:bCs/>
          <w:sz w:val="28"/>
          <w:szCs w:val="28"/>
        </w:rPr>
      </w:pPr>
      <w:r w:rsidRPr="003229AD">
        <w:rPr>
          <w:rFonts w:ascii="Times New Roman" w:hAnsi="Times New Roman" w:cs="Times New Roman"/>
          <w:b/>
          <w:bCs/>
          <w:sz w:val="28"/>
          <w:szCs w:val="28"/>
        </w:rPr>
        <w:t>4.2.3.2. Localisation, type</w:t>
      </w:r>
      <w:ins w:id="718" w:author="NANSSEU NJINGANG, Jobert Richie" w:date="2025-10-30T19:43:00Z" w16du:dateUtc="2025-10-30T17:43:00Z">
        <w:r w:rsidR="003119FC">
          <w:rPr>
            <w:rFonts w:ascii="Times New Roman" w:hAnsi="Times New Roman" w:cs="Times New Roman"/>
            <w:b/>
            <w:bCs/>
            <w:sz w:val="28"/>
            <w:szCs w:val="28"/>
          </w:rPr>
          <w:t>s</w:t>
        </w:r>
      </w:ins>
      <w:r w:rsidRPr="003229AD">
        <w:rPr>
          <w:rFonts w:ascii="Times New Roman" w:hAnsi="Times New Roman" w:cs="Times New Roman"/>
          <w:b/>
          <w:bCs/>
          <w:sz w:val="28"/>
          <w:szCs w:val="28"/>
        </w:rPr>
        <w:t xml:space="preserve"> de lésions et classification</w:t>
      </w:r>
    </w:p>
    <w:p w14:paraId="06528B09" w14:textId="1F7656A4" w:rsidR="00ED6CB9" w:rsidRPr="00ED6CB9" w:rsidRDefault="00ED6CB9" w:rsidP="001B170D">
      <w:pPr>
        <w:spacing w:line="360" w:lineRule="auto"/>
        <w:jc w:val="both"/>
        <w:rPr>
          <w:rFonts w:ascii="Times New Roman" w:hAnsi="Times New Roman" w:cs="Times New Roman"/>
          <w:sz w:val="28"/>
          <w:szCs w:val="28"/>
        </w:rPr>
      </w:pPr>
      <w:commentRangeStart w:id="719"/>
      <w:r w:rsidRPr="00ED6CB9">
        <w:rPr>
          <w:rFonts w:ascii="Times New Roman" w:hAnsi="Times New Roman" w:cs="Times New Roman"/>
          <w:sz w:val="28"/>
          <w:szCs w:val="28"/>
        </w:rPr>
        <w:t xml:space="preserve">Dans notre série, les lésions de la </w:t>
      </w:r>
      <w:del w:id="720" w:author="NANSSEU NJINGANG, Jobert Richie" w:date="2025-10-30T19:43:00Z" w16du:dateUtc="2025-10-30T17:43:00Z">
        <w:r w:rsidRPr="00ED6CB9" w:rsidDel="003119FC">
          <w:rPr>
            <w:rFonts w:ascii="Times New Roman" w:hAnsi="Times New Roman" w:cs="Times New Roman"/>
            <w:sz w:val="28"/>
            <w:szCs w:val="28"/>
          </w:rPr>
          <w:delText>maladie de Verneuil (</w:delText>
        </w:r>
      </w:del>
      <w:r w:rsidRPr="00ED6CB9">
        <w:rPr>
          <w:rFonts w:ascii="Times New Roman" w:hAnsi="Times New Roman" w:cs="Times New Roman"/>
          <w:sz w:val="28"/>
          <w:szCs w:val="28"/>
        </w:rPr>
        <w:t>MV</w:t>
      </w:r>
      <w:del w:id="721" w:author="NANSSEU NJINGANG, Jobert Richie" w:date="2025-10-30T19:43:00Z" w16du:dateUtc="2025-10-30T17:43:00Z">
        <w:r w:rsidRPr="00ED6CB9" w:rsidDel="003119FC">
          <w:rPr>
            <w:rFonts w:ascii="Times New Roman" w:hAnsi="Times New Roman" w:cs="Times New Roman"/>
            <w:sz w:val="28"/>
            <w:szCs w:val="28"/>
          </w:rPr>
          <w:delText>)</w:delText>
        </w:r>
      </w:del>
      <w:r w:rsidRPr="00ED6CB9">
        <w:rPr>
          <w:rFonts w:ascii="Times New Roman" w:hAnsi="Times New Roman" w:cs="Times New Roman"/>
          <w:sz w:val="28"/>
          <w:szCs w:val="28"/>
        </w:rPr>
        <w:t xml:space="preserve"> débutaient principalement au niveau axillaire (73,5 %), suivies du visage (10,2 %) et du pubis (6 %). Les principales localisations observées </w:t>
      </w:r>
      <w:ins w:id="722" w:author="NANSSEU NJINGANG, Jobert Richie" w:date="2025-10-30T19:44:00Z" w16du:dateUtc="2025-10-30T17:44:00Z">
        <w:r w:rsidR="003119FC">
          <w:rPr>
            <w:rFonts w:ascii="Times New Roman" w:hAnsi="Times New Roman" w:cs="Times New Roman"/>
            <w:sz w:val="28"/>
            <w:szCs w:val="28"/>
          </w:rPr>
          <w:t xml:space="preserve">au momenr du diagnostic </w:t>
        </w:r>
      </w:ins>
      <w:r w:rsidRPr="00ED6CB9">
        <w:rPr>
          <w:rFonts w:ascii="Times New Roman" w:hAnsi="Times New Roman" w:cs="Times New Roman"/>
          <w:sz w:val="28"/>
          <w:szCs w:val="28"/>
        </w:rPr>
        <w:t>étaient les aisselles (83,7</w:t>
      </w:r>
      <w:del w:id="723" w:author="NANSSEU NJINGANG, Jobert Richie" w:date="2025-10-30T19:44:00Z" w16du:dateUtc="2025-10-30T17:44:00Z">
        <w:r w:rsidRPr="00ED6CB9" w:rsidDel="003119FC">
          <w:rPr>
            <w:rFonts w:ascii="Times New Roman" w:hAnsi="Times New Roman" w:cs="Times New Roman"/>
            <w:sz w:val="28"/>
            <w:szCs w:val="28"/>
          </w:rPr>
          <w:delText xml:space="preserve"> </w:delText>
        </w:r>
      </w:del>
      <w:r w:rsidRPr="00ED6CB9">
        <w:rPr>
          <w:rFonts w:ascii="Times New Roman" w:hAnsi="Times New Roman" w:cs="Times New Roman"/>
          <w:sz w:val="28"/>
          <w:szCs w:val="28"/>
        </w:rPr>
        <w:t>%), le pubis (30,6</w:t>
      </w:r>
      <w:del w:id="724" w:author="NANSSEU NJINGANG, Jobert Richie" w:date="2025-10-30T19:44:00Z" w16du:dateUtc="2025-10-30T17:44:00Z">
        <w:r w:rsidRPr="00ED6CB9" w:rsidDel="003119FC">
          <w:rPr>
            <w:rFonts w:ascii="Times New Roman" w:hAnsi="Times New Roman" w:cs="Times New Roman"/>
            <w:sz w:val="28"/>
            <w:szCs w:val="28"/>
          </w:rPr>
          <w:delText xml:space="preserve"> </w:delText>
        </w:r>
      </w:del>
      <w:r w:rsidRPr="00ED6CB9">
        <w:rPr>
          <w:rFonts w:ascii="Times New Roman" w:hAnsi="Times New Roman" w:cs="Times New Roman"/>
          <w:sz w:val="28"/>
          <w:szCs w:val="28"/>
        </w:rPr>
        <w:t>%), les fesses (24,5</w:t>
      </w:r>
      <w:del w:id="725" w:author="NANSSEU NJINGANG, Jobert Richie" w:date="2025-10-30T19:44:00Z" w16du:dateUtc="2025-10-30T17:44:00Z">
        <w:r w:rsidRPr="00ED6CB9" w:rsidDel="003119FC">
          <w:rPr>
            <w:rFonts w:ascii="Times New Roman" w:hAnsi="Times New Roman" w:cs="Times New Roman"/>
            <w:sz w:val="28"/>
            <w:szCs w:val="28"/>
          </w:rPr>
          <w:delText xml:space="preserve"> </w:delText>
        </w:r>
      </w:del>
      <w:r w:rsidRPr="00ED6CB9">
        <w:rPr>
          <w:rFonts w:ascii="Times New Roman" w:hAnsi="Times New Roman" w:cs="Times New Roman"/>
          <w:sz w:val="28"/>
          <w:szCs w:val="28"/>
        </w:rPr>
        <w:t>%), le cuir chevelu (8,2</w:t>
      </w:r>
      <w:del w:id="726" w:author="NANSSEU NJINGANG, Jobert Richie" w:date="2025-10-30T19:44:00Z" w16du:dateUtc="2025-10-30T17:44:00Z">
        <w:r w:rsidRPr="00ED6CB9" w:rsidDel="003119FC">
          <w:rPr>
            <w:rFonts w:ascii="Times New Roman" w:hAnsi="Times New Roman" w:cs="Times New Roman"/>
            <w:sz w:val="28"/>
            <w:szCs w:val="28"/>
          </w:rPr>
          <w:delText xml:space="preserve"> </w:delText>
        </w:r>
      </w:del>
      <w:r w:rsidRPr="00ED6CB9">
        <w:rPr>
          <w:rFonts w:ascii="Times New Roman" w:hAnsi="Times New Roman" w:cs="Times New Roman"/>
          <w:sz w:val="28"/>
          <w:szCs w:val="28"/>
        </w:rPr>
        <w:t>%), les plis inguinaux (8,2</w:t>
      </w:r>
      <w:del w:id="727" w:author="NANSSEU NJINGANG, Jobert Richie" w:date="2025-10-30T19:44:00Z" w16du:dateUtc="2025-10-30T17:44:00Z">
        <w:r w:rsidRPr="00ED6CB9" w:rsidDel="003119FC">
          <w:rPr>
            <w:rFonts w:ascii="Times New Roman" w:hAnsi="Times New Roman" w:cs="Times New Roman"/>
            <w:sz w:val="28"/>
            <w:szCs w:val="28"/>
          </w:rPr>
          <w:delText xml:space="preserve"> </w:delText>
        </w:r>
      </w:del>
      <w:r w:rsidRPr="00ED6CB9">
        <w:rPr>
          <w:rFonts w:ascii="Times New Roman" w:hAnsi="Times New Roman" w:cs="Times New Roman"/>
          <w:sz w:val="28"/>
          <w:szCs w:val="28"/>
        </w:rPr>
        <w:t>%) et le périnée (6,1</w:t>
      </w:r>
      <w:del w:id="728" w:author="NANSSEU NJINGANG, Jobert Richie" w:date="2025-10-30T19:44:00Z" w16du:dateUtc="2025-10-30T17:44:00Z">
        <w:r w:rsidRPr="00ED6CB9" w:rsidDel="003119FC">
          <w:rPr>
            <w:rFonts w:ascii="Times New Roman" w:hAnsi="Times New Roman" w:cs="Times New Roman"/>
            <w:sz w:val="28"/>
            <w:szCs w:val="28"/>
          </w:rPr>
          <w:delText xml:space="preserve"> </w:delText>
        </w:r>
      </w:del>
      <w:r w:rsidRPr="00ED6CB9">
        <w:rPr>
          <w:rFonts w:ascii="Times New Roman" w:hAnsi="Times New Roman" w:cs="Times New Roman"/>
          <w:sz w:val="28"/>
          <w:szCs w:val="28"/>
        </w:rPr>
        <w:t xml:space="preserve">%). La </w:t>
      </w:r>
      <w:commentRangeStart w:id="729"/>
      <w:r w:rsidRPr="00ED6CB9">
        <w:rPr>
          <w:rFonts w:ascii="Times New Roman" w:hAnsi="Times New Roman" w:cs="Times New Roman"/>
          <w:sz w:val="28"/>
          <w:szCs w:val="28"/>
        </w:rPr>
        <w:t xml:space="preserve">multifocalité </w:t>
      </w:r>
      <w:commentRangeEnd w:id="729"/>
      <w:r w:rsidR="003119FC">
        <w:rPr>
          <w:rStyle w:val="Marquedecommentaire"/>
        </w:rPr>
        <w:commentReference w:id="729"/>
      </w:r>
      <w:r w:rsidRPr="00ED6CB9">
        <w:rPr>
          <w:rFonts w:ascii="Times New Roman" w:hAnsi="Times New Roman" w:cs="Times New Roman"/>
          <w:sz w:val="28"/>
          <w:szCs w:val="28"/>
        </w:rPr>
        <w:t xml:space="preserve">des lésions </w:t>
      </w:r>
      <w:del w:id="730" w:author="NANSSEU NJINGANG, Jobert Richie" w:date="2025-10-30T19:44:00Z" w16du:dateUtc="2025-10-30T17:44:00Z">
        <w:r w:rsidRPr="00ED6CB9" w:rsidDel="003119FC">
          <w:rPr>
            <w:rFonts w:ascii="Times New Roman" w:hAnsi="Times New Roman" w:cs="Times New Roman"/>
            <w:sz w:val="28"/>
            <w:szCs w:val="28"/>
          </w:rPr>
          <w:delText xml:space="preserve">était </w:delText>
        </w:r>
      </w:del>
      <w:ins w:id="731" w:author="NANSSEU NJINGANG, Jobert Richie" w:date="2025-10-30T19:44:00Z" w16du:dateUtc="2025-10-30T17:44:00Z">
        <w:r w:rsidR="003119FC">
          <w:rPr>
            <w:rFonts w:ascii="Times New Roman" w:hAnsi="Times New Roman" w:cs="Times New Roman"/>
            <w:sz w:val="28"/>
            <w:szCs w:val="28"/>
          </w:rPr>
          <w:t>a été</w:t>
        </w:r>
        <w:r w:rsidR="003119FC" w:rsidRPr="00ED6CB9">
          <w:rPr>
            <w:rFonts w:ascii="Times New Roman" w:hAnsi="Times New Roman" w:cs="Times New Roman"/>
            <w:sz w:val="28"/>
            <w:szCs w:val="28"/>
          </w:rPr>
          <w:t xml:space="preserve"> </w:t>
        </w:r>
      </w:ins>
      <w:r w:rsidRPr="00ED6CB9">
        <w:rPr>
          <w:rFonts w:ascii="Times New Roman" w:hAnsi="Times New Roman" w:cs="Times New Roman"/>
          <w:sz w:val="28"/>
          <w:szCs w:val="28"/>
        </w:rPr>
        <w:t>retrouvée chez 56 % des patients. Les lésions prédominantes étaient les nodules (79,6 %), les masses abcédées (46,9 %) et les fistules (38,8 %). Il est à noter que deux patients présentaient également une atteinte rétroauriculaire, localisation rare et peu documentée dans la littérature.</w:t>
      </w:r>
      <w:commentRangeEnd w:id="719"/>
      <w:r w:rsidR="003119FC">
        <w:rPr>
          <w:rStyle w:val="Marquedecommentaire"/>
        </w:rPr>
        <w:commentReference w:id="719"/>
      </w:r>
    </w:p>
    <w:p w14:paraId="27AC9650" w14:textId="43F632A4" w:rsidR="00ED6CB9" w:rsidRPr="00ED6CB9" w:rsidRDefault="00ED6CB9" w:rsidP="001B170D">
      <w:pPr>
        <w:spacing w:line="360" w:lineRule="auto"/>
        <w:jc w:val="both"/>
        <w:rPr>
          <w:rFonts w:ascii="Times New Roman" w:hAnsi="Times New Roman" w:cs="Times New Roman"/>
          <w:sz w:val="28"/>
          <w:szCs w:val="28"/>
        </w:rPr>
      </w:pPr>
      <w:r w:rsidRPr="00ED6CB9">
        <w:rPr>
          <w:rFonts w:ascii="Times New Roman" w:hAnsi="Times New Roman" w:cs="Times New Roman"/>
          <w:sz w:val="28"/>
          <w:szCs w:val="28"/>
        </w:rPr>
        <w:t>Ces résultats sont globalement cohérents avec les séries internationales</w:t>
      </w:r>
      <w:del w:id="732" w:author="NANSSEU NJINGANG, Jobert Richie" w:date="2025-10-30T19:46:00Z" w16du:dateUtc="2025-10-30T17:46:00Z">
        <w:r w:rsidRPr="00ED6CB9" w:rsidDel="003119FC">
          <w:rPr>
            <w:rFonts w:ascii="Times New Roman" w:hAnsi="Times New Roman" w:cs="Times New Roman"/>
            <w:sz w:val="28"/>
            <w:szCs w:val="28"/>
          </w:rPr>
          <w:delText>,</w:delText>
        </w:r>
      </w:del>
      <w:r w:rsidRPr="00ED6CB9">
        <w:rPr>
          <w:rFonts w:ascii="Times New Roman" w:hAnsi="Times New Roman" w:cs="Times New Roman"/>
          <w:sz w:val="28"/>
          <w:szCs w:val="28"/>
        </w:rPr>
        <w:t xml:space="preserve"> où les zones intertrigineuses (aisselles, régions inguinales, fessières, sous-mammaires) sont les plus fréquemment touchées</w:t>
      </w:r>
      <w:ins w:id="733" w:author="NANSSEU NJINGANG, Jobert Richie" w:date="2025-10-30T19:46:00Z" w16du:dateUtc="2025-10-30T17:46:00Z">
        <w:r w:rsidR="003119FC">
          <w:rPr>
            <w:rFonts w:ascii="Times New Roman" w:hAnsi="Times New Roman" w:cs="Times New Roman"/>
            <w:sz w:val="28"/>
            <w:szCs w:val="28"/>
          </w:rPr>
          <w:t xml:space="preserve"> </w:t>
        </w:r>
      </w:ins>
      <w:r w:rsidR="002C3781"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{"citationID":"UpaRvjPu","properties":{"formattedCitation":"[105,106]","plainCitation":"[105,106]","noteIndex":0},"citationItems":[{"id":1160,"uris":["http://zotero.org/users/local/EhEbXidg/items/YLS5KSKK"],"itemData":{"id":1160,"type":"article-journal","abstract":"Hidradenitis suppurativa, also known as acne inversa, is a chronic, often debilitating disease primarily affecting the axillae, perineum, and inframammary regions. Prevalence rates of up to 4% have been estimated. Our understanding of the disease has changed over time. It is now considered a disease of follicular occlusion rather than an inflammatory or infectious process of the apocrine glands. Clinically, the disease often presents with tender subcutaneous nodules beginning around puberty. The nodules may spontaneously rupture or coalesce, forming painful, deep dermal abscesses. Eventually, fibrosis and the formation of extensive sinus tracts may result. The location of the lesions may lead to social embarrassment and the failure to seek medical treatment. Therapies in the past have consisted of long-term antibiotics, antiandrogens, and surgery. New treatments like tumor necrosis factor-alfa inhibitors have given clinicians more options against this difficult disease.","container-title":"Journal of the American Academy of Dermatology","DOI":"10.1016/j.jaad.2008.11.911","ISSN":"1097-6787","issue":"4","journalAbbreviation":"J Am Acad Dermatol","language":"eng","note":"PMID: 19293006","page":"539-561; quiz 562-563","source":"PubMed","title":"Hidradenitis suppurativa: a comprehensive review","title-short":"Hidradenitis suppurativa","volume":"60","author":[{"family":"Alikhan","given":"Ali"},{"family":"Lynch","given":"Peter J."},{"family":"Eisen","given":"Daniel B."}],"issued":{"date-parts":[["2009",4]]}}},{"id":1177,"uris":["http://zotero.org/users/local/EhEbXidg/items/2LNMYE3U"],"itemData":{"id":1177,"type":"article-journal","abstract":"BACKGROUND: Factors associated with the severity of hidradenitis suppurativa (HS) are not known.\nOBJECTIVE: We sought to identify factors associated with the severity of HS.\nMETHODOLOGY: The severity of disease in a series of 302 consecutive patients with HS was assessed using the Sartorius score.\nRESULTS: Atypical locations were more common in men than in women (47.1% vs 14.8%; P &lt; .001). Men also had more severe disease (median Sartorius score: 20.5 vs 16.5; P = .02). Increased body mass index (P &lt; .001), atypical locations (P = .002), a personal history of severe acne (P = .04), and absence of a family history of HS (P = .06) were associated with an increased Sartorius score. The Sartorius score was highly correlated with the intensity and duration of pain and suppuration (all P values &lt; .001).\nLIMITATIONS: The referral center base of the study may have biased recruitment.\nCONCLUSION: Our data showed a significant association between the severity of HS and several clinical and behavioral factors. Prospective studies are needed to confirm the prognostic role of these factors.","container-title":"Journal of the American Academy of Dermatology","DOI":"10.1016/j.jaad.2009.02.013","ISSN":"1097-6787","issue":"1","journalAbbreviation":"J Am Acad Dermatol","language":"eng","note":"PMID: 19406505","page":"51-57","source":"PubMed","title":"Clinical characteristics of a series of 302 French patients with hidradenitis suppurativa, with an analysis of factors associated with disease severity","volume":"61","author":[{"family":"Canoui-Poitrine","given":"Florence"},{"family":"Revuz","given":"Jean E."},{"family":"Wolkenstein","given":"Pierre"},{"family":"Viallette","given":"Cédric"},{"family":"Gabison","given":"Germaine"},{"family":"Pouget","given":"Florence"},{"family":"Poli","given":"Florence"},{"family":"Faye","given":"Ousmane"},{"family":"Bastuji-Garin","given":"Sylvie"}],"issued":{"date-parts":[["2009",7]]}}}],"schema":"https://github.com/citation-style-language/schema/raw/master/csl-citation.json"} </w:instrText>
      </w:r>
      <w:r w:rsidR="002C3781"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[105,106]</w:t>
      </w:r>
      <w:r w:rsidR="002C3781" w:rsidRPr="001B170D">
        <w:rPr>
          <w:rFonts w:ascii="Times New Roman" w:hAnsi="Times New Roman" w:cs="Times New Roman"/>
          <w:sz w:val="28"/>
          <w:szCs w:val="28"/>
        </w:rPr>
        <w:fldChar w:fldCharType="end"/>
      </w:r>
      <w:r w:rsidRPr="00ED6CB9">
        <w:rPr>
          <w:rFonts w:ascii="Times New Roman" w:hAnsi="Times New Roman" w:cs="Times New Roman"/>
          <w:sz w:val="28"/>
          <w:szCs w:val="28"/>
        </w:rPr>
        <w:t xml:space="preserve">. </w:t>
      </w:r>
      <w:commentRangeStart w:id="734"/>
      <w:r w:rsidRPr="00ED6CB9">
        <w:rPr>
          <w:rFonts w:ascii="Times New Roman" w:hAnsi="Times New Roman" w:cs="Times New Roman"/>
          <w:sz w:val="28"/>
          <w:szCs w:val="28"/>
        </w:rPr>
        <w:t xml:space="preserve">Toutefois, la fréquence relativement faible des atteintes périnéales et inguinales dans notre série pourrait refléter un biais d’orientation des patients : face à des lésions périnéales ou génitales, certains patients </w:t>
      </w:r>
      <w:r w:rsidR="008E7171" w:rsidRPr="001B170D">
        <w:rPr>
          <w:rFonts w:ascii="Times New Roman" w:hAnsi="Times New Roman" w:cs="Times New Roman"/>
          <w:sz w:val="28"/>
          <w:szCs w:val="28"/>
        </w:rPr>
        <w:t xml:space="preserve">préfèrent consulter des gynécologues, proctologues ou chirurgiens, plutôt que des dermatologues pour ces localisations sensibles </w:t>
      </w:r>
      <w:r w:rsidR="00E263BF"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{"citationID":"ktbwFSNe","properties":{"formattedCitation":"[107]","plainCitation":"[107]","noteIndex":0},"citationItems":[{"id":915,"uris":["http://zotero.org/users/local/EhEbXidg/items/WGZFQPN7"],"itemData":{"id":915,"type":"article-journal","abstract":"Hidradenitis suppurativa (HS) is a chronic inflammatory skin disease that severely impairs patients' quality of life. It is characterized by recurrent painful nodules, abscesses and draining sinus tracts in primarily intertriginous areas. We aimed to review the most up-to-date information regarding the epidemiology, clinical presentation, diagnostic studies, pathogenesis, comorbidities and quality of life of patients with hidradenitis suppurativa. We performed a systematic search of Medline, Embase database (from inception to September 2019) and review of bibliographies without restrictions on year or language. HS has an estimated global prevalence of 0.00033-4.1% (but most likely 0.7-1.2% in the European-US population). Patients still experience a significant diagnostic delay, up to several years. In the absence of pathognomonic tests, the diagnosis of HS is made from clinical observation and the disease narrative. Phenotypic variation renders diagnosis and severity assessment difficult. Ultrasound imaging is an emerging assessment tool for deep-seated lesions. The Hurley Staging System is still widely used in severity rating. Follicular hyperkeratosis and dilatation, follicular rupture and chronic inflammation with architectural tissue changes have been implicated in the pathogenesis of HS. HS has been associated with metabolic syndrome and other risk factors for cardiovascular disease, diabetes mellitus type II, polycystic ovarian syndrome, depression, suicide and substance use disorders. It has been linked to other immune-mediated diseases such as inflammatory bowel disease and spondyloarthropathy. Pain, pruritus, malodour, low self-esteem, sleep and sexual dysfunctions, and poor mental health are chronic symptoms or consequences of uncontrolled disease. HS is an under-diagnosed and under-treated disease with a profound negative impact on patients' quality of life. In the light of its associated comorbidities, an interdisciplinary management approach may be needed to ensure the best outcomes.","container-title":"Journal of the European Academy of Dermatology and Venereology: JEADV","DOI":"10.1111/jdv.16677","ISSN":"1468-3083","issue":"1","journalAbbreviation":"J Eur Acad Dermatol Venereol","language":"eng","note":"PMID: 32460374","page":"50-61","source":"PubMed","title":"Hidradenitis suppurativa: an update on epidemiology, phenotypes, diagnosis, pathogenesis, comorbidities and quality of life","title-short":"Hidradenitis suppurativa","volume":"35","author":[{"family":"Nguyen","given":"T. V."},{"family":"Damiani","given":"G."},{"family":"Orenstein","given":"L. a. V."},{"family":"Hamzavi","given":"I."},{"family":"Jemec","given":"G. B."}],"issued":{"date-parts":[["2021",1]]}}}],"schema":"https://github.com/citation-style-language/schema/raw/master/csl-citation.json"} </w:instrText>
      </w:r>
      <w:r w:rsidR="00E263BF"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[107]</w:t>
      </w:r>
      <w:r w:rsidR="00E263BF" w:rsidRPr="001B170D">
        <w:rPr>
          <w:rFonts w:ascii="Times New Roman" w:hAnsi="Times New Roman" w:cs="Times New Roman"/>
          <w:sz w:val="28"/>
          <w:szCs w:val="28"/>
        </w:rPr>
        <w:fldChar w:fldCharType="end"/>
      </w:r>
      <w:r w:rsidRPr="00ED6CB9">
        <w:rPr>
          <w:rFonts w:ascii="Times New Roman" w:hAnsi="Times New Roman" w:cs="Times New Roman"/>
          <w:sz w:val="28"/>
          <w:szCs w:val="28"/>
        </w:rPr>
        <w:t xml:space="preserve"> .</w:t>
      </w:r>
      <w:commentRangeEnd w:id="734"/>
      <w:r w:rsidR="00A76A47">
        <w:rPr>
          <w:rStyle w:val="Marquedecommentaire"/>
        </w:rPr>
        <w:commentReference w:id="734"/>
      </w:r>
      <w:r w:rsidR="00043248" w:rsidRPr="001B170D">
        <w:rPr>
          <w:rFonts w:ascii="Times New Roman" w:hAnsi="Times New Roman" w:cs="Times New Roman"/>
          <w:sz w:val="28"/>
          <w:szCs w:val="28"/>
        </w:rPr>
        <w:t xml:space="preserve"> De plus, la stigmatisation ou la gêne sociale associée à ces zones peut retarder la consultation dermatologique</w:t>
      </w:r>
      <w:r w:rsidR="00B7747C">
        <w:rPr>
          <w:rFonts w:ascii="Times New Roman" w:hAnsi="Times New Roman" w:cs="Times New Roman"/>
          <w:sz w:val="28"/>
          <w:szCs w:val="28"/>
        </w:rPr>
        <w:t>.</w:t>
      </w:r>
    </w:p>
    <w:p w14:paraId="230F3DD3" w14:textId="2DB2EAB3" w:rsidR="00ED6CB9" w:rsidRPr="00ED6CB9" w:rsidRDefault="00ED6CB9" w:rsidP="001B170D">
      <w:pPr>
        <w:spacing w:line="360" w:lineRule="auto"/>
        <w:jc w:val="both"/>
        <w:rPr>
          <w:rFonts w:ascii="Times New Roman" w:hAnsi="Times New Roman" w:cs="Times New Roman"/>
          <w:sz w:val="28"/>
          <w:szCs w:val="28"/>
        </w:rPr>
      </w:pPr>
      <w:r w:rsidRPr="00ED6CB9">
        <w:rPr>
          <w:rFonts w:ascii="Times New Roman" w:hAnsi="Times New Roman" w:cs="Times New Roman"/>
          <w:sz w:val="28"/>
          <w:szCs w:val="28"/>
        </w:rPr>
        <w:t>La localisation faciale (</w:t>
      </w:r>
      <w:commentRangeStart w:id="735"/>
      <w:r w:rsidRPr="00ED6CB9">
        <w:rPr>
          <w:rFonts w:ascii="Times New Roman" w:hAnsi="Times New Roman" w:cs="Times New Roman"/>
          <w:sz w:val="28"/>
          <w:szCs w:val="28"/>
        </w:rPr>
        <w:t>10,2</w:t>
      </w:r>
      <w:del w:id="736" w:author="NANSSEU NJINGANG, Jobert Richie" w:date="2025-10-30T19:52:00Z" w16du:dateUtc="2025-10-30T17:52:00Z">
        <w:r w:rsidRPr="00ED6CB9" w:rsidDel="00A76A47">
          <w:rPr>
            <w:rFonts w:ascii="Times New Roman" w:hAnsi="Times New Roman" w:cs="Times New Roman"/>
            <w:sz w:val="28"/>
            <w:szCs w:val="28"/>
          </w:rPr>
          <w:delText xml:space="preserve"> </w:delText>
        </w:r>
      </w:del>
      <w:r w:rsidRPr="00ED6CB9">
        <w:rPr>
          <w:rFonts w:ascii="Times New Roman" w:hAnsi="Times New Roman" w:cs="Times New Roman"/>
          <w:sz w:val="28"/>
          <w:szCs w:val="28"/>
        </w:rPr>
        <w:t>%</w:t>
      </w:r>
      <w:commentRangeEnd w:id="735"/>
      <w:r w:rsidR="00A76A47">
        <w:rPr>
          <w:rStyle w:val="Marquedecommentaire"/>
        </w:rPr>
        <w:commentReference w:id="735"/>
      </w:r>
      <w:r w:rsidRPr="00ED6CB9">
        <w:rPr>
          <w:rFonts w:ascii="Times New Roman" w:hAnsi="Times New Roman" w:cs="Times New Roman"/>
          <w:sz w:val="28"/>
          <w:szCs w:val="28"/>
        </w:rPr>
        <w:t>) et rétro</w:t>
      </w:r>
      <w:ins w:id="737" w:author="NANSSEU NJINGANG, Jobert Richie" w:date="2025-10-30T19:53:00Z" w16du:dateUtc="2025-10-30T17:53:00Z">
        <w:r w:rsidR="00A76A47">
          <w:rPr>
            <w:rFonts w:ascii="Times New Roman" w:hAnsi="Times New Roman" w:cs="Times New Roman"/>
            <w:sz w:val="28"/>
            <w:szCs w:val="28"/>
          </w:rPr>
          <w:t>-</w:t>
        </w:r>
      </w:ins>
      <w:r w:rsidRPr="00ED6CB9">
        <w:rPr>
          <w:rFonts w:ascii="Times New Roman" w:hAnsi="Times New Roman" w:cs="Times New Roman"/>
          <w:sz w:val="28"/>
          <w:szCs w:val="28"/>
        </w:rPr>
        <w:t>auriculaire (4,1</w:t>
      </w:r>
      <w:del w:id="738" w:author="NANSSEU NJINGANG, Jobert Richie" w:date="2025-10-30T19:52:00Z" w16du:dateUtc="2025-10-30T17:52:00Z">
        <w:r w:rsidRPr="00ED6CB9" w:rsidDel="00A76A47">
          <w:rPr>
            <w:rFonts w:ascii="Times New Roman" w:hAnsi="Times New Roman" w:cs="Times New Roman"/>
            <w:sz w:val="28"/>
            <w:szCs w:val="28"/>
          </w:rPr>
          <w:delText xml:space="preserve"> </w:delText>
        </w:r>
      </w:del>
      <w:r w:rsidRPr="00ED6CB9">
        <w:rPr>
          <w:rFonts w:ascii="Times New Roman" w:hAnsi="Times New Roman" w:cs="Times New Roman"/>
          <w:sz w:val="28"/>
          <w:szCs w:val="28"/>
        </w:rPr>
        <w:t xml:space="preserve">%) constitue une particularité de notre série. Ces localisations atypiques ont été rapportées dans des formes dites ectopiques de MV, surtout chez les patients à peau noire, et peuvent </w:t>
      </w:r>
      <w:r w:rsidRPr="00ED6CB9">
        <w:rPr>
          <w:rFonts w:ascii="Times New Roman" w:hAnsi="Times New Roman" w:cs="Times New Roman"/>
          <w:sz w:val="28"/>
          <w:szCs w:val="28"/>
        </w:rPr>
        <w:lastRenderedPageBreak/>
        <w:t>être source de retard diagnostique en raison de la confusion avec d’autres dermatoses infectieuses ou inflammatoires</w:t>
      </w:r>
      <w:ins w:id="739" w:author="NANSSEU NJINGANG, Jobert Richie" w:date="2025-10-30T19:53:00Z" w16du:dateUtc="2025-10-30T17:53:00Z">
        <w:r w:rsidR="00A76A47">
          <w:rPr>
            <w:rFonts w:ascii="Times New Roman" w:hAnsi="Times New Roman" w:cs="Times New Roman"/>
            <w:sz w:val="28"/>
            <w:szCs w:val="28"/>
          </w:rPr>
          <w:t xml:space="preserve"> </w:t>
        </w:r>
      </w:ins>
      <w:r w:rsidR="00F95CC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{"citationID":"TOH10hQa","properties":{"formattedCitation":"[108\\uc0\\u8211{}110]","plainCitation":"[108–110]","noteIndex":0},"citationItems":[{"id":876,"uris":["http://zotero.org/users/local/EhEbXidg/items/FSGKPACV"],"itemData":{"id":876,"type":"webpage","abstract":"A poster presented at the Skin of Color Update reported that hidradenitis suppurativa (HS) disproportionately affects Black patients, women, smokers, and those with public insurance or disabilities.","container-title":"AJMC","language":"en","title":"Hidradenitis Suppurativa Disproportionately Affects Black, Female Patients","URL":"https://www.ajmc.com/view/hidradenitis-suppurativa-disproportionately-affects-black-female-patients","accessed":{"date-parts":[["2025",6,27]]},"issued":{"date-parts":[["2024",9,25]]}}},{"id":836,"uris":["http://zotero.org/users/local/EhEbXidg/items/BU8GGJAH"],"itemData":{"id":836,"type":"article-journal","container-title":"The Journal of Clinical and Aesthetic Dermatology","ISSN":"1941-2789","issue":"7-8 Suppl 1","journalAbbreviation":"J Clin Aesthet Dermatol","note":"PMID: 39850506\nPMCID: PMC11753762","page":"S38-S39","source":"PubMed Central","title":"Overburdened and Undertreated: Hidradenitis Suppurativa in Skin of Color","title-short":"Overburdened and Undertreated","volume":"17","author":[{"family":"Sangha","given":"Archana M."}],"issued":{"date-parts":[["2024"]]}}},{"id":873,"uris":["http://zotero.org/users/local/EhEbXidg/items/QYY5FWNW"],"itemData":{"id":873,"type":"article-journal","abstract":"Background: Hidradenitis suppurativa (HS) is known to disproportionately affect patients of color; however, there is a paucity of evidence on how its disease proﬁle varies between races and ethnic groups.\nObjective: Explore potential race-dependent differences in the disease proﬁle of HS.\nMethods: A retrospective analysis was conducted on HS patients at Stanford Hospital and Clinics. Data were compared in terms of demographics, disease severity, and healthcare utilization between races in adults identiﬁed to have at least 2 encounters coded for HS. Validation was conducted using Optum’s deidentiﬁed Clinformatics Data Mart Database of national insurance claims.\nResults: Our cohorts consisted of 939 HS patients seen at Stanford and 13,885 HS patients taken from the national dataset. Black and Hispanic patients had greater healthcare utilization compared to White patients. In addition, Hispanic patients at our institution also had signiﬁcantly increased disease severity compared to their White counterparts (x2 P = .009). Hispanic patients entered tertiary care at an earlier age (Stanford mean: 30.8 years for Hispanics vs 38.7 for Whites; P \\ .001), while Black patients entered later (Stanford mean: 39.6 years). Limitations: These cohorts may not be representative of the entire HS patient population.\nConclusion: Our ﬁndings suggest that patients of color may have greater healthcare utilization and disease severity compared to other groups. ( JAAD Int 2021;3:42-52.)","container-title":"JAAD International","DOI":"10.1016/j.jdin.2021.01.007","ISSN":"26663287","journalAbbreviation":"JAAD International","language":"en","page":"42-52","source":"DOI.org (Crossref)","title":"Hidradenitis suppurativa in patients of color is associated with increased disease severity and healthcare utilization: A retrospective analysis of 2 U.S. cohorts","title-short":"Hidradenitis suppurativa in patients of color is associated with increased disease severity and healthcare utilization","volume":"3","author":[{"family":"Kilgour","given":"James M."},{"family":"Li","given":"Shufeng"},{"family":"Sarin","given":"Kavita Y."}],"issued":{"date-parts":[["2021",6]]}}}],"schema":"https://github.com/citation-style-language/schema/raw/master/csl-citation.json"} </w:instrText>
      </w:r>
      <w:r w:rsidR="00F95CCA" w:rsidRPr="001B170D">
        <w:rPr>
          <w:rFonts w:ascii="Times New Roman" w:hAnsi="Times New Roman" w:cs="Times New Roman"/>
          <w:sz w:val="28"/>
          <w:szCs w:val="28"/>
        </w:rPr>
        <w:fldChar w:fldCharType="separate"/>
      </w:r>
      <w:r w:rsidR="006676E6" w:rsidRPr="006676E6">
        <w:rPr>
          <w:rFonts w:ascii="Times New Roman" w:hAnsi="Times New Roman" w:cs="Times New Roman"/>
          <w:kern w:val="0"/>
          <w:sz w:val="28"/>
          <w:szCs w:val="24"/>
        </w:rPr>
        <w:t>[108–110]</w:t>
      </w:r>
      <w:r w:rsidR="00F95CCA" w:rsidRPr="001B170D">
        <w:rPr>
          <w:rFonts w:ascii="Times New Roman" w:hAnsi="Times New Roman" w:cs="Times New Roman"/>
          <w:sz w:val="28"/>
          <w:szCs w:val="28"/>
        </w:rPr>
        <w:fldChar w:fldCharType="end"/>
      </w:r>
      <w:r w:rsidRPr="00ED6CB9">
        <w:rPr>
          <w:rFonts w:ascii="Times New Roman" w:hAnsi="Times New Roman" w:cs="Times New Roman"/>
          <w:sz w:val="28"/>
          <w:szCs w:val="28"/>
        </w:rPr>
        <w:t>.</w:t>
      </w:r>
    </w:p>
    <w:p w14:paraId="1AC39B6D" w14:textId="0B3CCBCF" w:rsidR="00ED6CB9" w:rsidRPr="00ED6CB9" w:rsidRDefault="00ED6CB9" w:rsidP="001B170D">
      <w:pPr>
        <w:spacing w:line="360" w:lineRule="auto"/>
        <w:jc w:val="both"/>
        <w:rPr>
          <w:rFonts w:ascii="Times New Roman" w:hAnsi="Times New Roman" w:cs="Times New Roman"/>
          <w:sz w:val="28"/>
          <w:szCs w:val="28"/>
        </w:rPr>
      </w:pPr>
      <w:r w:rsidRPr="00ED6CB9">
        <w:rPr>
          <w:rFonts w:ascii="Times New Roman" w:hAnsi="Times New Roman" w:cs="Times New Roman"/>
          <w:sz w:val="28"/>
          <w:szCs w:val="28"/>
        </w:rPr>
        <w:t>La multifocalité (56</w:t>
      </w:r>
      <w:ins w:id="740" w:author="NANSSEU NJINGANG, Jobert Richie" w:date="2025-10-30T19:53:00Z" w16du:dateUtc="2025-10-30T17:53:00Z">
        <w:r w:rsidR="00A76A47">
          <w:rPr>
            <w:rFonts w:ascii="Times New Roman" w:hAnsi="Times New Roman" w:cs="Times New Roman"/>
            <w:sz w:val="28"/>
            <w:szCs w:val="28"/>
          </w:rPr>
          <w:t>,0</w:t>
        </w:r>
      </w:ins>
      <w:del w:id="741" w:author="NANSSEU NJINGANG, Jobert Richie" w:date="2025-10-30T19:53:00Z" w16du:dateUtc="2025-10-30T17:53:00Z">
        <w:r w:rsidRPr="00ED6CB9" w:rsidDel="00A76A47">
          <w:rPr>
            <w:rFonts w:ascii="Times New Roman" w:hAnsi="Times New Roman" w:cs="Times New Roman"/>
            <w:sz w:val="28"/>
            <w:szCs w:val="28"/>
          </w:rPr>
          <w:delText xml:space="preserve"> </w:delText>
        </w:r>
      </w:del>
      <w:r w:rsidRPr="00ED6CB9">
        <w:rPr>
          <w:rFonts w:ascii="Times New Roman" w:hAnsi="Times New Roman" w:cs="Times New Roman"/>
          <w:sz w:val="28"/>
          <w:szCs w:val="28"/>
        </w:rPr>
        <w:t xml:space="preserve">%) </w:t>
      </w:r>
      <w:r w:rsidR="00896940" w:rsidRPr="001B170D">
        <w:rPr>
          <w:rFonts w:ascii="Times New Roman" w:hAnsi="Times New Roman" w:cs="Times New Roman"/>
          <w:sz w:val="28"/>
          <w:szCs w:val="28"/>
        </w:rPr>
        <w:t>est</w:t>
      </w:r>
      <w:r w:rsidRPr="00ED6CB9">
        <w:rPr>
          <w:rFonts w:ascii="Times New Roman" w:hAnsi="Times New Roman" w:cs="Times New Roman"/>
          <w:sz w:val="28"/>
          <w:szCs w:val="28"/>
        </w:rPr>
        <w:t xml:space="preserve"> comparable aux données internationales (40–60 % de multifocalité)</w:t>
      </w:r>
      <w:ins w:id="742" w:author="NANSSEU NJINGANG, Jobert Richie" w:date="2025-10-30T19:54:00Z" w16du:dateUtc="2025-10-30T17:54:00Z">
        <w:r w:rsidR="00A76A47">
          <w:rPr>
            <w:rFonts w:ascii="Times New Roman" w:hAnsi="Times New Roman" w:cs="Times New Roman"/>
            <w:sz w:val="28"/>
            <w:szCs w:val="28"/>
          </w:rPr>
          <w:t xml:space="preserve"> </w:t>
        </w:r>
      </w:ins>
      <w:r w:rsidR="00AC4A90"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{"citationID":"Daa30EI8","properties":{"formattedCitation":"[36,94,106]","plainCitation":"[36,94,106]","noteIndex":0},"citationItems":[{"id":927,"uris":["http://zotero.org/users/local/EhEbXidg/items/RU2MAWNJ"],"itemData":{"id":927,"type":"article-journal","abstract":"Background Hidradenitis suppurativa (HS) is a chronic and recurrent inflammatory disease with a global prevalence of 14%, characterized by multiple painful nodules, abscesses, and fistulas that form scars in intertriginous regions (i.e., inguinal, axillary, mammary). HS is a complex and debilitating disease with a negative impact on quality of life. We aim to determine the prevalence, clinical features, risk factors, and comorbidities of HS.\nMethodology A retrospective, descriptive, cross-sectional study was conducted in King Abdulaziz Medical City from 2016 to 2020. Information of all confirmed cases of HS was extracted via computerized medical records. Data analysis was performed using SPSS version 24 (IBM Corp., Armonk, NY, USA). Categorical data were calculated based on frequency and percentage using the chi-square test to obtain p-values.\nResults Our initial search yielded 196 cases, of which 13 were excluded due to incomplete medical information. The prevalence of HS was 1.29%. The mean age was 27 years, with a male predominance. More than one-third of our patients were morbidly obese, and most of the patients were in Hurley stage 1 of both genders. The most commonly affected area was the axilla, followed by the inguinal area. The most common coexisting disease was diabetes mellitus type 2, followed by lipid disorders and acne.\nConclusions This study documents the common demographic and clinical features of HS. It is a challenging disease in terms of detection and management, and it is critical to raise awareness among the public and physicians to minimize the devastating impact on HS patients.","container-title":"Cureus","DOI":"10.7759/cureus.23029","ISSN":"2168-8184","language":"en","source":"DOI.org (Crossref)","title":"Hidradenitis Suppurativa: Estimated Prevalence, Clinical Features, and Risk Factors in Riyadh, Saudi Arabia","title-short":"Hidradenitis Suppurativa","URL":"https://www.cureus.com/articles/88101-hidradenitis-suppurativa-estimated-prevalence-clinical-features-and-risk-factors-in-riyadh-saudi-arabia","author":[{"family":"Alsadhan","given":"Haifa"},{"family":"Alfawzan","given":"Abdulrahman I"},{"family":"Yaqoub","given":"Amirah"},{"family":"Almoneef","given":"Alyah"},{"family":"Almohideb","given":"Mohammad"}],"accessed":{"date-parts":[["2025",10,12]]},"issued":{"date-parts":[["2022",3,10]]}}},{"id":797,"uris":["http://zotero.org/users/local/EhEbXidg/items/5T3R4UM8"],"itemData":{"id":797,"type":"article-journal","abstract":"Hidradenitis suppurativa is a chronic disease characterized by recurrent, painful, deep-seated, rounded nodules and abscesses of apocrine gland-bearing skin. Subsequent suppuration, sinus tracts and hypertrophic scarring are its main features. Onset is usually after puberty, although it is most common during the third decade and may persist in old age. The disease tends to be chronic and may develop to subcutaneous extension leading to indurations, sinus, and fistula having a profound impact on the quality of life. The prevalence is 1% in several studies. Axillary and inguinal involvement is more common in females; peri-anal and buttocks localizations are prevalent in males. The exact aetiology remains unknown. The primary event is a follicular occlusion with secondary inflammation, infection and destruction of the pilo-sebaceo-apocrine apparatus and extension to the adjacent sub-cutaneous tissue. Infection is common. Smoking may be a triggering factor. Obesity aggravates the discomfort. Differential diagnostic includes Crohn's disease, nodular acne and furonculosis. The main complications are arthropathy, carcinoma. Treatment depends upon the stage of the disease. Early nodular lesions may be treated by antibiotics for acute stage; long-term antibiotics, zinc salts may be useful as maintenance treatment; anti-TNF drugs have been used in severe cases; systemic steroids, estrogens, anti-androgens, retinoids have been used as options with limited success. Surgical treatment includes incision with or without drainage for limited abscesses; limited excisions are used for locally recurring draining sinuses. Total wide excision and healing with secondary intention or flaps and grafts is the only curative procedure in case of advanced disease.","container-title":"Journal of the European Academy of Dermatology and Venereology: JEADV","DOI":"10.1111/j.1468-3083.2009.03356.x","ISSN":"1468-3083","issue":"9","journalAbbreviation":"J Eur Acad Dermatol Venereol","language":"eng","note":"PMID: 19682181","page":"985-998","source":"PubMed","title":"Hidradenitis suppurativa","volume":"23","author":[{"family":"Revuz","given":"J."}],"issued":{"date-parts":[["2009",9]]}}},{"id":1177,"uris":["http://zotero.org/users/local/EhEbXidg/items/2LNMYE3U"],"itemData":{"id":1177,"type":"article-journal","abstract":"BACKGROUND: Factors associated with the severity of hidradenitis suppurativa (HS) are not known.\nOBJECTIVE: We sought to identify factors associated with the severity of HS.\nMETHODOLOGY: The severity of disease in a series of 302 consecutive patients with HS was assessed using the Sartorius score.\nRESULTS: Atypical locations were more common in men than in women (47.1% vs 14.8%; P &lt; .001). Men also had more severe disease (median Sartorius score: 20.5 vs 16.5; P = .02). Increased body mass index (P &lt; .001), atypical locations (P = .002), a personal history of severe acne (P = .04), and absence of a family history of HS (P = .06) were associated with an increased Sartorius score. The Sartorius score was highly correlated with the intensity and duration of pain and suppuration (all P values &lt; .001).\nLIMITATIONS: The referral center base of the study may have biased recruitment.\nCONCLUSION: Our data showed a significant association between the severity of HS and several clinical and behavioral factors. Prospective studies are needed to confirm the prognostic role of these factors.","container-title":"Journal of the American Academy of Dermatology","DOI":"10.1016/j.jaad.2009.02.013","ISSN":"1097-6787","issue":"1","journalAbbreviation":"J Am Acad Dermatol","language":"eng","note":"PMID: 19406505","page":"51-57","source":"PubMed","title":"Clinical characteristics of a series of 302 French patients with hidradenitis suppurativa, with an analysis of factors associated with disease severity","volume":"61","author":[{"family":"Canoui-Poitrine","given":"Florence"},{"family":"Revuz","given":"Jean E."},{"family":"Wolkenstein","given":"Pierre"},{"family":"Viallette","given":"Cédric"},{"family":"Gabison","given":"Germaine"},{"family":"Pouget","given":"Florence"},{"family":"Poli","given":"Florence"},{"family":"Faye","given":"Ousmane"},{"family":"Bastuji-Garin","given":"Sylvie"}],"issued":{"date-parts":[["2009",7]]}}}],"schema":"https://github.com/citation-style-language/schema/raw/master/csl-citation.json"} </w:instrText>
      </w:r>
      <w:r w:rsidR="00AC4A90"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[36,94,106]</w:t>
      </w:r>
      <w:r w:rsidR="00AC4A90" w:rsidRPr="001B170D">
        <w:rPr>
          <w:rFonts w:ascii="Times New Roman" w:hAnsi="Times New Roman" w:cs="Times New Roman"/>
          <w:sz w:val="28"/>
          <w:szCs w:val="28"/>
        </w:rPr>
        <w:fldChar w:fldCharType="end"/>
      </w:r>
      <w:r w:rsidRPr="00ED6CB9">
        <w:rPr>
          <w:rFonts w:ascii="Times New Roman" w:hAnsi="Times New Roman" w:cs="Times New Roman"/>
          <w:sz w:val="28"/>
          <w:szCs w:val="28"/>
        </w:rPr>
        <w:t>. La proportion élevée de nodules par rapport aux fistules pourrait refléter un stade modéré de la maladie (Hurley I–II) chez une partie des patients, cohérent avec la détection récente favorisée par l’étude et la sensibilisation progressive des praticiens.</w:t>
      </w:r>
    </w:p>
    <w:p w14:paraId="3FAB3FE3" w14:textId="1CB05BD3" w:rsidR="0061726B" w:rsidRPr="001B170D" w:rsidRDefault="00EC7538"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Selon la classification de Hurley, 57,1 % de nos patients étaient au stade I, 38,8 % au stade II et 4,1 % au stade III. Cette distribution est cohérente avec les types de lésions observées dans notre série, où les nodules et masses abcédées prédominaient (79,6 % et 46,9 %)</w:t>
      </w:r>
      <w:ins w:id="743" w:author="NANSSEU NJINGANG, Jobert Richie" w:date="2025-10-30T19:54:00Z" w16du:dateUtc="2025-10-30T17:54:00Z">
        <w:r w:rsidR="00A76A47">
          <w:rPr>
            <w:rFonts w:ascii="Times New Roman" w:hAnsi="Times New Roman" w:cs="Times New Roman"/>
            <w:sz w:val="28"/>
            <w:szCs w:val="28"/>
          </w:rPr>
          <w:t>.</w:t>
        </w:r>
      </w:ins>
      <w:del w:id="744" w:author="NANSSEU NJINGANG, Jobert Richie" w:date="2025-10-30T19:54:00Z" w16du:dateUtc="2025-10-30T17:54:00Z">
        <w:r w:rsidRPr="001B170D" w:rsidDel="00A76A47">
          <w:rPr>
            <w:rFonts w:ascii="Times New Roman" w:hAnsi="Times New Roman" w:cs="Times New Roman"/>
            <w:sz w:val="28"/>
            <w:szCs w:val="28"/>
          </w:rPr>
          <w:delText>,</w:delText>
        </w:r>
      </w:del>
      <w:r w:rsidRPr="001B170D">
        <w:rPr>
          <w:rFonts w:ascii="Times New Roman" w:hAnsi="Times New Roman" w:cs="Times New Roman"/>
          <w:sz w:val="28"/>
          <w:szCs w:val="28"/>
        </w:rPr>
        <w:t xml:space="preserve"> </w:t>
      </w:r>
      <w:del w:id="745" w:author="NANSSEU NJINGANG, Jobert Richie" w:date="2025-10-30T19:54:00Z" w16du:dateUtc="2025-10-30T17:54:00Z">
        <w:r w:rsidRPr="001B170D" w:rsidDel="00A76A47">
          <w:rPr>
            <w:rFonts w:ascii="Times New Roman" w:hAnsi="Times New Roman" w:cs="Times New Roman"/>
            <w:sz w:val="28"/>
            <w:szCs w:val="28"/>
          </w:rPr>
          <w:delText>et q</w:delText>
        </w:r>
      </w:del>
      <w:ins w:id="746" w:author="NANSSEU NJINGANG, Jobert Richie" w:date="2025-10-30T19:54:00Z" w16du:dateUtc="2025-10-30T17:54:00Z">
        <w:r w:rsidR="00A76A47">
          <w:rPr>
            <w:rFonts w:ascii="Times New Roman" w:hAnsi="Times New Roman" w:cs="Times New Roman"/>
            <w:sz w:val="28"/>
            <w:szCs w:val="28"/>
          </w:rPr>
          <w:t>Q</w:t>
        </w:r>
      </w:ins>
      <w:r w:rsidRPr="001B170D">
        <w:rPr>
          <w:rFonts w:ascii="Times New Roman" w:hAnsi="Times New Roman" w:cs="Times New Roman"/>
          <w:sz w:val="28"/>
          <w:szCs w:val="28"/>
        </w:rPr>
        <w:t>uelques patients présentaient des cicatrices en pont ou en crabes (3 et 2 cas</w:t>
      </w:r>
      <w:ins w:id="747" w:author="NANSSEU NJINGANG, Jobert Richie" w:date="2025-10-30T19:54:00Z" w16du:dateUtc="2025-10-30T17:54:00Z">
        <w:r w:rsidR="00A76A47">
          <w:rPr>
            <w:rFonts w:ascii="Times New Roman" w:hAnsi="Times New Roman" w:cs="Times New Roman"/>
            <w:sz w:val="28"/>
            <w:szCs w:val="28"/>
          </w:rPr>
          <w:t>,</w:t>
        </w:r>
      </w:ins>
      <w:r w:rsidRPr="001B170D">
        <w:rPr>
          <w:rFonts w:ascii="Times New Roman" w:hAnsi="Times New Roman" w:cs="Times New Roman"/>
          <w:sz w:val="28"/>
          <w:szCs w:val="28"/>
        </w:rPr>
        <w:t xml:space="preserve"> respectivement). La prédominance du stade I reflète le fait que la majorité des patients présentait des lésions limitées, tandis que les stades II et III correspondaient aux patients ayant des localisations multiples et des lésions chroniques plus sévères.</w:t>
      </w:r>
      <w:r w:rsidR="00C71BAC" w:rsidRPr="001B170D">
        <w:rPr>
          <w:rFonts w:ascii="Times New Roman" w:hAnsi="Times New Roman" w:cs="Times New Roman"/>
          <w:sz w:val="28"/>
          <w:szCs w:val="28"/>
        </w:rPr>
        <w:t xml:space="preserve"> </w:t>
      </w:r>
      <w:r w:rsidR="005A5559" w:rsidRPr="001B170D">
        <w:rPr>
          <w:rFonts w:ascii="Times New Roman" w:hAnsi="Times New Roman" w:cs="Times New Roman"/>
          <w:sz w:val="28"/>
          <w:szCs w:val="28"/>
        </w:rPr>
        <w:t>D</w:t>
      </w:r>
      <w:r w:rsidR="00C71BAC" w:rsidRPr="001B170D">
        <w:rPr>
          <w:rFonts w:ascii="Times New Roman" w:hAnsi="Times New Roman" w:cs="Times New Roman"/>
          <w:sz w:val="28"/>
          <w:szCs w:val="28"/>
        </w:rPr>
        <w:t xml:space="preserve">es études </w:t>
      </w:r>
      <w:r w:rsidR="007579CA" w:rsidRPr="001B170D">
        <w:rPr>
          <w:rFonts w:ascii="Times New Roman" w:hAnsi="Times New Roman" w:cs="Times New Roman"/>
          <w:sz w:val="28"/>
          <w:szCs w:val="28"/>
        </w:rPr>
        <w:t>occidentales</w:t>
      </w:r>
      <w:commentRangeStart w:id="748"/>
      <w:r w:rsidR="00C71BAC" w:rsidRPr="001B170D">
        <w:rPr>
          <w:rFonts w:ascii="Times New Roman" w:hAnsi="Times New Roman" w:cs="Times New Roman"/>
          <w:sz w:val="28"/>
          <w:szCs w:val="28"/>
        </w:rPr>
        <w:t>,</w:t>
      </w:r>
      <w:commentRangeEnd w:id="748"/>
      <w:r w:rsidR="00A76A47">
        <w:rPr>
          <w:rStyle w:val="Marquedecommentaire"/>
        </w:rPr>
        <w:commentReference w:id="748"/>
      </w:r>
      <w:r w:rsidR="00C71BAC" w:rsidRPr="001B170D">
        <w:rPr>
          <w:rFonts w:ascii="Times New Roman" w:hAnsi="Times New Roman" w:cs="Times New Roman"/>
          <w:sz w:val="28"/>
          <w:szCs w:val="28"/>
        </w:rPr>
        <w:t xml:space="preserve"> montrent également une prédominance des stades I et II dans les cohortes de patients vus en consultation spécialisée</w:t>
      </w:r>
      <w:del w:id="749" w:author="NANSSEU NJINGANG, Jobert Richie" w:date="2025-10-30T19:55:00Z" w16du:dateUtc="2025-10-30T17:55:00Z">
        <w:r w:rsidR="00C71BAC" w:rsidRPr="001B170D" w:rsidDel="00A76A47">
          <w:rPr>
            <w:rFonts w:ascii="Times New Roman" w:hAnsi="Times New Roman" w:cs="Times New Roman"/>
            <w:sz w:val="28"/>
            <w:szCs w:val="28"/>
          </w:rPr>
          <w:delText>,</w:delText>
        </w:r>
      </w:del>
      <w:r w:rsidR="00C71BAC" w:rsidRPr="001B170D">
        <w:rPr>
          <w:rFonts w:ascii="Times New Roman" w:hAnsi="Times New Roman" w:cs="Times New Roman"/>
          <w:sz w:val="28"/>
          <w:szCs w:val="28"/>
        </w:rPr>
        <w:t xml:space="preserve"> tandis que le stade III reste relativement rare</w:t>
      </w:r>
      <w:ins w:id="750" w:author="NANSSEU NJINGANG, Jobert Richie" w:date="2025-10-30T19:55:00Z" w16du:dateUtc="2025-10-30T17:55:00Z">
        <w:r w:rsidR="00A76A47">
          <w:rPr>
            <w:rFonts w:ascii="Times New Roman" w:hAnsi="Times New Roman" w:cs="Times New Roman"/>
            <w:sz w:val="28"/>
            <w:szCs w:val="28"/>
          </w:rPr>
          <w:t xml:space="preserve"> </w:t>
        </w:r>
      </w:ins>
      <w:r w:rsidR="002B4C89"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{"citationID":"uifBvCBs","properties":{"formattedCitation":"[9,28,106]","plainCitation":"[9,28,106]","noteIndex":0},"citationItems":[{"id":863,"uris":["http://zotero.org/users/local/EhEbXidg/items/L96UT8ZM"],"itemData":{"id":863,"type":"article-journal","abstract":"Hidradenitis suppurativa, a chronic inflammatory disease of the skin, affects a patient’s quality of life to a greater extent. While the disease burden, including its incidence and prevalence, has been extensively studied in the western population, there is a paucity of data from developing countries on the epidemiology of Hidradenitis suppurativa. Therefore, a general literature review was conducted to shed light on the epidemiology of Hidradenitis suppurativa across the globe. We reviewed the most recently available information on epidemiology, including incidence, prevalence, risk factors, prognosis and quality of life, complications, and associated comorbid among patients with Hidradenitis suppurativa. The estimated global prevalence of Hidradenitis suppurativa is found to be 0.00033–4.1%, with a relatively higher prevalence of 0.7–1.2% in European and US populations. Both genetic and environmental factors are associated with Hidradenitis suppurativa. Patients with Hidradenitis suppurativa have associated comorbid such as cardiovascular disease, type II diabetes mellitus, mental health issues, and sleep and sexual dysfunctions. These patients spend poor quality of life and tend to be less productive. Future studies are needed to assess the burden of Hidradenitis suppurativa in developing countries. Since the disease tends to be underdiagnosed, future studies should rely on clinical diagnosis rather than self-reporting to avoid the potential of recall bias. Attention needs to be diverted to developing countries with less amount of data on Hidradenitis suppurativa.","container-title":"Clinical, Cosmetic and Investigational Dermatology","DOI":"10.2147/CCID.S402453","ISSN":"1178-7015","journalAbbreviation":"Clin Cosmet Investig Dermatol","note":"PMID: 36891064\nPMCID: PMC9987236","page":"545-552","source":"PubMed Central","title":"Incidence, Risk Factors, and Prognosis of Hidradenitis Suppurativa Across the Globe: Insights from the Literature","title-short":"Incidence, Risk Factors, and Prognosis of Hidradenitis Suppurativa Across the Globe","volume":"16","author":[{"family":"Alotaibi","given":"Hend M"}],"issued":{"date-parts":[["2023",3,2]]}}},{"id":939,"uris":["http://zotero.org/users/local/EhEbXidg/items/8UADQAWM"],"itemData":{"id":939,"type":"article-journal","abstract":"Hidradenitis suppurativa (HS) is an inflammatory disorder that is characterized by chronic deep-seated nodules, abscesses, fistulae, sinus tracts, and scars in the axilla, inguinal area, submammary folds, and perianal area. This disfiguring condition is accompanied by pain, embarrassment, and a significantly decreased quality of life. Although the mechanism of HS has not been entirely elucidated, lesion formation is believed to center around follicular hyperkeratosis within the pilosebaceous-apocrine unit. Recent research has provided new insight into the role of cytokines in the pathogenesis of HS, helping close some existing knowledge gaps in the development of this condition. The first article in this continuing medical education series reviews HS epidemiology, clinical presentation, and classification. We also provide an update on the most recent understanding of HS pathogenesis, including the central role of inflammatory cytokines and other contributing factors, such as genetics, hormones, and pathogenic microorganisms.","container-title":"Journal of the American Academy of Dermatology","DOI":"10.1016/j.jaad.2019.08.090","ISSN":"1097-6787","issue":"5","journalAbbreviation":"J Am Acad Dermatol","language":"eng","note":"PMID: 31604104","page":"1045-1058","source":"PubMed","title":"Hidradenitis suppurativa: Epidemiology, clinical presentation, and pathogenesis","title-short":"Hidradenitis suppurativa","volume":"82","author":[{"family":"Goldburg","given":"Samantha R."},{"family":"Strober","given":"Bruce E."},{"family":"Payette","given":"Michael J."}],"issued":{"date-parts":[["2020",5]]}}},{"id":1177,"uris":["http://zotero.org/users/local/EhEbXidg/items/2LNMYE3U"],"itemData":{"id":1177,"type":"article-journal","abstract":"BACKGROUND: Factors associated with the severity of hidradenitis suppurativa (HS) are not known.\nOBJECTIVE: We sought to identify factors associated with the severity of HS.\nMETHODOLOGY: The severity of disease in a series of 302 consecutive patients with HS was assessed using the Sartorius score.\nRESULTS: Atypical locations were more common in men than in women (47.1% vs 14.8%; P &lt; .001). Men also had more severe disease (median Sartorius score: 20.5 vs 16.5; P = .02). Increased body mass index (P &lt; .001), atypical locations (P = .002), a personal history of severe acne (P = .04), and absence of a family history of HS (P = .06) were associated with an increased Sartorius score. The Sartorius score was highly correlated with the intensity and duration of pain and suppuration (all P values &lt; .001).\nLIMITATIONS: The referral center base of the study may have biased recruitment.\nCONCLUSION: Our data showed a significant association between the severity of HS and several clinical and behavioral factors. Prospective studies are needed to confirm the prognostic role of these factors.","container-title":"Journal of the American Academy of Dermatology","DOI":"10.1016/j.jaad.2009.02.013","ISSN":"1097-6787","issue":"1","journalAbbreviation":"J Am Acad Dermatol","language":"eng","note":"PMID: 19406505","page":"51-57","source":"PubMed","title":"Clinical characteristics of a series of 302 French patients with hidradenitis suppurativa, with an analysis of factors associated with disease severity","volume":"61","author":[{"family":"Canoui-Poitrine","given":"Florence"},{"family":"Revuz","given":"Jean E."},{"family":"Wolkenstein","given":"Pierre"},{"family":"Viallette","given":"Cédric"},{"family":"Gabison","given":"Germaine"},{"family":"Pouget","given":"Florence"},{"family":"Poli","given":"Florence"},{"family":"Faye","given":"Ousmane"},{"family":"Bastuji-Garin","given":"Sylvie"}],"issued":{"date-parts":[["2009",7]]}}}],"schema":"https://github.com/citation-style-language/schema/raw/master/csl-citation.json"} </w:instrText>
      </w:r>
      <w:r w:rsidR="002B4C89"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[9,28,106]</w:t>
      </w:r>
      <w:r w:rsidR="002B4C89" w:rsidRPr="001B170D">
        <w:rPr>
          <w:rFonts w:ascii="Times New Roman" w:hAnsi="Times New Roman" w:cs="Times New Roman"/>
          <w:sz w:val="28"/>
          <w:szCs w:val="28"/>
        </w:rPr>
        <w:fldChar w:fldCharType="end"/>
      </w:r>
      <w:r w:rsidR="00C71BAC" w:rsidRPr="001B170D">
        <w:rPr>
          <w:rFonts w:ascii="Times New Roman" w:hAnsi="Times New Roman" w:cs="Times New Roman"/>
          <w:sz w:val="28"/>
          <w:szCs w:val="28"/>
        </w:rPr>
        <w:t>.</w:t>
      </w:r>
    </w:p>
    <w:p w14:paraId="00DBA215" w14:textId="77777777" w:rsidR="00320A7B" w:rsidRPr="003229AD" w:rsidRDefault="00320A7B" w:rsidP="001B170D">
      <w:pPr>
        <w:spacing w:line="360" w:lineRule="auto"/>
        <w:jc w:val="both"/>
        <w:rPr>
          <w:rFonts w:ascii="Times New Roman" w:hAnsi="Times New Roman" w:cs="Times New Roman"/>
          <w:b/>
          <w:bCs/>
          <w:sz w:val="28"/>
          <w:szCs w:val="28"/>
        </w:rPr>
      </w:pPr>
      <w:r w:rsidRPr="003229AD">
        <w:rPr>
          <w:rFonts w:ascii="Times New Roman" w:hAnsi="Times New Roman" w:cs="Times New Roman"/>
          <w:b/>
          <w:bCs/>
          <w:sz w:val="28"/>
          <w:szCs w:val="28"/>
        </w:rPr>
        <w:t>4.2.3.3. Dermatoses associées</w:t>
      </w:r>
    </w:p>
    <w:p w14:paraId="5A03F398" w14:textId="31B5756E" w:rsidR="0061726B" w:rsidRPr="0061726B" w:rsidRDefault="0061726B" w:rsidP="001B170D">
      <w:p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Concernant</w:t>
      </w:r>
      <w:del w:id="751" w:author="NANSSEU NJINGANG, Jobert Richie" w:date="2025-10-30T19:56:00Z" w16du:dateUtc="2025-10-30T17:56:00Z">
        <w:r w:rsidRPr="001B170D" w:rsidDel="00A76A47">
          <w:rPr>
            <w:rFonts w:ascii="Times New Roman" w:hAnsi="Times New Roman" w:cs="Times New Roman"/>
            <w:sz w:val="28"/>
            <w:szCs w:val="28"/>
          </w:rPr>
          <w:delText>,</w:delText>
        </w:r>
      </w:del>
      <w:r w:rsidRPr="001B170D">
        <w:rPr>
          <w:rFonts w:ascii="Times New Roman" w:hAnsi="Times New Roman" w:cs="Times New Roman"/>
          <w:sz w:val="28"/>
          <w:szCs w:val="28"/>
        </w:rPr>
        <w:t xml:space="preserve"> </w:t>
      </w:r>
      <w:del w:id="752" w:author="NANSSEU NJINGANG, Jobert Richie" w:date="2025-10-30T19:56:00Z" w16du:dateUtc="2025-10-30T17:56:00Z">
        <w:r w:rsidRPr="001B170D" w:rsidDel="00A76A47">
          <w:rPr>
            <w:rFonts w:ascii="Times New Roman" w:hAnsi="Times New Roman" w:cs="Times New Roman"/>
            <w:sz w:val="28"/>
            <w:szCs w:val="28"/>
          </w:rPr>
          <w:delText>L</w:delText>
        </w:r>
      </w:del>
      <w:ins w:id="753" w:author="NANSSEU NJINGANG, Jobert Richie" w:date="2025-10-30T19:56:00Z" w16du:dateUtc="2025-10-30T17:56:00Z">
        <w:r w:rsidR="00A76A47">
          <w:rPr>
            <w:rFonts w:ascii="Times New Roman" w:hAnsi="Times New Roman" w:cs="Times New Roman"/>
            <w:sz w:val="28"/>
            <w:szCs w:val="28"/>
          </w:rPr>
          <w:t>l</w:t>
        </w:r>
      </w:ins>
      <w:r w:rsidRPr="001B170D">
        <w:rPr>
          <w:rFonts w:ascii="Times New Roman" w:hAnsi="Times New Roman" w:cs="Times New Roman"/>
          <w:sz w:val="28"/>
          <w:szCs w:val="28"/>
        </w:rPr>
        <w:t>es</w:t>
      </w:r>
      <w:r w:rsidRPr="0061726B">
        <w:rPr>
          <w:rFonts w:ascii="Times New Roman" w:hAnsi="Times New Roman" w:cs="Times New Roman"/>
          <w:sz w:val="28"/>
          <w:szCs w:val="28"/>
        </w:rPr>
        <w:t xml:space="preserve"> dermatoses associées, la présence de cellulite disséquante du cuir chevelu (8,2</w:t>
      </w:r>
      <w:del w:id="754" w:author="NANSSEU NJINGANG, Jobert Richie" w:date="2025-10-30T19:56:00Z" w16du:dateUtc="2025-10-30T17:56:00Z">
        <w:r w:rsidRPr="0061726B" w:rsidDel="00A76A47">
          <w:rPr>
            <w:rFonts w:ascii="Times New Roman" w:hAnsi="Times New Roman" w:cs="Times New Roman"/>
            <w:sz w:val="28"/>
            <w:szCs w:val="28"/>
          </w:rPr>
          <w:delText> </w:delText>
        </w:r>
      </w:del>
      <w:r w:rsidRPr="0061726B">
        <w:rPr>
          <w:rFonts w:ascii="Times New Roman" w:hAnsi="Times New Roman" w:cs="Times New Roman"/>
          <w:sz w:val="28"/>
          <w:szCs w:val="28"/>
        </w:rPr>
        <w:t>%) dans notre série est cohérente avec les observations faites sur les populations noires africaines et afro-descendantes. Plusieurs études rapportent que cette affection, bien que rare, est légèrement plus fréquente chez ces populations que chez les caucasiens, probablement en lien avec des particularités anatomiques du follicule pileux et des facteurs génétiques</w:t>
      </w:r>
      <w:ins w:id="755" w:author="NANSSEU NJINGANG, Jobert Richie" w:date="2025-10-30T19:56:00Z" w16du:dateUtc="2025-10-30T17:56:00Z">
        <w:r w:rsidR="00A76A47">
          <w:rPr>
            <w:rFonts w:ascii="Times New Roman" w:hAnsi="Times New Roman" w:cs="Times New Roman"/>
            <w:sz w:val="28"/>
            <w:szCs w:val="28"/>
          </w:rPr>
          <w:t xml:space="preserve"> </w:t>
        </w:r>
      </w:ins>
      <w:r w:rsidR="0018793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{"citationID":"EOZlCsNt","properties":{"formattedCitation":"[16,43,110]","plainCitation":"[16,43,110]","noteIndex":0},"citationItems":[{"id":833,"uris":["http://zotero.org/users/local/EhEbXidg/items/92BTHNTT"],"itemData":{"id":833,"type":"article-journal","abstract":"Abstract\n            Hidradenitis suppurativa/acne inversa (HS) more prevalent and disproportionally affects African American females. Although there are limited studies in HS skin of colour populations in the USA, there is more scarcity of HS skin of colour studies in other countries, which limits the overall understanding of the disease among these patients. Herein, our overview of the 10th European Hidradenitis Suppurativa Foundation (EHSF) e.V. Conference provided a crude example of the limited number of skin of colour physicians, physician scientists and inclusion of skin of colour patients highlighting the need to increase awareness of this important issue. We summarized the epidemiology, pathogenesis, clinical picture and focused on treatment options from southeast Asia and Africa. Our outlined general recommendations for diagnosis will render better clinical care and outcomes for diverse patient populations.","container-title":"Experimental Dermatology","DOI":"10.1111/exd.14341","ISSN":"0906-6705, 1600-0625","issue":"S1","journalAbbreviation":"Experimental Dermatology","language":"en","page":"27-30","source":"DOI.org (Crossref)","title":"Hidradenitis suppurativa in skin of colour","volume":"30","author":[{"family":"Zouboulis","given":"Christos C."},{"family":"Goyal","given":"Mankul"},{"family":"Byrd","given":"Angel S."}],"issued":{"date-parts":[["2021",6]]}}},{"id":996,"uris":["http://zotero.org/users/local/EhEbXidg/items/IXY8KJYX"],"itemData":{"id":996,"type":"article-journal","abstract":"INTRODUCTION: Dissecting cellulitis of the scalp (DCS) is a neutrophilic scarring alopecia typically presenting with pustules and fluctuant nodules, followed by suppuration and sinus tract formation. DCS is often associated with other diseases, such as hidradenitis suppurativa (HS) and conglobate acne (CA) which share similar pathogenetic mechanisms.\nCASE PRESENTATION: The authors report the case of a patient affected by a severe form of DCS, HS, and CA of the face. Previous treatments with isotretinoin, antibiotics, and adalimumab did not have a considerable efficacy. Off-label treatment with secukinumab showed a gradual improvement in the clinical presentation bringing to a reduction in the number of HS lesions and to an almost complete resolution of the inflammatory manifestations of DCS.\nCONCLUSION: Management of DCS is challenging and is typically based on retinoids which are considered the first line of treatment. The efficacy of biologic drugs, especially TNFα inhibitors, in severe and relapsing forms of DCS has been reported in recent literature. To our knowledge, only one case of isolated DCS treated with secukinumab is reported. No cases of concomitant DCS and HS, treated with this type of IL-17 inhibitor, have been described.","container-title":"Skin Appendage Disorders","DOI":"10.1159/000537914","ISSN":"2296-9195","issue":"3","journalAbbreviation":"Skin Appendage Disord","language":"eng","note":"PMID: 38835714\nPMCID: PMC11147525","page":"232-235","source":"PubMed","title":"A Case of Dissecting Cellulitis of the Scalp, Hidradenitis Suppurativa, and Conglobate Acne Successfully Treated with Secukinumab","volume":"10","author":[{"family":"Schettini","given":"Natale"},{"family":"Marzola","given":"Elisa"},{"family":"Pacetti","given":"Lucrezia"},{"family":"Cavaliere","given":"Simone"},{"family":"Bettoli","given":"Vincenzo"}],"issued":{"date-parts":[["2024",6]]}}},{"id":873,"uris":["http://zotero.org/users/local/EhEbXidg/items/QYY5FWNW"],"itemData":{"id":873,"type":"article-journal","abstract":"Background: Hidradenitis suppurativa (HS) is known to disproportionately affect patients of color; however, there is a paucity of evidence on how its disease proﬁle varies between races and ethnic groups.\nObjective: Explore potential race-dependent differences in the disease proﬁle of HS.\nMethods: A retrospective analysis was conducted on HS patients at Stanford Hospital and Clinics. Data were compared in terms of demographics, disease severity, and healthcare utilization between races in adults identiﬁed to have at least 2 encounters coded for HS. Validation was conducted using Optum’s deidentiﬁed Clinformatics Data Mart Database of national insurance claims.\nResults: Our cohorts consisted of 939 HS patients seen at Stanford and 13,885 HS patients taken from the national dataset. Black and Hispanic patients had greater healthcare utilization compared to White patients. In addition, Hispanic patients at our institution also had signiﬁcantly increased disease severity compared to their White counterparts (x2 P = .009). Hispanic patients entered tertiary care at an earlier age (Stanford mean: 30.8 years for Hispanics vs 38.7 for Whites; P \\ .001), while Black patients entered later (Stanford mean: 39.6 years). Limitations: These cohorts may not be representative of the entire HS patient population.\nConclusion: Our ﬁndings suggest that patients of color may have greater healthcare utilization and disease severity compared to other groups. ( JAAD Int 2021;3:42-52.)","container-title":"JAAD International","DOI":"10.1016/j.jdin.2021.01.007","ISSN":"26663287","journalAbbreviation":"JAAD International","language":"en","page":"42-52","source":"DOI.org (Crossref)","title":"Hidradenitis suppurativa in patients of color is associated with increased disease severity and healthcare utilization: A retrospective analysis of 2 U.S. cohorts","title-short":"Hidradenitis suppurativa in patients of color is associated with increased disease severity and healthcare utilization","volume":"3","author":[{"family":"Kilgour","given":"James M."},{"family":"Li","given":"Shufeng"},{"family":"Sarin","given":"Kavita Y."}],"issued":{"date-parts":[["2021",6]]}}}],"schema":"https://github.com/citation-style-language/schema/raw/master/csl-citation.json"} </w:instrText>
      </w:r>
      <w:r w:rsidR="0018793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[16,43,110]</w:t>
      </w:r>
      <w:r w:rsidR="00187933" w:rsidRPr="001B170D">
        <w:rPr>
          <w:rFonts w:ascii="Times New Roman" w:hAnsi="Times New Roman" w:cs="Times New Roman"/>
          <w:sz w:val="28"/>
          <w:szCs w:val="28"/>
        </w:rPr>
        <w:fldChar w:fldCharType="end"/>
      </w:r>
      <w:r w:rsidRPr="0061726B">
        <w:rPr>
          <w:rFonts w:ascii="Times New Roman" w:hAnsi="Times New Roman" w:cs="Times New Roman"/>
          <w:sz w:val="28"/>
          <w:szCs w:val="28"/>
        </w:rPr>
        <w:t xml:space="preserve">. L’association avec l’acné illustre la triade de l’occlusion folliculaire, où l’acné conglobata, la HS et la cellulite disséquante du cuir chevelu partagent un </w:t>
      </w:r>
      <w:r w:rsidRPr="0061726B">
        <w:rPr>
          <w:rFonts w:ascii="Times New Roman" w:hAnsi="Times New Roman" w:cs="Times New Roman"/>
          <w:sz w:val="28"/>
          <w:szCs w:val="28"/>
        </w:rPr>
        <w:lastRenderedPageBreak/>
        <w:t xml:space="preserve">mécanisme physiopathologique commun : l’obstruction folliculaire initiale suivie d’une inflammation et d’infections secondaires </w:t>
      </w:r>
      <w:r w:rsidR="0018793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{"citationID":"iFeM5hat","properties":{"formattedCitation":"[33]","plainCitation":"[33]","noteIndex":0},"citationItems":[{"id":913,"uris":["http://zotero.org/users/local/EhEbXidg/items/83UASL6E"],"itemData":{"id":913,"type":"article-journal","abstract":"The follicular occlusion tetrad complex encompasses several entities (hidradenitis suppurativa, acne conglobata, dissecting cellulitis of the scalp, and pilonidal cyst) that share common clinical features, risk factors, and pathophysiology. Follicular occlusion is a crucial triggering mechanism in the etiology in each of these disorders, leading to development of distinctive skin lesions such as deep-seated nodules, abscesses, comedones, and draining sinuses, often with accompanying scarring. Despite the fact that the follicular occlusion tetrad components manifest multiple similarities, they also exhibit many differences among themselves and require individual approaches and treatment.","container-title":"Clinics in Dermatology","DOI":"10.1016/j.clindermatol.2023.08.021","ISSN":"1879-1131","issue":"5","journalAbbreviation":"Clin Dermatol","language":"eng","note":"PMID: 37690621","page":"576-583","source":"PubMed","title":"Hidradenitis suppurativa and follicular occlusion syndrome: Where is the pathogenetic link?","title-short":"Hidradenitis suppurativa and follicular occlusion syndrome","volume":"41","author":[{"family":"Jastrząb","given":"Beata"},{"family":"Szepietowski","given":"Jacek C."},{"family":"Matusiak","given":"Łukasz"}],"issued":{"date-parts":[["2023"]]}}}],"schema":"https://github.com/citation-style-language/schema/raw/master/csl-citation.json"} </w:instrText>
      </w:r>
      <w:r w:rsidR="0018793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[33]</w:t>
      </w:r>
      <w:r w:rsidR="00187933" w:rsidRPr="001B170D">
        <w:rPr>
          <w:rFonts w:ascii="Times New Roman" w:hAnsi="Times New Roman" w:cs="Times New Roman"/>
          <w:sz w:val="28"/>
          <w:szCs w:val="28"/>
        </w:rPr>
        <w:fldChar w:fldCharType="end"/>
      </w:r>
      <w:r w:rsidRPr="0061726B">
        <w:rPr>
          <w:rFonts w:ascii="Times New Roman" w:hAnsi="Times New Roman" w:cs="Times New Roman"/>
          <w:sz w:val="28"/>
          <w:szCs w:val="28"/>
        </w:rPr>
        <w:t>.</w:t>
      </w:r>
    </w:p>
    <w:p w14:paraId="64A50521" w14:textId="3FBE721F" w:rsidR="0061726B" w:rsidRPr="0061726B" w:rsidRDefault="0061726B" w:rsidP="001B170D">
      <w:pPr>
        <w:spacing w:line="360" w:lineRule="auto"/>
        <w:jc w:val="both"/>
        <w:rPr>
          <w:rFonts w:ascii="Times New Roman" w:hAnsi="Times New Roman" w:cs="Times New Roman"/>
          <w:sz w:val="28"/>
          <w:szCs w:val="28"/>
        </w:rPr>
      </w:pPr>
      <w:r w:rsidRPr="0061726B">
        <w:rPr>
          <w:rFonts w:ascii="Times New Roman" w:hAnsi="Times New Roman" w:cs="Times New Roman"/>
          <w:sz w:val="28"/>
          <w:szCs w:val="28"/>
        </w:rPr>
        <w:t>L’absence de maladies inflammatoires chroniques de l’intestin (MICI) et de kystes pilonidaux dans notre population pourrait avoir plusieurs explications. D’une part, la taille relativement limitée de notre échantillon diminue la probabilité d’observer ces associations rares</w:t>
      </w:r>
      <w:commentRangeStart w:id="756"/>
      <w:r w:rsidRPr="0061726B">
        <w:rPr>
          <w:rFonts w:ascii="Times New Roman" w:hAnsi="Times New Roman" w:cs="Times New Roman"/>
          <w:sz w:val="28"/>
          <w:szCs w:val="28"/>
        </w:rPr>
        <w:t>. D’autre part, certaines comorbidités peuvent être sous-diagnostiquées dans nos contextes, car le dépistage systématique des MICI est moins courant et ces affections peuvent être gérées dans d’autres services médicaux (gastro-entérologie ou chirurgie)</w:t>
      </w:r>
      <w:r w:rsidR="0013051D" w:rsidRPr="001B170D">
        <w:rPr>
          <w:rFonts w:ascii="Times New Roman" w:hAnsi="Times New Roman" w:cs="Times New Roman"/>
          <w:sz w:val="28"/>
          <w:szCs w:val="28"/>
        </w:rPr>
        <w:t xml:space="preserve"> </w:t>
      </w:r>
      <w:commentRangeEnd w:id="756"/>
      <w:r w:rsidR="00A76A47">
        <w:rPr>
          <w:rStyle w:val="Marquedecommentaire"/>
        </w:rPr>
        <w:commentReference w:id="756"/>
      </w:r>
      <w:r w:rsidR="0070560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{"citationID":"e3lRLh00","properties":{"formattedCitation":"[34,47]","plainCitation":"[34,47]","noteIndex":0},"citationItems":[{"id":909,"uris":["http://zotero.org/users/local/EhEbXidg/items/AIV9JW73"],"itemData":{"id":909,"type":"article-journal","abstract":"This systematic review and meta-analysis investigates the associated risk of inflammatory bowel disease in patients with hidradenitis suppurativa.","container-title":"JAMA Dermatology","DOI":"10.1001/jamadermatol.2019.0891","ISSN":"2168-6068","issue":"9","journalAbbreviation":"JAMA Dermatol","note":"PMID: 31290938\nPMCID: PMC6625071","page":"1022-1027","source":"PubMed Central","title":"Association of Hidradenitis Suppurativa With Inflammatory Bowel Disease","volume":"155","author":[{"family":"Chen","given":"Wei-Ti"},{"family":"Chi","given":"Ching-Chi"}],"issued":{"date-parts":[["2019",9]]}}},{"id":982,"uris":["http://zotero.org/users/local/EhEbXidg/items/65DS2KI2"],"itemData":{"id":982,"type":"article-journal","abstract":"BACKGROUND AND AIMS: Hidradenitis suppurativa (HS) is a chronic inflammatory skin disease associated with inflammatory bowel disease (IBD), comprising Crohn's disease (CD) and ulcerative colitis (UC). This study aimed to assess the prevalence and clinical characteristics of HS in a population-based cohort of newly diagnosed IBD patients.\nMETHODS: The Copenhagen IBD Inception Cohort is a population-based inception cohort of newly diagnosed patients with IBD between May 2021 and April 2023. Inflammatory bowel disease-related clinical data and extraintestinal manifestations (EIMs) were collected, with HS identified through validated self-reported questionnaires and dermatological examinations. Statistical comparisons were performed between IBD patients with and without HS.\nRESULTS: Of 527 patients with new-onset IBD, 38.1%, 58.4%, and 3.4% had CD, UC, or unclassified IBD, respectively. Hidradenitis suppurativa was prevalent in 5.5% (n  = 29), 8% (n = 16), and 3.9% (n = 12) of patients with CD and UC, respectively. Patients with concomitant HS were most frequently affected in the groin area and buttocks, had significantly higher body mass index (BMI) (26.4 vs 24.2 kg/m², P = .036), and had higher prevalence of EIMs (79.3% vs 41.2%, P &lt; .001) compared to patients with IBD alone. Among CD patients, those with HS had higher disease activity (Harvey-Bradshaw Index: 9.6 vs 6.8, P = .029) and more frequent perianal disease (31.3% vs 9.7%, P = .023).\nCONCLUSIONS: Hidradenitis suppurativa is a prevalent comorbidity in newly diagnosed IBD patients. Concomitant HS is associated with increased BMI, a higher burden of EIMs, and greater disease severity. Early dermatological assessment and integrated management strategies are essential to optimize care for these patients.","container-title":"Journal of Crohn's &amp; Colitis","DOI":"10.1093/ecco-jcc/jjaf066","ISSN":"1876-4479","issue":"5","journalAbbreviation":"J Crohns Colitis","language":"eng","note":"PMID: 40251895","page":"jjaf066","source":"PubMed","title":"Hidradenitis suppurativa among patients with new-onset inflammatory bowel disease-results from the IBD Prognosis Study","volume":"19","author":[{"family":"Nielsen","given":"Valdemar Wendelboe"},{"family":"Attauabi","given":"Mohamed"},{"family":"Holgersen","given":"Nikolaj"},{"family":"Madsen","given":"Gorm Roager"},{"family":"Bendtsen","given":"Flemming"},{"family":"Seidelin","given":"Jakob"},{"family":"Thomsen","given":"Simon Francis"},{"family":"Burisch","given":"Johan"}],"issued":{"date-parts":[["2025",5,8]]}}}],"schema":"https://github.com/citation-style-language/schema/raw/master/csl-citation.json"} </w:instrText>
      </w:r>
      <w:r w:rsidR="0070560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[34,47]</w:t>
      </w:r>
      <w:r w:rsidR="0070560A" w:rsidRPr="001B170D">
        <w:rPr>
          <w:rFonts w:ascii="Times New Roman" w:hAnsi="Times New Roman" w:cs="Times New Roman"/>
          <w:sz w:val="28"/>
          <w:szCs w:val="28"/>
        </w:rPr>
        <w:fldChar w:fldCharType="end"/>
      </w:r>
      <w:r w:rsidRPr="0061726B">
        <w:rPr>
          <w:rFonts w:ascii="Times New Roman" w:hAnsi="Times New Roman" w:cs="Times New Roman"/>
          <w:sz w:val="28"/>
          <w:szCs w:val="28"/>
        </w:rPr>
        <w:t>.</w:t>
      </w:r>
    </w:p>
    <w:p w14:paraId="29C2A6F2" w14:textId="5E92DFF3" w:rsidR="0061726B" w:rsidRPr="001B170D" w:rsidRDefault="0061726B" w:rsidP="001B170D">
      <w:pPr>
        <w:spacing w:line="360" w:lineRule="auto"/>
        <w:jc w:val="both"/>
        <w:rPr>
          <w:rFonts w:ascii="Times New Roman" w:hAnsi="Times New Roman" w:cs="Times New Roman"/>
          <w:sz w:val="28"/>
          <w:szCs w:val="28"/>
        </w:rPr>
      </w:pPr>
      <w:r w:rsidRPr="0061726B">
        <w:rPr>
          <w:rFonts w:ascii="Times New Roman" w:hAnsi="Times New Roman" w:cs="Times New Roman"/>
          <w:sz w:val="28"/>
          <w:szCs w:val="28"/>
        </w:rPr>
        <w:t>Cette observation renforce l’importance d’une approche multidisciplinaire et d’un suivi attentif pour identifier les comorbidités, améliorer la prise en charge et adapter les recommandations thérapeutiques aux réalités locales</w:t>
      </w:r>
      <w:ins w:id="757" w:author="NANSSEU NJINGANG, Jobert Richie" w:date="2025-10-30T19:58:00Z" w16du:dateUtc="2025-10-30T17:58:00Z">
        <w:r w:rsidR="00A76A47">
          <w:rPr>
            <w:rFonts w:ascii="Times New Roman" w:hAnsi="Times New Roman" w:cs="Times New Roman"/>
            <w:sz w:val="28"/>
            <w:szCs w:val="28"/>
          </w:rPr>
          <w:t xml:space="preserve"> </w:t>
        </w:r>
      </w:ins>
      <w:r w:rsidR="00D159F5"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{"citationID":"4D8jg9qW","properties":{"formattedCitation":"[26]","plainCitation":"[26]","noteIndex":0},"citationItems":[{"id":908,"uris":["http://zotero.org/users/local/EhEbXidg/items/W38WI8MM"],"itemData":{"id":908,"type":"article-journal","abstract":"Introduction: Hidradenitis suppurativa (HS) is a chronic inflammatory skin disease for which certain risk factors are well known: obesity and smoking (in particular). However, the factors associated with more severe conditions, and therefore potential aggravators of the disease, remain a matter of debate. Our study aims to determine the clinical factors associated with severe HS using several severity scores. Methods: The data were obtained via the ERHS questionnaire from patients exclusively recruited at Erasme Hospital in Brussels. The severity of HS was firstly estimated by the Hurley score, and secondly by a metascore, a system combining the iHS4, HS-PGA, SAHS, and DLQI. Univariable and multivariable analyses were performed. Results: Six hundred and forty-seven patients were included in the Hurley analysis, and 456 patients in the metascore analysis. In multivariable analysis, men have a more severe metascore than women (odds ratio [OR] = 1.89, p = 0.022), smoking was associated with a more severe disease according to metascore, especially in mild cases (OR = 0.76, p = 0.043), and an elevated body mass index was associated with having Hurley stage III disease compared to Hurley I or II disease (OR = 1.09, p = 0.001). A significant association is also shown between blood pressure and Hurley stage (OR = 0.97, p = 0.025). Self-reports of nonsteroidal anti-inflammatory drugs aggravating the disease is also a factor associated with greater severity according to the metascore (OR = 0.12, p = 0.008). Finally, several locations of HS lesions were associated with greater severity, in particular the armpits according to the metascore (OR = 0.29, p &amp;lt; 0.001), and the perianal area according to the Hurley score (OR = 0.15, p &amp;lt; 0.001). Conclusion: HS seems to be more severe in men; smoking seems to aggravate mild cases of HS, while increased body mass index plays a major role in the transition from Hurley II to Hurley III.","container-title":"Dermatology","DOI":"10.1159/000541052","ISSN":"1018-8665","issue":"5-6","journalAbbreviation":"Dermatology","page":"713-731","source":"Silverchair","title":"Factors Associated with Severe Hidradenitis Suppurativa, Using Hurley Staging and Metascore","volume":"240","author":[{"family":"Daoud","given":"Mathieu"},{"family":"Suppa","given":"Mariano"},{"family":"Benhadou","given":"Farida"},{"family":"Heudens","given":"Stéphanie"},{"family":"Sarkis","given":"Anne-Sophie"},{"family":"Njimi","given":"Hassane"},{"family":"Saunte","given":"Sara K."},{"family":"Desmarest","given":"Lila"},{"family":"Orte Cano","given":"Carmen"},{"family":"Dandoy","given":"Céline"},{"family":"Nobile","given":"Laura"},{"family":"Fontaine","given":"Margot"},{"family":"Daxhelet","given":"Mathilde"},{"family":"Karama","given":"Jalila"},{"family":"White","given":"Jonathan M."},{"family":"Jemec","given":"Gregor B.E."},{"family":"Marmol","given":"Véronique","non-dropping-particle":"del"}],"issued":{"date-parts":[["2024",10,11]]}}}],"schema":"https://github.com/citation-style-language/schema/raw/master/csl-citation.json"} </w:instrText>
      </w:r>
      <w:r w:rsidR="00D159F5"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[26]</w:t>
      </w:r>
      <w:r w:rsidR="00D159F5" w:rsidRPr="001B170D">
        <w:rPr>
          <w:rFonts w:ascii="Times New Roman" w:hAnsi="Times New Roman" w:cs="Times New Roman"/>
          <w:sz w:val="28"/>
          <w:szCs w:val="28"/>
        </w:rPr>
        <w:fldChar w:fldCharType="end"/>
      </w:r>
      <w:r w:rsidRPr="0061726B">
        <w:rPr>
          <w:rFonts w:ascii="Times New Roman" w:hAnsi="Times New Roman" w:cs="Times New Roman"/>
          <w:sz w:val="28"/>
          <w:szCs w:val="28"/>
        </w:rPr>
        <w:t>.</w:t>
      </w:r>
    </w:p>
    <w:p w14:paraId="52DAF901" w14:textId="4BD4ADC2" w:rsidR="00D976F7" w:rsidRPr="003229AD" w:rsidRDefault="00B011BF" w:rsidP="001B170D">
      <w:pPr>
        <w:pStyle w:val="Titre3"/>
        <w:spacing w:line="360" w:lineRule="auto"/>
        <w:jc w:val="both"/>
        <w:rPr>
          <w:rFonts w:ascii="Times New Roman" w:hAnsi="Times New Roman" w:cs="Times New Roman"/>
          <w:b/>
          <w:bCs/>
          <w:color w:val="auto"/>
          <w:sz w:val="28"/>
          <w:szCs w:val="28"/>
        </w:rPr>
      </w:pPr>
      <w:bookmarkStart w:id="758" w:name="_Toc212580054"/>
      <w:r w:rsidRPr="003229AD">
        <w:rPr>
          <w:rFonts w:ascii="Times New Roman" w:hAnsi="Times New Roman" w:cs="Times New Roman"/>
          <w:b/>
          <w:bCs/>
          <w:color w:val="auto"/>
          <w:sz w:val="28"/>
          <w:szCs w:val="28"/>
        </w:rPr>
        <w:t>4.2.4.</w:t>
      </w:r>
      <w:r w:rsidR="0074051F" w:rsidRPr="003229AD">
        <w:rPr>
          <w:rFonts w:ascii="Times New Roman" w:hAnsi="Times New Roman" w:cs="Times New Roman"/>
          <w:b/>
          <w:bCs/>
          <w:color w:val="auto"/>
          <w:sz w:val="28"/>
          <w:szCs w:val="28"/>
        </w:rPr>
        <w:t xml:space="preserve"> Données thérapeutiques</w:t>
      </w:r>
      <w:bookmarkEnd w:id="758"/>
    </w:p>
    <w:p w14:paraId="24580566" w14:textId="3C9C9232" w:rsidR="0074051F" w:rsidRPr="0074051F" w:rsidRDefault="0074051F" w:rsidP="001B170D">
      <w:pPr>
        <w:spacing w:line="360" w:lineRule="auto"/>
        <w:jc w:val="both"/>
        <w:rPr>
          <w:rFonts w:ascii="Times New Roman" w:hAnsi="Times New Roman" w:cs="Times New Roman"/>
          <w:sz w:val="28"/>
          <w:szCs w:val="28"/>
        </w:rPr>
      </w:pPr>
      <w:r w:rsidRPr="0074051F">
        <w:rPr>
          <w:rFonts w:ascii="Times New Roman" w:hAnsi="Times New Roman" w:cs="Times New Roman"/>
          <w:sz w:val="28"/>
          <w:szCs w:val="28"/>
        </w:rPr>
        <w:t>Dans notre cohorte, les antibiotiques systémiques ont été les plus utilisés (71,4 %), suivis des antibiotiques locaux (38,8 %), des antiseptiques (8,2 %) et de l’isotrétinoïne (6,1 %). Cette distribution reflète non seulement le profil clinique des patients</w:t>
      </w:r>
      <w:del w:id="759" w:author="NANSSEU NJINGANG, Jobert Richie" w:date="2025-10-30T19:58:00Z" w16du:dateUtc="2025-10-30T17:58:00Z">
        <w:r w:rsidRPr="0074051F" w:rsidDel="00A76A47">
          <w:rPr>
            <w:rFonts w:ascii="Times New Roman" w:hAnsi="Times New Roman" w:cs="Times New Roman"/>
            <w:sz w:val="28"/>
            <w:szCs w:val="28"/>
          </w:rPr>
          <w:delText>,</w:delText>
        </w:r>
      </w:del>
      <w:ins w:id="760" w:author="NANSSEU NJINGANG, Jobert Richie" w:date="2025-10-30T19:58:00Z" w16du:dateUtc="2025-10-30T17:58:00Z">
        <w:r w:rsidR="00A76A47">
          <w:rPr>
            <w:rFonts w:ascii="Times New Roman" w:hAnsi="Times New Roman" w:cs="Times New Roman"/>
            <w:sz w:val="28"/>
            <w:szCs w:val="28"/>
          </w:rPr>
          <w:t xml:space="preserve"> mais aussi</w:t>
        </w:r>
      </w:ins>
      <w:del w:id="761" w:author="NANSSEU NJINGANG, Jobert Richie" w:date="2025-10-30T19:58:00Z" w16du:dateUtc="2025-10-30T17:58:00Z">
        <w:r w:rsidRPr="0074051F" w:rsidDel="00A76A47">
          <w:rPr>
            <w:rFonts w:ascii="Times New Roman" w:hAnsi="Times New Roman" w:cs="Times New Roman"/>
            <w:sz w:val="28"/>
            <w:szCs w:val="28"/>
          </w:rPr>
          <w:delText xml:space="preserve"> et</w:delText>
        </w:r>
      </w:del>
      <w:r w:rsidRPr="0074051F">
        <w:rPr>
          <w:rFonts w:ascii="Times New Roman" w:hAnsi="Times New Roman" w:cs="Times New Roman"/>
          <w:sz w:val="28"/>
          <w:szCs w:val="28"/>
        </w:rPr>
        <w:t xml:space="preserve"> les habitudes locales de prescription.</w:t>
      </w:r>
    </w:p>
    <w:p w14:paraId="30065AE3" w14:textId="23D38763" w:rsidR="001464D6" w:rsidRPr="001B170D" w:rsidRDefault="0074051F" w:rsidP="001B170D">
      <w:pPr>
        <w:spacing w:line="360" w:lineRule="auto"/>
        <w:jc w:val="both"/>
        <w:rPr>
          <w:rFonts w:ascii="Times New Roman" w:hAnsi="Times New Roman" w:cs="Times New Roman"/>
          <w:sz w:val="28"/>
          <w:szCs w:val="28"/>
        </w:rPr>
      </w:pPr>
      <w:r w:rsidRPr="0074051F">
        <w:rPr>
          <w:rFonts w:ascii="Times New Roman" w:hAnsi="Times New Roman" w:cs="Times New Roman"/>
          <w:sz w:val="28"/>
          <w:szCs w:val="28"/>
        </w:rPr>
        <w:t xml:space="preserve">Il est à noter que </w:t>
      </w:r>
      <w:r w:rsidR="00B011BF" w:rsidRPr="001B170D">
        <w:rPr>
          <w:rFonts w:ascii="Times New Roman" w:hAnsi="Times New Roman" w:cs="Times New Roman"/>
          <w:sz w:val="28"/>
          <w:szCs w:val="28"/>
        </w:rPr>
        <w:t>2</w:t>
      </w:r>
      <w:r w:rsidRPr="0074051F">
        <w:rPr>
          <w:rFonts w:ascii="Times New Roman" w:hAnsi="Times New Roman" w:cs="Times New Roman"/>
          <w:sz w:val="28"/>
          <w:szCs w:val="28"/>
        </w:rPr>
        <w:t xml:space="preserve"> patients n’ont pas reçu de traitement</w:t>
      </w:r>
      <w:ins w:id="762" w:author="NANSSEU NJINGANG, Jobert Richie" w:date="2025-10-30T19:58:00Z" w16du:dateUtc="2025-10-30T17:58:00Z">
        <w:r w:rsidR="00A76A47">
          <w:rPr>
            <w:rFonts w:ascii="Times New Roman" w:hAnsi="Times New Roman" w:cs="Times New Roman"/>
            <w:sz w:val="28"/>
            <w:szCs w:val="28"/>
          </w:rPr>
          <w:t>.</w:t>
        </w:r>
      </w:ins>
      <w:del w:id="763" w:author="NANSSEU NJINGANG, Jobert Richie" w:date="2025-10-30T19:58:00Z" w16du:dateUtc="2025-10-30T17:58:00Z">
        <w:r w:rsidRPr="0074051F" w:rsidDel="00A76A47">
          <w:rPr>
            <w:rFonts w:ascii="Times New Roman" w:hAnsi="Times New Roman" w:cs="Times New Roman"/>
            <w:sz w:val="28"/>
            <w:szCs w:val="28"/>
          </w:rPr>
          <w:delText>,</w:delText>
        </w:r>
      </w:del>
      <w:ins w:id="764" w:author="NANSSEU NJINGANG, Jobert Richie" w:date="2025-10-30T19:58:00Z" w16du:dateUtc="2025-10-30T17:58:00Z">
        <w:r w:rsidR="00A76A47">
          <w:rPr>
            <w:rFonts w:ascii="Times New Roman" w:hAnsi="Times New Roman" w:cs="Times New Roman"/>
            <w:sz w:val="28"/>
            <w:szCs w:val="28"/>
          </w:rPr>
          <w:t>Cependant,</w:t>
        </w:r>
      </w:ins>
      <w:del w:id="765" w:author="NANSSEU NJINGANG, Jobert Richie" w:date="2025-10-30T19:58:00Z" w16du:dateUtc="2025-10-30T17:58:00Z">
        <w:r w:rsidRPr="0074051F" w:rsidDel="00A76A47">
          <w:rPr>
            <w:rFonts w:ascii="Times New Roman" w:hAnsi="Times New Roman" w:cs="Times New Roman"/>
            <w:sz w:val="28"/>
            <w:szCs w:val="28"/>
          </w:rPr>
          <w:delText xml:space="preserve"> mais</w:delText>
        </w:r>
      </w:del>
      <w:r w:rsidRPr="0074051F">
        <w:rPr>
          <w:rFonts w:ascii="Times New Roman" w:hAnsi="Times New Roman" w:cs="Times New Roman"/>
          <w:sz w:val="28"/>
          <w:szCs w:val="28"/>
        </w:rPr>
        <w:t xml:space="preserve"> il convient de préciser que ces patients n’étaient pas en poussée au moment du diagnostic, ce qui explique l’absence d’indication thérapeutique immédiate. Cela met en évidence la nécessité d’une évaluation individualisée de l’activité de la maladie avant toute prescription.</w:t>
      </w:r>
      <w:r w:rsidR="001464D6" w:rsidRPr="001B170D">
        <w:rPr>
          <w:rFonts w:ascii="Times New Roman" w:hAnsi="Times New Roman" w:cs="Times New Roman"/>
          <w:sz w:val="28"/>
          <w:szCs w:val="28"/>
        </w:rPr>
        <w:t xml:space="preserve"> </w:t>
      </w:r>
    </w:p>
    <w:p w14:paraId="5FD3D9D1" w14:textId="4A6D0D55" w:rsidR="0074051F" w:rsidRPr="0074051F" w:rsidRDefault="001464D6" w:rsidP="001B170D">
      <w:pPr>
        <w:spacing w:line="360" w:lineRule="auto"/>
        <w:jc w:val="both"/>
        <w:rPr>
          <w:rFonts w:ascii="Times New Roman" w:hAnsi="Times New Roman" w:cs="Times New Roman"/>
          <w:sz w:val="28"/>
          <w:szCs w:val="28"/>
        </w:rPr>
      </w:pPr>
      <w:r w:rsidRPr="0074051F">
        <w:rPr>
          <w:rFonts w:ascii="Times New Roman" w:hAnsi="Times New Roman" w:cs="Times New Roman"/>
          <w:sz w:val="28"/>
          <w:szCs w:val="28"/>
        </w:rPr>
        <w:t xml:space="preserve">Cette approche reflète la pratique observée dans nos </w:t>
      </w:r>
      <w:commentRangeStart w:id="766"/>
      <w:r w:rsidRPr="0074051F">
        <w:rPr>
          <w:rFonts w:ascii="Times New Roman" w:hAnsi="Times New Roman" w:cs="Times New Roman"/>
          <w:sz w:val="28"/>
          <w:szCs w:val="28"/>
        </w:rPr>
        <w:t>centres</w:t>
      </w:r>
      <w:commentRangeEnd w:id="766"/>
      <w:r w:rsidR="00A76A47">
        <w:rPr>
          <w:rStyle w:val="Marquedecommentaire"/>
        </w:rPr>
        <w:commentReference w:id="766"/>
      </w:r>
      <w:r w:rsidRPr="0074051F">
        <w:rPr>
          <w:rFonts w:ascii="Times New Roman" w:hAnsi="Times New Roman" w:cs="Times New Roman"/>
          <w:sz w:val="28"/>
          <w:szCs w:val="28"/>
        </w:rPr>
        <w:t xml:space="preserve">, où les prescriptions sont souvent dépendantes de l’appréciation du médecin plutôt que strictement alignées sur les recommandations internationales ou les algorithmes thérapeutiques. Cette disparité par rapport à la littérature souligne la nécessité </w:t>
      </w:r>
      <w:r w:rsidRPr="0074051F">
        <w:rPr>
          <w:rFonts w:ascii="Times New Roman" w:hAnsi="Times New Roman" w:cs="Times New Roman"/>
          <w:sz w:val="28"/>
          <w:szCs w:val="28"/>
        </w:rPr>
        <w:lastRenderedPageBreak/>
        <w:t>d’une harmonisation des pratiques</w:t>
      </w:r>
      <w:del w:id="767" w:author="NANSSEU NJINGANG, Jobert Richie" w:date="2025-10-30T20:00:00Z" w16du:dateUtc="2025-10-30T18:00:00Z">
        <w:r w:rsidRPr="0074051F" w:rsidDel="00A76A47">
          <w:rPr>
            <w:rFonts w:ascii="Times New Roman" w:hAnsi="Times New Roman" w:cs="Times New Roman"/>
            <w:sz w:val="28"/>
            <w:szCs w:val="28"/>
          </w:rPr>
          <w:delText>,</w:delText>
        </w:r>
      </w:del>
      <w:r w:rsidRPr="0074051F">
        <w:rPr>
          <w:rFonts w:ascii="Times New Roman" w:hAnsi="Times New Roman" w:cs="Times New Roman"/>
          <w:sz w:val="28"/>
          <w:szCs w:val="28"/>
        </w:rPr>
        <w:t xml:space="preserve"> afin de standardiser la prise en charge et </w:t>
      </w:r>
      <w:del w:id="768" w:author="NANSSEU NJINGANG, Jobert Richie" w:date="2025-10-30T20:00:00Z" w16du:dateUtc="2025-10-30T18:00:00Z">
        <w:r w:rsidRPr="0074051F" w:rsidDel="00A76A47">
          <w:rPr>
            <w:rFonts w:ascii="Times New Roman" w:hAnsi="Times New Roman" w:cs="Times New Roman"/>
            <w:sz w:val="28"/>
            <w:szCs w:val="28"/>
          </w:rPr>
          <w:delText>d’</w:delText>
        </w:r>
      </w:del>
      <w:r w:rsidRPr="0074051F">
        <w:rPr>
          <w:rFonts w:ascii="Times New Roman" w:hAnsi="Times New Roman" w:cs="Times New Roman"/>
          <w:sz w:val="28"/>
          <w:szCs w:val="28"/>
        </w:rPr>
        <w:t>améliorer les résultats cliniques.</w:t>
      </w:r>
    </w:p>
    <w:p w14:paraId="5D5816DE" w14:textId="38E2266F" w:rsidR="0074051F" w:rsidRPr="001B170D" w:rsidRDefault="0074051F" w:rsidP="001B170D">
      <w:pPr>
        <w:spacing w:line="360" w:lineRule="auto"/>
        <w:jc w:val="both"/>
        <w:rPr>
          <w:rFonts w:ascii="Times New Roman" w:hAnsi="Times New Roman" w:cs="Times New Roman"/>
          <w:sz w:val="28"/>
          <w:szCs w:val="28"/>
        </w:rPr>
      </w:pPr>
      <w:r w:rsidRPr="0074051F">
        <w:rPr>
          <w:rFonts w:ascii="Times New Roman" w:hAnsi="Times New Roman" w:cs="Times New Roman"/>
          <w:sz w:val="28"/>
          <w:szCs w:val="28"/>
        </w:rPr>
        <w:t xml:space="preserve">Enfin, le faible recours à la chirurgie dans notre série est cohérent avec certaines données africaines, où l’indication chirurgicale reste limitée, notamment en raison de la rareté des cas sévères, de contraintes logistiques </w:t>
      </w:r>
      <w:r w:rsidR="009157DC" w:rsidRPr="001B170D">
        <w:rPr>
          <w:rFonts w:ascii="Times New Roman" w:hAnsi="Times New Roman" w:cs="Times New Roman"/>
          <w:sz w:val="28"/>
          <w:szCs w:val="28"/>
        </w:rPr>
        <w:fldChar w:fldCharType="begin"/>
      </w:r>
      <w:r w:rsidR="009157DC" w:rsidRPr="001B170D">
        <w:rPr>
          <w:rFonts w:ascii="Times New Roman" w:hAnsi="Times New Roman" w:cs="Times New Roman"/>
          <w:sz w:val="28"/>
          <w:szCs w:val="28"/>
        </w:rPr>
        <w:instrText xml:space="preserve"> ADDIN ZOTERO_ITEM CSL_CITATION {"citationID":"Ah4nNzxd","properties":{"formattedCitation":"[2,11]","plainCitation":"[2,11]","noteIndex":0},"citationItems":[{"id":854,"uris":["http://zotero.org/users/local/EhEbXidg/items/UKU37B7A"],"itemData":{"id":854,"type":"article-journal","container-title":"Annales de Chirurgie Plastique Esthétique","DOI":"10.1016/j.anplas.2011.05.004","ISSN":"02941260","issue":"6","journalAbbreviation":"Annales de Chirurgie Plastique Esthétique","language":"fr","license":"https://www.elsevier.com/tdm/userlicense/1.0/","page":"670-675","source":"DOI.org (Crossref)","title":"Hidrosadénite axillaire : une stratégie thérapeutique en un temps","title-short":"Hidrosadénite axillaire","volume":"58","author":[{"family":"Calibre","given":"C."},{"family":"Bouhanna","given":"A."},{"family":"Salmin","given":"J.-P."},{"family":"Bodin","given":"F."},{"family":"Benaïssa-Beck","given":"M."},{"family":"Bruant-Rodier","given":"C."}],"issued":{"date-parts":[["2013",12]]}}},{"id":825,"uris":["http://zotero.org/users/local/EhEbXidg/items/KWCA3S8W"],"itemData":{"id":825,"type":"article-journal","abstract":"BACKGROUND: Hidradenitis suppurativa is a progressive, recurrent inflammatory disease. Surgical management is potentially curative with limited efficacy data.\nOBJECTIVE: To evaluate hidradenitis surgical patients.\nMETHODS: Retrospective review of outcomes of 590 consecutive surgically treated patients.\nRESULTS: Most patients were white (91.0% [435/478]), men (337 [57.1%]), smokers (57.7% [297/515]) with Hurley Stage III disease (476 [80.7%]). Procedure types were excision (405 [68.6%]), unroofing (168 [28.5%]), and drainage (17 [2.9%]) treating disease of perianal/perineum (294 [49.8%]), axilla (124 [21.0%]), gluteal cleft (76 [12.9%]), inframammary (12 [2.0%]), and multiple surgical sites (84 [14.2%]). Postoperative complications occurred in 15 patients (2.5%) and one-fourth (144 [24.4%]) suffered postoperative recurrence, which necessitated reoperation in one-tenth (69 [11.7%]) of patients. Recurrence risk was increased by younger age (hazard ratio [HR], 0.8; 95% confidence interval [CI], 0.7-0.9), multiple surgical sites (HR, 1.6; 95% CI, 1.1-2.5), and drainage-type procedures (HR, 3.5; 95% CI, 1.2-10.7). Operative location, disease severity, gender, and operative extent did not influence recurrence rate.\nCONCLUSION: Excision and unroofing procedures were effective treatments with infrequent complications and low recurrence rates. Well-planned surgical treatment aiming to remove or unroof the area of intractable hidradenitis suppurativa was highly effective in the management of this challenging disease.","container-title":"Dermatologic Surgery: Official Publication for American Society for Dermatologic Surgery [et Al.]","DOI":"10.1097/DSS.0000000000000806","ISSN":"1524-4725","issue":"9","journalAbbreviation":"Dermatol Surg","language":"eng","note":"PMID: 27340739","page":"1030-1040","source":"PubMed","title":"Surgical Management of Hidradenitis Suppurativa: Outcomes of 590 Consecutive Patients","title-short":"Surgical Management of Hidradenitis Suppurativa","volume":"42","author":[{"family":"Kohorst","given":"John J."},{"family":"Baum","given":"Christian L."},{"family":"Otley","given":"Clark C."},{"family":"Roenigk","given":"Randall K."},{"family":"Schenck","given":"Louis A."},{"family":"Pemberton","given":"John H."},{"family":"Dozois","given":"Eric J."},{"family":"Tran","given":"Nho V."},{"family":"Senchenkov","given":"Alex"},{"family":"Davis","given":"Mark D. P."}],"issued":{"date-parts":[["2016",9]]}}}],"schema":"https://github.com/citation-style-language/schema/raw/master/csl-citation.json"} </w:instrText>
      </w:r>
      <w:r w:rsidR="009157DC" w:rsidRPr="001B170D">
        <w:rPr>
          <w:rFonts w:ascii="Times New Roman" w:hAnsi="Times New Roman" w:cs="Times New Roman"/>
          <w:sz w:val="28"/>
          <w:szCs w:val="28"/>
        </w:rPr>
        <w:fldChar w:fldCharType="separate"/>
      </w:r>
      <w:r w:rsidR="009157DC" w:rsidRPr="001B170D">
        <w:rPr>
          <w:rFonts w:ascii="Times New Roman" w:hAnsi="Times New Roman" w:cs="Times New Roman"/>
          <w:sz w:val="28"/>
          <w:szCs w:val="28"/>
        </w:rPr>
        <w:t>[2,11]</w:t>
      </w:r>
      <w:r w:rsidR="009157DC" w:rsidRPr="001B170D">
        <w:rPr>
          <w:rFonts w:ascii="Times New Roman" w:hAnsi="Times New Roman" w:cs="Times New Roman"/>
          <w:sz w:val="28"/>
          <w:szCs w:val="28"/>
        </w:rPr>
        <w:fldChar w:fldCharType="end"/>
      </w:r>
      <w:r w:rsidRPr="0074051F">
        <w:rPr>
          <w:rFonts w:ascii="Times New Roman" w:hAnsi="Times New Roman" w:cs="Times New Roman"/>
          <w:sz w:val="28"/>
          <w:szCs w:val="28"/>
        </w:rPr>
        <w:t>.</w:t>
      </w:r>
    </w:p>
    <w:p w14:paraId="058967B8" w14:textId="246D3382" w:rsidR="00EF471D" w:rsidRPr="003229AD" w:rsidRDefault="00EF471D" w:rsidP="001B170D">
      <w:pPr>
        <w:pStyle w:val="Titre3"/>
        <w:spacing w:line="360" w:lineRule="auto"/>
        <w:jc w:val="both"/>
        <w:rPr>
          <w:rFonts w:ascii="Times New Roman" w:hAnsi="Times New Roman" w:cs="Times New Roman"/>
          <w:b/>
          <w:bCs/>
          <w:color w:val="auto"/>
          <w:sz w:val="28"/>
          <w:szCs w:val="28"/>
        </w:rPr>
      </w:pPr>
      <w:bookmarkStart w:id="769" w:name="_Toc212580055"/>
      <w:r w:rsidRPr="003229AD">
        <w:rPr>
          <w:rFonts w:ascii="Times New Roman" w:hAnsi="Times New Roman" w:cs="Times New Roman"/>
          <w:b/>
          <w:bCs/>
          <w:color w:val="auto"/>
          <w:sz w:val="28"/>
          <w:szCs w:val="28"/>
        </w:rPr>
        <w:t>4.2.</w:t>
      </w:r>
      <w:r w:rsidR="00391F7F" w:rsidRPr="003229AD">
        <w:rPr>
          <w:rFonts w:ascii="Times New Roman" w:hAnsi="Times New Roman" w:cs="Times New Roman"/>
          <w:b/>
          <w:bCs/>
          <w:color w:val="auto"/>
          <w:sz w:val="28"/>
          <w:szCs w:val="28"/>
        </w:rPr>
        <w:t>5</w:t>
      </w:r>
      <w:r w:rsidRPr="003229AD">
        <w:rPr>
          <w:rFonts w:ascii="Times New Roman" w:hAnsi="Times New Roman" w:cs="Times New Roman"/>
          <w:b/>
          <w:bCs/>
          <w:color w:val="auto"/>
          <w:sz w:val="28"/>
          <w:szCs w:val="28"/>
        </w:rPr>
        <w:t>. Qualité de vie</w:t>
      </w:r>
      <w:bookmarkEnd w:id="769"/>
    </w:p>
    <w:p w14:paraId="329AC27A" w14:textId="413A6207" w:rsidR="005F0214" w:rsidRPr="005F0214" w:rsidRDefault="005F0214" w:rsidP="001B170D">
      <w:pPr>
        <w:spacing w:line="360" w:lineRule="auto"/>
        <w:jc w:val="both"/>
        <w:rPr>
          <w:rFonts w:ascii="Times New Roman" w:hAnsi="Times New Roman" w:cs="Times New Roman"/>
          <w:sz w:val="28"/>
          <w:szCs w:val="28"/>
        </w:rPr>
      </w:pPr>
      <w:r w:rsidRPr="005F0214">
        <w:rPr>
          <w:rFonts w:ascii="Times New Roman" w:hAnsi="Times New Roman" w:cs="Times New Roman"/>
          <w:sz w:val="28"/>
          <w:szCs w:val="28"/>
        </w:rPr>
        <w:t xml:space="preserve">Dans notre série, 76,2 % des patients présentaient une altération de la qualité de vie, dont 57,1 % de manière légère et 9,5 % de façon modérée à </w:t>
      </w:r>
      <w:del w:id="770" w:author="NANSSEU NJINGANG, Jobert Richie" w:date="2025-10-30T20:01:00Z" w16du:dateUtc="2025-10-30T18:01:00Z">
        <w:r w:rsidRPr="005F0214" w:rsidDel="00814BA0">
          <w:rPr>
            <w:rFonts w:ascii="Times New Roman" w:hAnsi="Times New Roman" w:cs="Times New Roman"/>
            <w:sz w:val="28"/>
            <w:szCs w:val="28"/>
          </w:rPr>
          <w:delText>sévère</w:delText>
        </w:r>
      </w:del>
      <w:ins w:id="771" w:author="NANSSEU NJINGANG, Jobert Richie" w:date="2025-10-30T20:01:00Z" w16du:dateUtc="2025-10-30T18:01:00Z">
        <w:r w:rsidR="00814BA0">
          <w:rPr>
            <w:rFonts w:ascii="Times New Roman" w:hAnsi="Times New Roman" w:cs="Times New Roman"/>
            <w:sz w:val="28"/>
            <w:szCs w:val="28"/>
          </w:rPr>
          <w:t>importante</w:t>
        </w:r>
      </w:ins>
      <w:r w:rsidRPr="005F0214">
        <w:rPr>
          <w:rFonts w:ascii="Times New Roman" w:hAnsi="Times New Roman" w:cs="Times New Roman"/>
          <w:sz w:val="28"/>
          <w:szCs w:val="28"/>
        </w:rPr>
        <w:t xml:space="preserve">, selon le score DLQI. Seuls 23,8 % des participants </w:t>
      </w:r>
      <w:del w:id="772" w:author="NANSSEU NJINGANG, Jobert Richie" w:date="2025-10-30T20:01:00Z" w16du:dateUtc="2025-10-30T18:01:00Z">
        <w:r w:rsidRPr="005F0214" w:rsidDel="00814BA0">
          <w:rPr>
            <w:rFonts w:ascii="Times New Roman" w:hAnsi="Times New Roman" w:cs="Times New Roman"/>
            <w:sz w:val="28"/>
            <w:szCs w:val="28"/>
          </w:rPr>
          <w:delText>ne rapportaient</w:delText>
        </w:r>
      </w:del>
      <w:ins w:id="773" w:author="NANSSEU NJINGANG, Jobert Richie" w:date="2025-10-30T20:01:00Z" w16du:dateUtc="2025-10-30T18:01:00Z">
        <w:r w:rsidR="00814BA0">
          <w:rPr>
            <w:rFonts w:ascii="Times New Roman" w:hAnsi="Times New Roman" w:cs="Times New Roman"/>
            <w:sz w:val="28"/>
            <w:szCs w:val="28"/>
          </w:rPr>
          <w:t>n’ont rapporté</w:t>
        </w:r>
      </w:ins>
      <w:r w:rsidRPr="005F0214">
        <w:rPr>
          <w:rFonts w:ascii="Times New Roman" w:hAnsi="Times New Roman" w:cs="Times New Roman"/>
          <w:sz w:val="28"/>
          <w:szCs w:val="28"/>
        </w:rPr>
        <w:t xml:space="preserve"> aucune altération</w:t>
      </w:r>
      <w:ins w:id="774" w:author="NANSSEU NJINGANG, Jobert Richie" w:date="2025-10-30T20:01:00Z" w16du:dateUtc="2025-10-30T18:01:00Z">
        <w:r w:rsidR="00814BA0">
          <w:rPr>
            <w:rFonts w:ascii="Times New Roman" w:hAnsi="Times New Roman" w:cs="Times New Roman"/>
            <w:sz w:val="28"/>
            <w:szCs w:val="28"/>
          </w:rPr>
          <w:t xml:space="preserve"> de la QdV</w:t>
        </w:r>
      </w:ins>
      <w:r w:rsidRPr="005F0214">
        <w:rPr>
          <w:rFonts w:ascii="Times New Roman" w:hAnsi="Times New Roman" w:cs="Times New Roman"/>
          <w:sz w:val="28"/>
          <w:szCs w:val="28"/>
        </w:rPr>
        <w:t>. Ces résultats confirment le retentissement psychosocial majeur de la maladie de Verneuil, déjà bien documenté dans la littérature. En effet, plusieurs études ont montré que le DLQI moyen des patients atteints d’HS est souvent supérieur à 10, traduisant une altération importante de la qualité de vie, parfois comparable à celle observée dans le psoriasis sévère ou l’eczéma chronique</w:t>
      </w:r>
      <w:ins w:id="775" w:author="NANSSEU NJINGANG, Jobert Richie" w:date="2025-10-30T20:01:00Z" w16du:dateUtc="2025-10-30T18:01:00Z">
        <w:r w:rsidR="00814BA0">
          <w:rPr>
            <w:rFonts w:ascii="Times New Roman" w:hAnsi="Times New Roman" w:cs="Times New Roman"/>
            <w:sz w:val="28"/>
            <w:szCs w:val="28"/>
          </w:rPr>
          <w:t xml:space="preserve"> </w:t>
        </w:r>
      </w:ins>
      <w:r w:rsidR="00F00189"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{"citationID":"BDgOMHSY","properties":{"formattedCitation":"[13,59]","plainCitation":"[13,59]","noteIndex":0},"citationItems":[{"id":845,"uris":["http://zotero.org/users/local/EhEbXidg/items/B3CEKVDH"],"itemData":{"id":845,"type":"article-journal","abstract":"L’hidradénite suppurée est associée à une altération parfois majeure de la qualité de vie du patient mais également de son entourage familial. Le but …","container-title":"Annales de Dermatologie et de Vénéréologie","DOI":"10.1016/j.annder.2017.09.354","ISSN":"0151-9638","issue":"12","language":"en-US","note":"publisher: Elsevier Masson","page":"S223","source":"www.sciencedirect.com","title":"La maladie de Verneuil impacte profondément la qualité de vie familiale","volume":"144","issued":{"date-parts":[["2017",12,1]]}},"label":"page"},{"id":353,"uris":["http://zotero.org/users/local/EhEbXidg/items/CVFA3PIN"],"itemData":{"id":353,"type":"article-journal","abstract":"Objectives:\nTo assess the quality of life (QoL) of patients with different dermatological diseases. Multiple international studies have evaluated the QoL among patients with different dermatological diseases; however, few studies of this kind have been conducted in Saudi Arabia.\n\nMethods:\nThis quantitative, observational, cross-sectional study was carried out in the dermatology outpatient clinics of King Saud University Medical City, Riyadh, Saudi Arabia, from September 2019 until February 2020. Data was collected using the validated Arabic version of the Dermatology of Life Quality Index (DLQI).\n\nResults:\nA total of 391 patients ≥18 years participated in the study. The mean age of participants was 33 years (18-75 years). Most participants in this study reported that their dermatological disease had a small or no effect on their QoL (62.5%). The majority of patients who had acne vulgaris (79.7%), vitiligo (79.3%), hair disorders (76.9%), or rosacea (71.5%) reported a small to no effects on their QoL. However, diseases that reflected the largest percentages of a large to extremely large effect on QoL were urticaria (37.1%), eczema (26.6%), and psoriasis (24%). A total of 42.9% of the participants suffered from lichen planus and 66.7% of participants suffered from cutaneous neoplasms reported a moderate effect on their QoL.\n\nConclusion:\nUnderstanding the impact of different dermatological diseases on QoL can help dermatologists to improve thier patients’ QoL. Therefore, we recommend that further studies on this topic be conducted in multiple health centers.","container-title":"Saudi Medical Journal","DOI":"10.15537/smj.2021.42.11.20210560","ISSN":"0379-5284","issue":"11","journalAbbreviation":"Saudi Med J","note":"PMID: 34732551\nPMCID: PMC9149728","page":"1195-1200","source":"PubMed Central","title":"Quality of life assessment among patients suffering from different dermatological diseases","volume":"42","author":[{"family":"AlOtaibi","given":"Hend M."},{"family":"AlFurayh","given":"Nuha A."},{"family":"AlNooh","given":"Bayan M."},{"family":"Aljomah","given":"Nouf A."},{"family":"Alqahtani","given":"Sadeem M."}],"issued":{"date-parts":[["2021",11]]}}}],"schema":"https://github.com/citation-style-language/schema/raw/master/csl-citation.json"} </w:instrText>
      </w:r>
      <w:r w:rsidR="00F00189"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[13,59]</w:t>
      </w:r>
      <w:r w:rsidR="00F00189" w:rsidRPr="001B170D">
        <w:rPr>
          <w:rFonts w:ascii="Times New Roman" w:hAnsi="Times New Roman" w:cs="Times New Roman"/>
          <w:sz w:val="28"/>
          <w:szCs w:val="28"/>
        </w:rPr>
        <w:fldChar w:fldCharType="end"/>
      </w:r>
      <w:r w:rsidRPr="005F0214">
        <w:rPr>
          <w:rFonts w:ascii="Times New Roman" w:hAnsi="Times New Roman" w:cs="Times New Roman"/>
          <w:sz w:val="28"/>
          <w:szCs w:val="28"/>
        </w:rPr>
        <w:t>.</w:t>
      </w:r>
    </w:p>
    <w:p w14:paraId="76237E99" w14:textId="53DD2C3B" w:rsidR="005F0214" w:rsidRPr="005F0214" w:rsidRDefault="005F0214" w:rsidP="001B170D">
      <w:pPr>
        <w:spacing w:line="360" w:lineRule="auto"/>
        <w:jc w:val="both"/>
        <w:rPr>
          <w:rFonts w:ascii="Times New Roman" w:hAnsi="Times New Roman" w:cs="Times New Roman"/>
          <w:sz w:val="28"/>
          <w:szCs w:val="28"/>
        </w:rPr>
      </w:pPr>
      <w:r w:rsidRPr="005F0214">
        <w:rPr>
          <w:rFonts w:ascii="Times New Roman" w:hAnsi="Times New Roman" w:cs="Times New Roman"/>
          <w:sz w:val="28"/>
          <w:szCs w:val="28"/>
        </w:rPr>
        <w:t>La proportion relativement plus élevée de patients présentant une faible altération dans notre étude pourrait s’expliquer par la prédominance des formes de Hurley stade I, moins invalidantes sur le plan fonctionnel et social. Par ailleurs, une sous-estimation du vécu des patients ne peut être écartée, dans un contexte culturel où les souffrances psychologiques liées à une maladie cutanée sont parfois minimisées ou tues</w:t>
      </w:r>
      <w:ins w:id="776" w:author="NANSSEU NJINGANG, Jobert Richie" w:date="2025-10-30T20:02:00Z" w16du:dateUtc="2025-10-30T18:02:00Z">
        <w:r w:rsidR="00814BA0">
          <w:rPr>
            <w:rFonts w:ascii="Times New Roman" w:hAnsi="Times New Roman" w:cs="Times New Roman"/>
            <w:sz w:val="28"/>
            <w:szCs w:val="28"/>
          </w:rPr>
          <w:t xml:space="preserve"> </w:t>
        </w:r>
      </w:ins>
      <w:r w:rsidR="00F80E13"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{"citationID":"sta6JB9O","properties":{"formattedCitation":"[111,112]","plainCitation":"[111,112]","noteIndex":0},"citationItems":[{"id":1195,"uris":["http://zotero.org/users/local/EhEbXidg/items/ET57DJCY"],"itemData":{"id":1195,"type":"article-journal","abstract":"Acne vulgaris has been associated with deficits in psychological well-being and health-related quality of life. Few studies have investigated how stigma contributes to our understanding of the well-being of acne sufferers, although it is clear that acne is stigmatized and stigmatization is associated with impaired well-being. The current study aimed to investigate the ability of perceived stigma to predict health-related quality of life, psychological distress, and somatic symptoms over and above established predictors. University students and staff suffering from acne completed self-report measures online. Hierarchical multiple regression analyses showed that perceived stigma significantly contributed to the prediction of all three well-being measures, over and above the effects of gender, acne severity, acne location, and use of medication. Indeed, perceived stigma made the largest unique contribution to predicting well-being. Our findings suggest that interventions that attempt to counter stigma could also improve the overall well-being of people affected by acne.","container-title":"PloS One","DOI":"10.1371/journal.pone.0205009","ISSN":"1932-6203","issue":"9","journalAbbreviation":"PLoS One","language":"eng","note":"PMID: 30265724\nPMCID: PMC6161901","page":"e0205009","source":"PubMed","title":"Stigma predicts health-related quality of life impairment, psychological distress, and somatic symptoms in acne sufferers","volume":"13","author":[{"family":"Davern","given":"Jamie"},{"family":"O'Donnell","given":"Aisling T."}],"issued":{"date-parts":[["2018"]]}}},{"id":1222,"uris":["http://zotero.org/users/local/EhEbXidg/items/QJ4ZZR4U"],"itemData":{"id":1222,"type":"article-journal","abstract":"Background\nTo examine barriers to initiation and continuation of mental health treatment among individuals with common mental disorders.\n\nMethods\nData are from the WHO World Mental Health (WMH) Surveys. Representative household samples were interviewed face-to-face in 24 countries. Reasons to initiate and continue treatment were examined in a subsample (n= 63,678) and analyzed at different levels of clinical severity.\n\nResults\nAmong those with a DSM-IV disorder in the past twelve months, low perceived need was the most common reason for not initiating treatment and more common among moderate and mild than severe cases. Women and younger people with disorders were more likely to recognize a need for treatment. Desire to handle the problem on one’s own was the most common barrier among respondents with a disorder who perceived a need for treatment (63.8%). Attitudinal barriers were much more important than structural barriers both to initiating and continuing treatment. However, attitudinal barriers dominated for mild-moderate cases and structural barriers for severe cases. Perceived ineffectiveness of treatment was the most commonly reported reason for treatment dropout (39.3%) followed by negative experiences with treatment providers (26.9% of respondents with severe disorders).\n\nConclusions\nLow perceived need and attitudinal barriers are the major barriers to seeking and staying in treatment among individuals with common mental disorders worldwide. Apart from targeting structural barriers, mainly in countries with poor resources, increasing population mental health literacy is an important endeavor worldwide.","container-title":"Psychological medicine","DOI":"10.1017/S0033291713001943","ISSN":"0033-2917","issue":"6","journalAbbreviation":"Psychol Med","note":"PMID: 23931656\nPMCID: PMC4100460","page":"1303-1317","source":"PubMed Central","title":"Barriers to Mental Health Treatment: Results from the WHO World Mental Health (WMH) Surveys","title-short":"Barriers to Mental Health Treatment","volume":"44","author":[{"family":"Andrade","given":"L. H."},{"family":"Alonso","given":"J."},{"family":"Mneimneh","given":"Z."},{"family":"Wells","given":"J. E."},{"family":"Al-Hamzawi","given":"A."},{"family":"Borges","given":"G."},{"family":"Bromet","given":"E."},{"family":"Bruffaerts","given":"R."},{"family":"Girolamo","given":"G.","non-dropping-particle":"de"},{"family":"Graaf","given":"R.","non-dropping-particle":"de"},{"family":"Florescu","given":"S."},{"family":"Gureje","given":"O."},{"family":"Hinkov","given":"H. R."},{"family":"Hu","given":"C."},{"family":"Huang","given":"Y."},{"family":"Hwang","given":"I."},{"family":"Jin","given":"R."},{"family":"Karam","given":"E. G."},{"family":"Kovess-Masfety","given":"V."},{"family":"Levinson","given":"D."},{"family":"Matschinger","given":"H."},{"family":"O’Neill","given":"S."},{"family":"Posada-Villa","given":"J."},{"family":"Sagar","given":"R."},{"family":"Sampson","given":"N. A."},{"family":"Sasu","given":"C."},{"family":"Stein","given":"D."},{"family":"Takeshima","given":"T."},{"family":"Viana","given":"M. C."},{"family":"Xavier","given":"M."},{"family":"Kessler","given":"R. C."}],"issued":{"date-parts":[["2014",4]]}}}],"schema":"https://github.com/citation-style-language/schema/raw/master/csl-citation.json"} </w:instrText>
      </w:r>
      <w:r w:rsidR="00F80E13"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[111,112]</w:t>
      </w:r>
      <w:r w:rsidR="00F80E13" w:rsidRPr="001B170D">
        <w:rPr>
          <w:rFonts w:ascii="Times New Roman" w:hAnsi="Times New Roman" w:cs="Times New Roman"/>
          <w:sz w:val="28"/>
          <w:szCs w:val="28"/>
        </w:rPr>
        <w:fldChar w:fldCharType="end"/>
      </w:r>
      <w:r w:rsidRPr="005F0214">
        <w:rPr>
          <w:rFonts w:ascii="Times New Roman" w:hAnsi="Times New Roman" w:cs="Times New Roman"/>
          <w:sz w:val="28"/>
          <w:szCs w:val="28"/>
        </w:rPr>
        <w:t>.</w:t>
      </w:r>
    </w:p>
    <w:p w14:paraId="4ABCA596" w14:textId="481478D9" w:rsidR="005F0214" w:rsidRDefault="005F0214" w:rsidP="001B170D">
      <w:pPr>
        <w:spacing w:line="360" w:lineRule="auto"/>
        <w:jc w:val="both"/>
        <w:rPr>
          <w:ins w:id="777" w:author="NANSSEU NJINGANG, Jobert Richie" w:date="2025-10-30T20:03:00Z" w16du:dateUtc="2025-10-30T18:03:00Z"/>
          <w:rFonts w:ascii="Times New Roman" w:hAnsi="Times New Roman" w:cs="Times New Roman"/>
          <w:sz w:val="28"/>
          <w:szCs w:val="28"/>
        </w:rPr>
      </w:pPr>
      <w:r w:rsidRPr="005F0214">
        <w:rPr>
          <w:rFonts w:ascii="Times New Roman" w:hAnsi="Times New Roman" w:cs="Times New Roman"/>
          <w:sz w:val="28"/>
          <w:szCs w:val="28"/>
        </w:rPr>
        <w:t xml:space="preserve">Nous avons également observé que l’altération de la qualité de vie était plus fréquente chez les hommes que chez les femmes. Cette différence pourrait être liée au fait que les formes sévères (Hurley II et III) étaient plus fréquentes chez les hommes dans notre échantillon. Plusieurs travaux confirment cette tendance, rapportant une corrélation positive entre la sévérité clinique et le score DLQI </w:t>
      </w:r>
      <w:r w:rsidR="00F47DBB"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{"citationID":"vRWk3MtS","properties":{"formattedCitation":"[51,113]","plainCitation":"[51,113]","noteIndex":0},"citationItems":[{"id":1002,"uris":["http://zotero.org/users/local/EhEbXidg/items/UW3LNNTX"],"itemData":{"id":1002,"type":"article-journal","abstract":"La maladie de Verneuil (MV) est une dermatose inflammatoire chronique caractérisée par des abcès et des nodules douloureux généralement situés au nive…","container-title":"Annales de Dermatologie et de Vénéréologie","DOI":"10.1016/j.annder.2015.10.314","ISSN":"0151-9638","issue":"12","language":"en-US","note":"publisher: Elsevier Masson","page":"S571","source":"www.sciencedirect.com","title":"Perception des patients français de l’impact de la maladie de Verneuil sur leur qualité de vie","volume":"142","issued":{"date-parts":[["2015",12,1]]}}},{"id":1224,"uris":["http://zotero.org/users/local/EhEbXidg/items/P4BRXMTB"],"itemData":{"id":1224,"type":"article-journal","abstract":"Depression is frequent in patients with hidradenitis suppurativa. However, its relationship with quality of life and clinical severity needs further investigation. In this cross-sectional study, 341 adult, consecutive patients with hidradenitis suppurativa completed the 12-item General Health Questionnaire (GHQ-12), which has been shown to be able to identify cases of major depressive disorder in dermatological patients. The frequency of depression in hidradenitis suppurativa patients was 29.0%. In patients with depression, severity (International Hidradenitis Suppurativa Severity Score System (IHS4)), quality of life (Skindex-17; Dermatology Life Quality Index (DLQI)), and health status (36-item Short Form Health Survey (SF-36)) were significantly worse compared with patients with no depression. The highest linear correlation was observed between GHQ-12 and the psychosocial scale of the Skindex-17 and the SF-36 mental scale. In contrast, correlation between GHQ-12 and clinical severity was poor. Depression is an important comorbidity in hidradenitis suppurativa, which is strongly associated with impairment in quality of life, but not linearly correlated with clinical severity.","container-title":"Acta Dermato-Venereologica","DOI":"10.2340/00015555-3647","ISSN":"1651-2057","issue":"18","journalAbbreviation":"Acta Derm Venereol","language":"eng","note":"PMID: 32985674\nPMCID: PMC9309869","page":"adv00319","source":"PubMed","title":"Correlation between Depression, Quality of Life and Clinical Severity in Patients with Hidradenitis Suppurativa","volume":"100","author":[{"family":"Sampogna","given":"Francesca"},{"family":"Fania","given":"Luca"},{"family":"Mastroeni","given":"Simona"},{"family":"Fusari","given":"Roberta"},{"family":"Napolitano","given":"Monica"},{"family":"Ciccone","given":"Davide"},{"family":"Mazzanti","given":"Cinzia"},{"family":"Pallotta","given":"Sabatino"},{"family":"Panebianco","given":"Annarita"},{"family":"Abeni","given":"Damiano"}],"issued":{"date-parts":[["2020",11,12]]}}}],"schema":"https://github.com/citation-style-language/schema/raw/master/csl-citation.json"} </w:instrText>
      </w:r>
      <w:r w:rsidR="00F47DBB"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[51,113]</w:t>
      </w:r>
      <w:r w:rsidR="00F47DBB" w:rsidRPr="001B170D">
        <w:rPr>
          <w:rFonts w:ascii="Times New Roman" w:hAnsi="Times New Roman" w:cs="Times New Roman"/>
          <w:sz w:val="28"/>
          <w:szCs w:val="28"/>
        </w:rPr>
        <w:fldChar w:fldCharType="end"/>
      </w:r>
      <w:r w:rsidRPr="005F0214">
        <w:rPr>
          <w:rFonts w:ascii="Times New Roman" w:hAnsi="Times New Roman" w:cs="Times New Roman"/>
          <w:sz w:val="28"/>
          <w:szCs w:val="28"/>
        </w:rPr>
        <w:t xml:space="preserve">. De plus, certains auteurs suggèrent que les hommes, souvent atteints </w:t>
      </w:r>
      <w:r w:rsidRPr="005F0214">
        <w:rPr>
          <w:rFonts w:ascii="Times New Roman" w:hAnsi="Times New Roman" w:cs="Times New Roman"/>
          <w:sz w:val="28"/>
          <w:szCs w:val="28"/>
        </w:rPr>
        <w:lastRenderedPageBreak/>
        <w:t>plus tardivement et à des sites plus douloureux ou stigmatisants (fesses, périnée), rapportent une altération fonctionnelle et sociale plus marquée</w:t>
      </w:r>
      <w:ins w:id="778" w:author="NANSSEU NJINGANG, Jobert Richie" w:date="2025-10-30T20:03:00Z" w16du:dateUtc="2025-10-30T18:03:00Z">
        <w:r w:rsidR="00814BA0">
          <w:rPr>
            <w:rFonts w:ascii="Times New Roman" w:hAnsi="Times New Roman" w:cs="Times New Roman"/>
            <w:sz w:val="28"/>
            <w:szCs w:val="28"/>
          </w:rPr>
          <w:t xml:space="preserve"> </w:t>
        </w:r>
      </w:ins>
      <w:r w:rsidR="00E14FBA"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9QGqw8eG","properties":{"formattedCitation":"[114,115]","plainCitation":"[114,115]","noteIndex":0},"citationItems":[{"id":1202,"uris":["http://zotero.org/users/local/EhEbXidg/items/XYQVX83Q"],"itemData":{"id":1202,"type":"article-journal","container-title":"Journal of the American Academy of Dermatology","DOI":"10.1016/j.jaad.2020.07.115","ISSN":"1097-6787","issue":"5","journalAbbreviation":"J Am Acad Dermatol","language":"eng","note":"PMID: 32763324","page":"1401-1405","source":"PubMed","title":"Impact of hidradenitis suppurativa on work productivity and associated risk factors","volume":"84","author":[{"family":"Straalen","given":"Kelsey R.","non-dropping-particle":"van"},{"family":"Prens","given":"Lisette M."},{"family":"Hylkema","given":"Tjerk H."},{"family":"Janse","given":"Ineke C."},{"family":"Dickinson","given":"Janine"},{"family":"Houwing","given":"Ronald"},{"family":"Zee","given":"Hessel H.","non-dropping-particle":"van der"},{"family":"Brouwer","given":"Sandra"},{"family":"Prens","given":"Errol P."},{"family":"Horváth","given":"Barbara"}],"issued":{"date-parts":[["2021",5]]}}},{"id":1205,"uris":["http://zotero.org/users/local/EhEbXidg/items/KR7T9YG3"],"itemData":{"id":1205,"type":"article-journal","abstract":"The chronic, inflammatory skin disorder hidradenitis suppurativa (HS) is associated well documented negative influences on patients' quality of life (QoL). The aim of this study was to present more robust data on patients' QoL impairment by demographic data and its correlation with well-known HS risk factors on a cohort of 1795 German patients. The instrument used for measuring QoL in this study was the Dermatology Life Quality Index (DLQI). Overall, patients reported a very large effect of HS on their QoL (mean DLQI: 13.2 ± 8.1 points), and 22% of the analyzed population even reported to consider the effect as extremely large. Women tended to experience significantly higher impairment than men (p &lt; 0.001). QoL impairment correlated positively with pain (r = 0.581, p &lt; 0.001), HS severity (measured by the International Hidradenitis Suppurativa Severity Score System (IHS4)) as well as Hurley. Neck involvement tended to decrease QoL significantly more than any other location (14.7 ± 8.3 points). This study confirms the enormous influence of HS on patients' QoL in a large cohort. Knowledge of QoL impairment in such patients is crucial for proper understanding and holistic management of this disease.","container-title":"Life (Basel, Switzerland)","DOI":"10.3390/life11010034","ISSN":"2075-1729","issue":"1","journalAbbreviation":"Life (Basel)","language":"eng","note":"PMID: 33429896\nPMCID: PMC7828046","page":"34","source":"PubMed","title":"Quality-of-Life Impairment among Patients with Hidradenitis Suppurativa: A Cross-Sectional Study of 1795 Patients","title-short":"Quality-of-Life Impairment among Patients with Hidradenitis Suppurativa","volume":"11","author":[{"family":"Krajewski","given":"Piotr K."},{"family":"Matusiak","given":"Łukasz"},{"family":"Stebut","given":"Esther","non-dropping-particle":"von"},{"family":"Schultheis","given":"Michael"},{"family":"Kirschner","given":"Uwe"},{"family":"Nikolakis","given":"Georgios"},{"family":"Szepietowski","given":"Jacek C."}],"issued":{"date-parts":[["2021",1,8]]}}}],"schema":"https://github.com/citation-style-language/schema/raw/master/csl-citation.json"} </w:instrText>
      </w:r>
      <w:r w:rsidR="00E14FBA"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[114,115]</w:t>
      </w:r>
      <w:r w:rsidR="00E14FBA" w:rsidRPr="001B170D">
        <w:rPr>
          <w:rFonts w:ascii="Times New Roman" w:hAnsi="Times New Roman" w:cs="Times New Roman"/>
          <w:sz w:val="28"/>
          <w:szCs w:val="28"/>
        </w:rPr>
        <w:fldChar w:fldCharType="end"/>
      </w:r>
      <w:r w:rsidRPr="005F0214">
        <w:rPr>
          <w:rFonts w:ascii="Times New Roman" w:hAnsi="Times New Roman" w:cs="Times New Roman"/>
          <w:sz w:val="28"/>
          <w:szCs w:val="28"/>
        </w:rPr>
        <w:t>.</w:t>
      </w:r>
    </w:p>
    <w:p w14:paraId="362231CC" w14:textId="16CE7863" w:rsidR="00814BA0" w:rsidRPr="005F0214" w:rsidRDefault="00814BA0" w:rsidP="001B170D">
      <w:pPr>
        <w:spacing w:line="360" w:lineRule="auto"/>
        <w:jc w:val="both"/>
        <w:rPr>
          <w:rFonts w:ascii="Times New Roman" w:hAnsi="Times New Roman" w:cs="Times New Roman"/>
          <w:sz w:val="28"/>
          <w:szCs w:val="28"/>
        </w:rPr>
      </w:pPr>
      <w:ins w:id="779" w:author="NANSSEU NJINGANG, Jobert Richie" w:date="2025-10-30T20:03:00Z" w16du:dateUtc="2025-10-30T18:03:00Z">
        <w:r>
          <w:rPr>
            <w:rFonts w:ascii="Times New Roman" w:hAnsi="Times New Roman" w:cs="Times New Roman"/>
            <w:sz w:val="28"/>
            <w:szCs w:val="28"/>
          </w:rPr>
          <w:t>Toutefois, nous n’avons pas retrouvé une corrélation entre l’</w:t>
        </w:r>
      </w:ins>
      <w:ins w:id="780" w:author="NANSSEU NJINGANG, Jobert Richie" w:date="2025-10-30T20:04:00Z" w16du:dateUtc="2025-10-30T18:04:00Z">
        <w:r>
          <w:rPr>
            <w:rFonts w:ascii="Times New Roman" w:hAnsi="Times New Roman" w:cs="Times New Roman"/>
            <w:sz w:val="28"/>
            <w:szCs w:val="28"/>
          </w:rPr>
          <w:t>altération</w:t>
        </w:r>
      </w:ins>
      <w:ins w:id="781" w:author="NANSSEU NJINGANG, Jobert Richie" w:date="2025-10-30T20:03:00Z" w16du:dateUtc="2025-10-30T18:03:00Z">
        <w:r>
          <w:rPr>
            <w:rFonts w:ascii="Times New Roman" w:hAnsi="Times New Roman" w:cs="Times New Roman"/>
            <w:sz w:val="28"/>
            <w:szCs w:val="28"/>
          </w:rPr>
          <w:t xml:space="preserve"> de la QdV et la durée d’évolution de la maladie. </w:t>
        </w:r>
        <w:commentRangeStart w:id="782"/>
        <w:r>
          <w:rPr>
            <w:rFonts w:ascii="Times New Roman" w:hAnsi="Times New Roman" w:cs="Times New Roman"/>
            <w:sz w:val="28"/>
            <w:szCs w:val="28"/>
          </w:rPr>
          <w:t>Ce résultat est</w:t>
        </w:r>
      </w:ins>
      <w:ins w:id="783" w:author="NANSSEU NJINGANG, Jobert Richie" w:date="2025-10-30T20:04:00Z" w16du:dateUtc="2025-10-30T18:04:00Z">
        <w:r>
          <w:rPr>
            <w:rFonts w:ascii="Times New Roman" w:hAnsi="Times New Roman" w:cs="Times New Roman"/>
            <w:sz w:val="28"/>
            <w:szCs w:val="28"/>
          </w:rPr>
          <w:t xml:space="preserve"> en partie expliqué par le faible nombre de patients pour lesquels ces deux informations étaient disponibles</w:t>
        </w:r>
      </w:ins>
      <w:ins w:id="784" w:author="NANSSEU NJINGANG, Jobert Richie" w:date="2025-10-30T20:05:00Z" w16du:dateUtc="2025-10-30T18:05:00Z">
        <w:r>
          <w:rPr>
            <w:rFonts w:ascii="Times New Roman" w:hAnsi="Times New Roman" w:cs="Times New Roman"/>
            <w:sz w:val="28"/>
            <w:szCs w:val="28"/>
          </w:rPr>
          <w:t>, 21 en l’occurrence</w:t>
        </w:r>
      </w:ins>
      <w:ins w:id="785" w:author="NANSSEU NJINGANG, Jobert Richie" w:date="2025-10-30T20:04:00Z" w16du:dateUtc="2025-10-30T18:04:00Z">
        <w:r>
          <w:rPr>
            <w:rFonts w:ascii="Times New Roman" w:hAnsi="Times New Roman" w:cs="Times New Roman"/>
            <w:sz w:val="28"/>
            <w:szCs w:val="28"/>
          </w:rPr>
          <w:t xml:space="preserve">. </w:t>
        </w:r>
      </w:ins>
      <w:commentRangeEnd w:id="782"/>
      <w:ins w:id="786" w:author="NANSSEU NJINGANG, Jobert Richie" w:date="2025-10-30T20:05:00Z" w16du:dateUtc="2025-10-30T18:05:00Z">
        <w:r>
          <w:rPr>
            <w:rStyle w:val="Marquedecommentaire"/>
          </w:rPr>
          <w:commentReference w:id="782"/>
        </w:r>
      </w:ins>
    </w:p>
    <w:p w14:paraId="46F1EE85" w14:textId="5779E9CB" w:rsidR="00A424C4" w:rsidRPr="0074051F" w:rsidRDefault="005F0214" w:rsidP="001B170D">
      <w:pPr>
        <w:spacing w:line="360" w:lineRule="auto"/>
        <w:jc w:val="both"/>
        <w:rPr>
          <w:rFonts w:ascii="Times New Roman" w:hAnsi="Times New Roman" w:cs="Times New Roman"/>
          <w:sz w:val="28"/>
          <w:szCs w:val="28"/>
        </w:rPr>
      </w:pPr>
      <w:r w:rsidRPr="005F0214">
        <w:rPr>
          <w:rFonts w:ascii="Times New Roman" w:hAnsi="Times New Roman" w:cs="Times New Roman"/>
          <w:sz w:val="28"/>
          <w:szCs w:val="28"/>
        </w:rPr>
        <w:t>Enfin, cette altération de la qualité de vie doit être considérée comme un indicateur clé dans la prise en charge globale de la maladie, justifiant une approche multidisciplinaire intégrant un soutien psychologique et des mesures visant à réduire la stigmatisation des patients dans leur environnement social et professionnel.</w:t>
      </w:r>
    </w:p>
    <w:p w14:paraId="017BCBAB" w14:textId="3132121E" w:rsidR="00BA70AB" w:rsidRPr="00BA70AB" w:rsidRDefault="00BA70AB" w:rsidP="001B170D">
      <w:pPr>
        <w:spacing w:line="360" w:lineRule="auto"/>
        <w:jc w:val="both"/>
        <w:rPr>
          <w:rFonts w:ascii="Times New Roman" w:hAnsi="Times New Roman" w:cs="Times New Roman"/>
          <w:sz w:val="28"/>
          <w:szCs w:val="28"/>
        </w:rPr>
      </w:pPr>
      <w:r w:rsidRPr="00BA70AB">
        <w:rPr>
          <w:rFonts w:ascii="Times New Roman" w:hAnsi="Times New Roman" w:cs="Times New Roman"/>
          <w:sz w:val="28"/>
          <w:szCs w:val="28"/>
        </w:rPr>
        <w:t xml:space="preserve">Dans notre étude, la prise en charge psychologique a été proposée à l’ensemble des patients présentant une altération de la qualité de vie, mais aucun </w:t>
      </w:r>
      <w:ins w:id="787" w:author="NANSSEU NJINGANG, Jobert Richie" w:date="2025-10-30T20:06:00Z" w16du:dateUtc="2025-10-30T18:06:00Z">
        <w:r w:rsidR="00814BA0">
          <w:rPr>
            <w:rFonts w:ascii="Times New Roman" w:hAnsi="Times New Roman" w:cs="Times New Roman"/>
            <w:sz w:val="28"/>
            <w:szCs w:val="28"/>
          </w:rPr>
          <w:t xml:space="preserve">d’entre eux </w:t>
        </w:r>
      </w:ins>
      <w:r w:rsidRPr="00BA70AB">
        <w:rPr>
          <w:rFonts w:ascii="Times New Roman" w:hAnsi="Times New Roman" w:cs="Times New Roman"/>
          <w:sz w:val="28"/>
          <w:szCs w:val="28"/>
        </w:rPr>
        <w:t>n’y a adhéré. Cette absence d’adhésion, malgré la recommandation médicale, s’explique probablement par des facteurs culturels et perceptuels propres à notre contexte. En effet, dans plusieurs sociétés africaines, le recours à un soutien psychologique est encore perçu comme un aveu de faiblesse ou assimilé à une maladie mentale grave, ce qui alimente la stigmatisation et la réticence à consulter</w:t>
      </w:r>
      <w:ins w:id="788" w:author="NANSSEU NJINGANG, Jobert Richie" w:date="2025-10-30T20:06:00Z" w16du:dateUtc="2025-10-30T18:06:00Z">
        <w:r w:rsidR="00814BA0">
          <w:rPr>
            <w:rFonts w:ascii="Times New Roman" w:hAnsi="Times New Roman" w:cs="Times New Roman"/>
            <w:sz w:val="28"/>
            <w:szCs w:val="28"/>
          </w:rPr>
          <w:t xml:space="preserve"> </w:t>
        </w:r>
      </w:ins>
      <w:r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{"citationID":"w5PSjx8P","properties":{"formattedCitation":"[111,116]","plainCitation":"[111,116]","noteIndex":0},"citationItems":[{"id":1195,"uris":["http://zotero.org/users/local/EhEbXidg/items/ET57DJCY"],"itemData":{"id":1195,"type":"article-journal","abstract":"Acne vulgaris has been associated with deficits in psychological well-being and health-related quality of life. Few studies have investigated how stigma contributes to our understanding of the well-being of acne sufferers, although it is clear that acne is stigmatized and stigmatization is associated with impaired well-being. The current study aimed to investigate the ability of perceived stigma to predict health-related quality of life, psychological distress, and somatic symptoms over and above established predictors. University students and staff suffering from acne completed self-report measures online. Hierarchical multiple regression analyses showed that perceived stigma significantly contributed to the prediction of all three well-being measures, over and above the effects of gender, acne severity, acne location, and use of medication. Indeed, perceived stigma made the largest unique contribution to predicting well-being. Our findings suggest that interventions that attempt to counter stigma could also improve the overall well-being of people affected by acne.","container-title":"PloS One","DOI":"10.1371/journal.pone.0205009","ISSN":"1932-6203","issue":"9","journalAbbreviation":"PLoS One","language":"eng","note":"PMID: 30265724\nPMCID: PMC6161901","page":"e0205009","source":"PubMed","title":"Stigma predicts health-related quality of life impairment, psychological distress, and somatic symptoms in acne sufferers","volume":"13","author":[{"family":"Davern","given":"Jamie"},{"family":"O'Donnell","given":"Aisling T."}],"issued":{"date-parts":[["2018"]]}}},{"id":1189,"uris":["http://zotero.org/users/local/EhEbXidg/items/49DMNU4T"],"itemData":{"id":1189,"type":"article-journal","abstract":"BACKGROUND: Despite increasing global awareness of mental health and illness, individuals with mental illnesses still experience stigma in many African countries. This stigma can be pervasive and evolving, which can negatively impact care and quality of life.\nAIMS: This study aims to present a comprehensive overview of the prevalence, experiences, and consequences of mental illness stigmatisation in African countries, and offer recommendations for addressing this issue.\nMETHODS: A systematic review of qualitative studies investigating mental health stigma was conducted, involving a thorough search of seven databases-APA PsycINFO, CINAHL, MEDLINE, APA PsycArticles, African Index Medicus (AIM), ScienceDirect, and Embase-for studies published between 2013 and 2023.\nRESULTS: Thematic analysis of 28 studies identified five main themes (prevalence of stigma, types of stigma, causes of stigma, experiences of stigma, and impacts of stigma) and seven subthemes.\nCONCLUSION: Providing support to mental health service users and their families, as well as implementing policies and strategies to reduce mental health stigma, is crucial to minimising the prevalence and impact of mental health stigma.","container-title":"Journal of Mental Health (Abingdon, England)","DOI":"10.1080/09638237.2024.2426982","ISSN":"1360-0567","journalAbbreviation":"J Ment Health","language":"eng","note":"PMID: 39576718","page":"1-18","source":"PubMed","title":"Stigmatisation of mental illness in Africa: a systematic review of qualitative and mixed studies","title-short":"Stigmatisation of mental illness in Africa","author":[{"family":"Faleti","given":"Daniel D."},{"family":"Akinlotan","given":"Oladapo"}],"issued":{"date-parts":[["2024",11,22]]}}}],"schema":"https://github.com/citation-style-language/schema/raw/master/csl-citation.json"} </w:instrText>
      </w:r>
      <w:r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[111,116]</w:t>
      </w:r>
      <w:r w:rsidRPr="001B170D">
        <w:rPr>
          <w:rFonts w:ascii="Times New Roman" w:hAnsi="Times New Roman" w:cs="Times New Roman"/>
          <w:sz w:val="28"/>
          <w:szCs w:val="28"/>
        </w:rPr>
        <w:fldChar w:fldCharType="end"/>
      </w:r>
      <w:r w:rsidRPr="00BA70AB">
        <w:rPr>
          <w:rFonts w:ascii="Times New Roman" w:hAnsi="Times New Roman" w:cs="Times New Roman"/>
          <w:sz w:val="28"/>
          <w:szCs w:val="28"/>
        </w:rPr>
        <w:t xml:space="preserve"> </w:t>
      </w:r>
      <w:r w:rsidRPr="001B170D">
        <w:rPr>
          <w:rFonts w:ascii="Times New Roman" w:hAnsi="Times New Roman" w:cs="Times New Roman"/>
          <w:sz w:val="28"/>
          <w:szCs w:val="28"/>
        </w:rPr>
        <w:t>.</w:t>
      </w:r>
    </w:p>
    <w:p w14:paraId="29BE886D" w14:textId="46729410" w:rsidR="00BA70AB" w:rsidRPr="00BA70AB" w:rsidRDefault="00BA70AB" w:rsidP="001B170D">
      <w:pPr>
        <w:spacing w:line="360" w:lineRule="auto"/>
        <w:jc w:val="both"/>
        <w:rPr>
          <w:rFonts w:ascii="Times New Roman" w:hAnsi="Times New Roman" w:cs="Times New Roman"/>
          <w:sz w:val="28"/>
          <w:szCs w:val="28"/>
        </w:rPr>
      </w:pPr>
      <w:r w:rsidRPr="00BA70AB">
        <w:rPr>
          <w:rFonts w:ascii="Times New Roman" w:hAnsi="Times New Roman" w:cs="Times New Roman"/>
          <w:sz w:val="28"/>
          <w:szCs w:val="28"/>
        </w:rPr>
        <w:t xml:space="preserve">Dans le cas des dermatoses chroniques et visibles comme la maladie de Verneuil, </w:t>
      </w:r>
      <w:commentRangeStart w:id="789"/>
      <w:r w:rsidRPr="00BA70AB">
        <w:rPr>
          <w:rFonts w:ascii="Times New Roman" w:hAnsi="Times New Roman" w:cs="Times New Roman"/>
          <w:sz w:val="28"/>
          <w:szCs w:val="28"/>
        </w:rPr>
        <w:t>cette</w:t>
      </w:r>
      <w:commentRangeEnd w:id="789"/>
      <w:r w:rsidR="00814BA0">
        <w:rPr>
          <w:rStyle w:val="Marquedecommentaire"/>
        </w:rPr>
        <w:commentReference w:id="789"/>
      </w:r>
      <w:r w:rsidRPr="00BA70AB">
        <w:rPr>
          <w:rFonts w:ascii="Times New Roman" w:hAnsi="Times New Roman" w:cs="Times New Roman"/>
          <w:sz w:val="28"/>
          <w:szCs w:val="28"/>
        </w:rPr>
        <w:t xml:space="preserve"> situation est aggravée par la double stigmatisation : celle liée à l’apparence cutanée et celle associée à la souffrance psychique</w:t>
      </w:r>
      <w:ins w:id="790" w:author="NANSSEU NJINGANG, Jobert Richie" w:date="2025-10-30T20:06:00Z" w16du:dateUtc="2025-10-30T18:06:00Z">
        <w:r w:rsidR="00814BA0">
          <w:rPr>
            <w:rFonts w:ascii="Times New Roman" w:hAnsi="Times New Roman" w:cs="Times New Roman"/>
            <w:sz w:val="28"/>
            <w:szCs w:val="28"/>
          </w:rPr>
          <w:t xml:space="preserve"> </w:t>
        </w:r>
      </w:ins>
      <w:r w:rsidR="002844C9"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{"citationID":"DmiN9oEX","properties":{"formattedCitation":"[111,117]","plainCitation":"[111,117]","noteIndex":0},"citationItems":[{"id":1195,"uris":["http://zotero.org/users/local/EhEbXidg/items/ET57DJCY"],"itemData":{"id":1195,"type":"article-journal","abstract":"Acne vulgaris has been associated with deficits in psychological well-being and health-related quality of life. Few studies have investigated how stigma contributes to our understanding of the well-being of acne sufferers, although it is clear that acne is stigmatized and stigmatization is associated with impaired well-being. The current study aimed to investigate the ability of perceived stigma to predict health-related quality of life, psychological distress, and somatic symptoms over and above established predictors. University students and staff suffering from acne completed self-report measures online. Hierarchical multiple regression analyses showed that perceived stigma significantly contributed to the prediction of all three well-being measures, over and above the effects of gender, acne severity, acne location, and use of medication. Indeed, perceived stigma made the largest unique contribution to predicting well-being. Our findings suggest that interventions that attempt to counter stigma could also improve the overall well-being of people affected by acne.","container-title":"PloS One","DOI":"10.1371/journal.pone.0205009","ISSN":"1932-6203","issue":"9","journalAbbreviation":"PLoS One","language":"eng","note":"PMID: 30265724\nPMCID: PMC6161901","page":"e0205009","source":"PubMed","title":"Stigma predicts health-related quality of life impairment, psychological distress, and somatic symptoms in acne sufferers","volume":"13","author":[{"family":"Davern","given":"Jamie"},{"family":"O'Donnell","given":"Aisling T."}],"issued":{"date-parts":[["2018"]]}}},{"id":1229,"uris":["http://zotero.org/users/local/EhEbXidg/items/9H7V52MV"],"itemData":{"id":1229,"type":"article-journal","abstract":"Findings from the present review revealed several psychosocial variables that are malleable and potentially suitable as intervention targets. Those variables such as acceptance should be targeted in evidence-based interventions specifically developed to reduce self-stigma to, ultimately, improve men …","container-title":"Journal of the European Academy of Dermatology and Venereology : JEADV","DOI":"10.1111/jdv.20314","ISSN":"1468-3083","issue":"3","language":"en","note":"publisher: J Eur Acad Dermatol Venereol\nPMID: 39247975","source":"pubmed.ncbi.nlm.nih.gov","title":"Predictors and mechanisms of self-stigma in five chronic skin diseases: A systematic review","title-short":"Predictors and mechanisms of self-stigma in five chronic skin diseases","URL":"https://pubmed.ncbi.nlm.nih.gov/39247975/","volume":"39","author":[{"family":"Cfz","given":"Stuhlmann"},{"family":"J","given":"Traxler"},{"family":"V","given":"Paucke"},{"family":"N","given":"da Silva Burger"},{"family":"R","given":"Sommer"}],"accessed":{"date-parts":[["2025",10,25]]},"issued":{"date-parts":[["2025",3]]}}}],"schema":"https://github.com/citation-style-language/schema/raw/master/csl-citation.json"} </w:instrText>
      </w:r>
      <w:r w:rsidR="002844C9"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[111,117]</w:t>
      </w:r>
      <w:r w:rsidR="002844C9" w:rsidRPr="001B170D">
        <w:rPr>
          <w:rFonts w:ascii="Times New Roman" w:hAnsi="Times New Roman" w:cs="Times New Roman"/>
          <w:sz w:val="28"/>
          <w:szCs w:val="28"/>
        </w:rPr>
        <w:fldChar w:fldCharType="end"/>
      </w:r>
      <w:r w:rsidRPr="00BA70AB">
        <w:rPr>
          <w:rFonts w:ascii="Times New Roman" w:hAnsi="Times New Roman" w:cs="Times New Roman"/>
          <w:sz w:val="28"/>
          <w:szCs w:val="28"/>
        </w:rPr>
        <w:t xml:space="preserve">. Plusieurs études en dermatologie ont d’ailleurs montré que les patients affectés par des maladies cutanées chroniques ont tendance à minimiser leur détresse émotionnelle, à s’isoler ou à développer des stratégies d’adaptation personnelles plutôt qu’à recourir à un soutien psychologique formel </w:t>
      </w:r>
      <w:r w:rsidR="00DF2ACF" w:rsidRPr="001B170D">
        <w:rPr>
          <w:rFonts w:ascii="Times New Roman" w:hAnsi="Times New Roman" w:cs="Times New Roman"/>
          <w:sz w:val="28"/>
          <w:szCs w:val="28"/>
        </w:rPr>
        <w:fldChar w:fldCharType="begin"/>
      </w:r>
      <w:r w:rsidR="006676E6">
        <w:rPr>
          <w:rFonts w:ascii="Times New Roman" w:hAnsi="Times New Roman" w:cs="Times New Roman"/>
          <w:sz w:val="28"/>
          <w:szCs w:val="28"/>
        </w:rPr>
        <w:instrText xml:space="preserve"> ADDIN ZOTERO_ITEM CSL_CITATION {"citationID":"fPRAsR4h","properties":{"formattedCitation":"[118]","plainCitation":"[118]","noteIndex":0},"citationItems":[{"id":1198,"uris":["http://zotero.org/users/local/EhEbXidg/items/LBXR8FRF"],"itemData":{"id":1198,"type":"article-journal","abstract":"Skin conditions carry a significant physical, psychological, and social burden. People with skin conditions often engage in health-threatening behaviours that can worsen symptoms and increase cardiovascular disease risk. However, access to dedicated psychological and behaviour-change support is limited. The impact, management, and existing psychological support available to adults living with skin conditions was qualitatively explored to inform the development of a psychologically supportive digital intervention. Qualitative research involving a hybrid inductive- deductive approach was performed. Data collection and analysis were theoretically informed by the Common-Sense Model of Self-Regulation. Eight synchronous online group interviews with 43 English-speaking adults (≥ 18 years) with a range of skin conditions were conducted. Data were analysed using Reflexive Thematic Analysis. Three superordinate themes are outlined: (i) visibility underpinning life course impairment, (ii) seeking control amid uncertainty, and (iii) existing support for people with skin conditions. Skin conditions carry a substantial psychological burden, yet dermatology service provision is sub-optimal and patients often resort to seeking support from unreliable sources. Psychological support can have benefits, but barriers exist. This study reinforces the need for high-quality psychological support, and that patients wanted digital means to support effective self- management.","container-title":"Acta Dermato-Venereologica","DOI":"10.2340/actadv.v104.40657","ISSN":"1651-2057","journalAbbreviation":"Acta Derm Venereol","language":"eng","note":"PMID: 39175451\nPMCID: PMC11358848","page":"adv40657","source":"PubMed","title":"A Qualitative Exploration of the Impact, Management, and Existing Psychological Support Available for Adults Living with Skin Conditions","volume":"104","author":[{"family":"Hewitt","given":"Rachael M."},{"family":"Dale","given":"Carys"},{"family":"Purcell","given":"Catherine"},{"family":"Pattinson","given":"Rachael"},{"family":"Bundy","given":"Christine"}],"issued":{"date-parts":[["2024",8,23]]}}}],"schema":"https://github.com/citation-style-language/schema/raw/master/csl-citation.json"} </w:instrText>
      </w:r>
      <w:r w:rsidR="00DF2ACF" w:rsidRPr="001B170D">
        <w:rPr>
          <w:rFonts w:ascii="Times New Roman" w:hAnsi="Times New Roman" w:cs="Times New Roman"/>
          <w:sz w:val="28"/>
          <w:szCs w:val="28"/>
        </w:rPr>
        <w:fldChar w:fldCharType="separate"/>
      </w:r>
      <w:r w:rsidR="006676E6" w:rsidRPr="006676E6">
        <w:rPr>
          <w:rFonts w:ascii="Times New Roman" w:hAnsi="Times New Roman" w:cs="Times New Roman"/>
          <w:sz w:val="28"/>
        </w:rPr>
        <w:t>[118]</w:t>
      </w:r>
      <w:r w:rsidR="00DF2ACF" w:rsidRPr="001B170D">
        <w:rPr>
          <w:rFonts w:ascii="Times New Roman" w:hAnsi="Times New Roman" w:cs="Times New Roman"/>
          <w:sz w:val="28"/>
          <w:szCs w:val="28"/>
        </w:rPr>
        <w:fldChar w:fldCharType="end"/>
      </w:r>
      <w:r w:rsidRPr="00BA70AB">
        <w:rPr>
          <w:rFonts w:ascii="Times New Roman" w:hAnsi="Times New Roman" w:cs="Times New Roman"/>
          <w:sz w:val="28"/>
          <w:szCs w:val="28"/>
        </w:rPr>
        <w:t>.</w:t>
      </w:r>
    </w:p>
    <w:p w14:paraId="314BEC37" w14:textId="652E92F6" w:rsidR="00FE2F69" w:rsidRPr="001B170D" w:rsidRDefault="00BA70AB" w:rsidP="001B170D">
      <w:pPr>
        <w:spacing w:line="360" w:lineRule="auto"/>
        <w:jc w:val="both"/>
        <w:rPr>
          <w:rFonts w:ascii="Times New Roman" w:hAnsi="Times New Roman" w:cs="Times New Roman"/>
          <w:sz w:val="28"/>
          <w:szCs w:val="28"/>
        </w:rPr>
      </w:pPr>
      <w:r w:rsidRPr="00BA70AB">
        <w:rPr>
          <w:rFonts w:ascii="Times New Roman" w:hAnsi="Times New Roman" w:cs="Times New Roman"/>
          <w:sz w:val="28"/>
          <w:szCs w:val="28"/>
        </w:rPr>
        <w:lastRenderedPageBreak/>
        <w:t xml:space="preserve">Ainsi, même lorsque la prise en charge psychologique est proposée, la faible acceptabilité sociale et la manque d’intégration structurelle des soins psychologiques dans les services de dermatologie peuvent expliquer le refus d’adhésion </w:t>
      </w:r>
      <w:r w:rsidR="00CB01A9">
        <w:rPr>
          <w:rFonts w:ascii="Times New Roman" w:hAnsi="Times New Roman" w:cs="Times New Roman"/>
          <w:sz w:val="28"/>
          <w:szCs w:val="28"/>
        </w:rPr>
        <w:t xml:space="preserve">ou la réticence </w:t>
      </w:r>
      <w:commentRangeStart w:id="791"/>
      <w:r w:rsidRPr="00BA70AB">
        <w:rPr>
          <w:rFonts w:ascii="Times New Roman" w:hAnsi="Times New Roman" w:cs="Times New Roman"/>
          <w:sz w:val="28"/>
          <w:szCs w:val="28"/>
        </w:rPr>
        <w:t>observé</w:t>
      </w:r>
      <w:ins w:id="792" w:author="NANSSEU NJINGANG, Jobert Richie" w:date="2025-10-30T20:08:00Z" w16du:dateUtc="2025-10-30T18:08:00Z">
        <w:r w:rsidR="00814BA0">
          <w:rPr>
            <w:rFonts w:ascii="Times New Roman" w:hAnsi="Times New Roman" w:cs="Times New Roman"/>
            <w:sz w:val="28"/>
            <w:szCs w:val="28"/>
          </w:rPr>
          <w:t>e</w:t>
        </w:r>
        <w:commentRangeEnd w:id="791"/>
        <w:r w:rsidR="00814BA0">
          <w:rPr>
            <w:rStyle w:val="Marquedecommentaire"/>
          </w:rPr>
          <w:commentReference w:id="791"/>
        </w:r>
      </w:ins>
      <w:r w:rsidRPr="00BA70AB">
        <w:rPr>
          <w:rFonts w:ascii="Times New Roman" w:hAnsi="Times New Roman" w:cs="Times New Roman"/>
          <w:sz w:val="28"/>
          <w:szCs w:val="28"/>
        </w:rPr>
        <w:t xml:space="preserve"> dans notre série.</w:t>
      </w:r>
    </w:p>
    <w:p w14:paraId="643D8FEC" w14:textId="77777777" w:rsidR="00391F7F" w:rsidRPr="001B170D" w:rsidRDefault="00391F7F" w:rsidP="001B170D">
      <w:pPr>
        <w:spacing w:line="360" w:lineRule="auto"/>
        <w:jc w:val="both"/>
        <w:rPr>
          <w:rFonts w:ascii="Times New Roman" w:hAnsi="Times New Roman" w:cs="Times New Roman"/>
          <w:sz w:val="28"/>
          <w:szCs w:val="28"/>
        </w:rPr>
      </w:pPr>
    </w:p>
    <w:p w14:paraId="7CEF8D1B" w14:textId="77777777" w:rsidR="00391F7F" w:rsidRPr="001B170D" w:rsidRDefault="00391F7F" w:rsidP="001B170D">
      <w:pPr>
        <w:spacing w:line="360" w:lineRule="auto"/>
        <w:jc w:val="both"/>
        <w:rPr>
          <w:rFonts w:ascii="Times New Roman" w:hAnsi="Times New Roman" w:cs="Times New Roman"/>
          <w:sz w:val="28"/>
          <w:szCs w:val="28"/>
        </w:rPr>
      </w:pPr>
    </w:p>
    <w:p w14:paraId="1AAEBE73" w14:textId="77777777" w:rsidR="00391F7F" w:rsidRPr="001B170D" w:rsidRDefault="00391F7F" w:rsidP="001B170D">
      <w:pPr>
        <w:spacing w:line="360" w:lineRule="auto"/>
        <w:jc w:val="both"/>
        <w:rPr>
          <w:rFonts w:ascii="Times New Roman" w:hAnsi="Times New Roman" w:cs="Times New Roman"/>
          <w:sz w:val="28"/>
          <w:szCs w:val="28"/>
        </w:rPr>
      </w:pPr>
    </w:p>
    <w:p w14:paraId="1D56F6E2" w14:textId="77777777" w:rsidR="00391F7F" w:rsidRPr="001B170D" w:rsidRDefault="00391F7F" w:rsidP="001B170D">
      <w:pPr>
        <w:spacing w:line="360" w:lineRule="auto"/>
        <w:jc w:val="both"/>
        <w:rPr>
          <w:rFonts w:ascii="Times New Roman" w:hAnsi="Times New Roman" w:cs="Times New Roman"/>
          <w:sz w:val="28"/>
          <w:szCs w:val="28"/>
        </w:rPr>
      </w:pPr>
    </w:p>
    <w:p w14:paraId="7B4A8624" w14:textId="77777777" w:rsidR="005F65C3" w:rsidRPr="001B170D" w:rsidRDefault="005F65C3" w:rsidP="001B170D">
      <w:pPr>
        <w:spacing w:line="360" w:lineRule="auto"/>
        <w:jc w:val="both"/>
        <w:rPr>
          <w:rFonts w:ascii="Times New Roman" w:hAnsi="Times New Roman" w:cs="Times New Roman"/>
          <w:sz w:val="28"/>
          <w:szCs w:val="28"/>
        </w:rPr>
      </w:pPr>
    </w:p>
    <w:p w14:paraId="782A036B" w14:textId="77777777" w:rsidR="005F65C3" w:rsidRPr="001B170D" w:rsidRDefault="005F65C3" w:rsidP="001B170D">
      <w:pPr>
        <w:spacing w:line="360" w:lineRule="auto"/>
        <w:jc w:val="both"/>
        <w:rPr>
          <w:rFonts w:ascii="Times New Roman" w:hAnsi="Times New Roman" w:cs="Times New Roman"/>
          <w:sz w:val="28"/>
          <w:szCs w:val="28"/>
        </w:rPr>
      </w:pPr>
    </w:p>
    <w:p w14:paraId="5BDAE508" w14:textId="77777777" w:rsidR="005F65C3" w:rsidRPr="001B170D" w:rsidRDefault="005F65C3" w:rsidP="001B170D">
      <w:pPr>
        <w:spacing w:line="360" w:lineRule="auto"/>
        <w:jc w:val="both"/>
        <w:rPr>
          <w:rFonts w:ascii="Times New Roman" w:hAnsi="Times New Roman" w:cs="Times New Roman"/>
          <w:sz w:val="28"/>
          <w:szCs w:val="28"/>
        </w:rPr>
      </w:pPr>
    </w:p>
    <w:p w14:paraId="0DD130FF" w14:textId="77777777" w:rsidR="005F65C3" w:rsidRPr="001B170D" w:rsidRDefault="005F65C3" w:rsidP="001B170D">
      <w:pPr>
        <w:spacing w:line="360" w:lineRule="auto"/>
        <w:jc w:val="both"/>
        <w:rPr>
          <w:rFonts w:ascii="Times New Roman" w:hAnsi="Times New Roman" w:cs="Times New Roman"/>
          <w:sz w:val="28"/>
          <w:szCs w:val="28"/>
        </w:rPr>
      </w:pPr>
    </w:p>
    <w:p w14:paraId="2728831F" w14:textId="77777777" w:rsidR="005F65C3" w:rsidRPr="001B170D" w:rsidRDefault="005F65C3" w:rsidP="001B170D">
      <w:pPr>
        <w:spacing w:line="360" w:lineRule="auto"/>
        <w:jc w:val="both"/>
        <w:rPr>
          <w:rFonts w:ascii="Times New Roman" w:hAnsi="Times New Roman" w:cs="Times New Roman"/>
          <w:sz w:val="28"/>
          <w:szCs w:val="28"/>
        </w:rPr>
      </w:pPr>
    </w:p>
    <w:p w14:paraId="68E66D80" w14:textId="77777777" w:rsidR="005F65C3" w:rsidRPr="001B170D" w:rsidRDefault="005F65C3" w:rsidP="001B170D">
      <w:pPr>
        <w:spacing w:line="360" w:lineRule="auto"/>
        <w:jc w:val="both"/>
        <w:rPr>
          <w:rFonts w:ascii="Times New Roman" w:hAnsi="Times New Roman" w:cs="Times New Roman"/>
          <w:sz w:val="28"/>
          <w:szCs w:val="28"/>
        </w:rPr>
      </w:pPr>
    </w:p>
    <w:p w14:paraId="0A0E61B5" w14:textId="77777777" w:rsidR="005F65C3" w:rsidRPr="001B170D" w:rsidRDefault="005F65C3" w:rsidP="001B170D">
      <w:pPr>
        <w:spacing w:line="360" w:lineRule="auto"/>
        <w:jc w:val="both"/>
        <w:rPr>
          <w:rFonts w:ascii="Times New Roman" w:hAnsi="Times New Roman" w:cs="Times New Roman"/>
          <w:sz w:val="28"/>
          <w:szCs w:val="28"/>
        </w:rPr>
      </w:pPr>
    </w:p>
    <w:p w14:paraId="41CC8FDE" w14:textId="3B715BC1" w:rsidR="005F65C3" w:rsidRPr="001B170D" w:rsidRDefault="005F65C3" w:rsidP="001B170D">
      <w:pPr>
        <w:spacing w:line="360" w:lineRule="auto"/>
        <w:jc w:val="both"/>
        <w:rPr>
          <w:rFonts w:ascii="Times New Roman" w:hAnsi="Times New Roman" w:cs="Times New Roman"/>
          <w:sz w:val="28"/>
          <w:szCs w:val="28"/>
        </w:rPr>
      </w:pPr>
    </w:p>
    <w:p w14:paraId="32E88111" w14:textId="10937C8B" w:rsidR="005F65C3" w:rsidRPr="001B170D" w:rsidRDefault="005F65C3" w:rsidP="001B170D">
      <w:pPr>
        <w:spacing w:line="360" w:lineRule="auto"/>
        <w:jc w:val="both"/>
        <w:rPr>
          <w:rFonts w:ascii="Times New Roman" w:hAnsi="Times New Roman" w:cs="Times New Roman"/>
          <w:sz w:val="28"/>
          <w:szCs w:val="28"/>
        </w:rPr>
      </w:pPr>
    </w:p>
    <w:p w14:paraId="165D5018" w14:textId="71CB6C56" w:rsidR="005F65C3" w:rsidRDefault="005F65C3" w:rsidP="001B170D">
      <w:pPr>
        <w:spacing w:line="360" w:lineRule="auto"/>
        <w:jc w:val="both"/>
        <w:rPr>
          <w:rFonts w:ascii="Times New Roman" w:hAnsi="Times New Roman" w:cs="Times New Roman"/>
          <w:sz w:val="28"/>
          <w:szCs w:val="28"/>
        </w:rPr>
      </w:pPr>
    </w:p>
    <w:p w14:paraId="2932EEEE" w14:textId="77777777" w:rsidR="0031257B" w:rsidRPr="001B170D" w:rsidRDefault="0031257B" w:rsidP="001B170D">
      <w:pPr>
        <w:spacing w:line="360" w:lineRule="auto"/>
        <w:jc w:val="both"/>
        <w:rPr>
          <w:rFonts w:ascii="Times New Roman" w:hAnsi="Times New Roman" w:cs="Times New Roman"/>
          <w:sz w:val="28"/>
          <w:szCs w:val="28"/>
        </w:rPr>
      </w:pPr>
    </w:p>
    <w:p w14:paraId="01FFD4C9" w14:textId="6FD329D9" w:rsidR="005F65C3" w:rsidRPr="001B170D" w:rsidRDefault="005F65C3" w:rsidP="001B170D">
      <w:pPr>
        <w:spacing w:line="360" w:lineRule="auto"/>
        <w:jc w:val="both"/>
        <w:rPr>
          <w:rFonts w:ascii="Times New Roman" w:hAnsi="Times New Roman" w:cs="Times New Roman"/>
          <w:sz w:val="28"/>
          <w:szCs w:val="28"/>
        </w:rPr>
      </w:pPr>
    </w:p>
    <w:p w14:paraId="6FA0B5D0" w14:textId="3327868A" w:rsidR="005F65C3" w:rsidRPr="001B170D" w:rsidRDefault="005F65C3" w:rsidP="001B170D">
      <w:pPr>
        <w:spacing w:line="360" w:lineRule="auto"/>
        <w:jc w:val="both"/>
        <w:rPr>
          <w:rFonts w:ascii="Times New Roman" w:hAnsi="Times New Roman" w:cs="Times New Roman"/>
          <w:sz w:val="28"/>
          <w:szCs w:val="28"/>
        </w:rPr>
      </w:pPr>
    </w:p>
    <w:p w14:paraId="5B956D56" w14:textId="222AA0AA" w:rsidR="005F65C3" w:rsidRPr="001B170D" w:rsidRDefault="005F65C3" w:rsidP="001B170D">
      <w:pPr>
        <w:spacing w:line="360" w:lineRule="auto"/>
        <w:jc w:val="both"/>
        <w:rPr>
          <w:rFonts w:ascii="Times New Roman" w:hAnsi="Times New Roman" w:cs="Times New Roman"/>
          <w:sz w:val="28"/>
          <w:szCs w:val="28"/>
        </w:rPr>
      </w:pPr>
    </w:p>
    <w:p w14:paraId="51FB5888" w14:textId="0E613706" w:rsidR="005F65C3" w:rsidRPr="001B170D" w:rsidRDefault="00CB01A9"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707392" behindDoc="0" locked="0" layoutInCell="1" allowOverlap="1" wp14:anchorId="45130DDA" wp14:editId="409CD554">
                <wp:simplePos x="0" y="0"/>
                <wp:positionH relativeFrom="column">
                  <wp:posOffset>24354</wp:posOffset>
                </wp:positionH>
                <wp:positionV relativeFrom="paragraph">
                  <wp:posOffset>81302</wp:posOffset>
                </wp:positionV>
                <wp:extent cx="5814060" cy="1456340"/>
                <wp:effectExtent l="57150" t="57150" r="53340" b="48895"/>
                <wp:wrapNone/>
                <wp:docPr id="1718403534" name="Rectangle : coins arrondis 13"/>
                <wp:cNvGraphicFramePr/>
                <a:graphic xmlns:a="http://schemas.openxmlformats.org/drawingml/2006/main">
                  <a:graphicData uri="http://schemas.microsoft.com/office/word/2010/wordprocessingShape">
                    <wps:wsp>
                      <wps:cNvSpPr/>
                      <wps:spPr>
                        <a:xfrm>
                          <a:off x="0" y="0"/>
                          <a:ext cx="5814060" cy="145634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6B6D7E25" w14:textId="2F50FF48" w:rsidR="005F65C3" w:rsidRPr="00120AD3" w:rsidRDefault="005F65C3" w:rsidP="005F65C3">
                            <w:pPr>
                              <w:pStyle w:val="Titre1"/>
                              <w:jc w:val="center"/>
                              <w:rPr>
                                <w:rFonts w:ascii="Times New Roman" w:hAnsi="Times New Roman" w:cs="Times New Roman"/>
                                <w:color w:val="FFFFFF" w:themeColor="background1"/>
                                <w:sz w:val="72"/>
                                <w:szCs w:val="72"/>
                              </w:rPr>
                            </w:pPr>
                            <w:bookmarkStart w:id="793" w:name="_Toc212580056"/>
                            <w:r>
                              <w:rPr>
                                <w:rFonts w:ascii="Times New Roman" w:hAnsi="Times New Roman" w:cs="Times New Roman"/>
                                <w:color w:val="FFFFFF" w:themeColor="background1"/>
                                <w:sz w:val="72"/>
                                <w:szCs w:val="72"/>
                              </w:rPr>
                              <w:t>CONCLUSION</w:t>
                            </w:r>
                            <w:bookmarkEnd w:id="793"/>
                            <w:r>
                              <w:rPr>
                                <w:rFonts w:ascii="Times New Roman" w:hAnsi="Times New Roman" w:cs="Times New Roman"/>
                                <w:color w:val="FFFFFF" w:themeColor="background1"/>
                                <w:sz w:val="72"/>
                                <w:szCs w:val="7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30DDA" id="_x0000_s1043" style="position:absolute;left:0;text-align:left;margin-left:1.9pt;margin-top:6.4pt;width:457.8pt;height:11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" fillcolor="#ed7d31 [3205]" strokecolor="#1f3763 [1604]" strokeweight="1pt">
                <v:stroke joinstyle="miter"/>
                <v:textbox>
                  <w:txbxContent>
                    <w:p w14:paraId="6B6D7E25" w14:textId="2F50FF48" w:rsidR="005F65C3" w:rsidRPr="00120AD3" w:rsidRDefault="005F65C3" w:rsidP="005F65C3">
                      <w:pPr>
                        <w:pStyle w:val="Titre1"/>
                        <w:jc w:val="center"/>
                        <w:rPr>
                          <w:rFonts w:ascii="Times New Roman" w:hAnsi="Times New Roman" w:cs="Times New Roman"/>
                          <w:color w:val="FFFFFF" w:themeColor="background1"/>
                          <w:sz w:val="72"/>
                          <w:szCs w:val="72"/>
                        </w:rPr>
                      </w:pPr>
                      <w:bookmarkStart w:id="93" w:name="_Toc212580056"/>
                      <w:r>
                        <w:rPr>
                          <w:rFonts w:ascii="Times New Roman" w:hAnsi="Times New Roman" w:cs="Times New Roman"/>
                          <w:color w:val="FFFFFF" w:themeColor="background1"/>
                          <w:sz w:val="72"/>
                          <w:szCs w:val="72"/>
                        </w:rPr>
                        <w:t>CONCLUSION</w:t>
                      </w:r>
                      <w:bookmarkEnd w:id="93"/>
                      <w:r>
                        <w:rPr>
                          <w:rFonts w:ascii="Times New Roman" w:hAnsi="Times New Roman" w:cs="Times New Roman"/>
                          <w:color w:val="FFFFFF" w:themeColor="background1"/>
                          <w:sz w:val="72"/>
                          <w:szCs w:val="72"/>
                        </w:rPr>
                        <w:t xml:space="preserve"> </w:t>
                      </w:r>
                    </w:p>
                  </w:txbxContent>
                </v:textbox>
              </v:roundrect>
            </w:pict>
          </mc:Fallback>
        </mc:AlternateContent>
      </w:r>
    </w:p>
    <w:p w14:paraId="7F1A7CF0" w14:textId="77777777" w:rsidR="005F65C3" w:rsidRPr="001B170D" w:rsidRDefault="005F65C3" w:rsidP="001B170D">
      <w:pPr>
        <w:spacing w:line="360" w:lineRule="auto"/>
        <w:jc w:val="both"/>
        <w:rPr>
          <w:rFonts w:ascii="Times New Roman" w:hAnsi="Times New Roman" w:cs="Times New Roman"/>
          <w:sz w:val="28"/>
          <w:szCs w:val="28"/>
        </w:rPr>
      </w:pPr>
    </w:p>
    <w:p w14:paraId="1D7C89F0" w14:textId="77777777" w:rsidR="005F65C3" w:rsidRPr="001B170D" w:rsidRDefault="005F65C3" w:rsidP="001B170D">
      <w:pPr>
        <w:spacing w:line="360" w:lineRule="auto"/>
        <w:jc w:val="both"/>
        <w:rPr>
          <w:rFonts w:ascii="Times New Roman" w:hAnsi="Times New Roman" w:cs="Times New Roman"/>
          <w:sz w:val="28"/>
          <w:szCs w:val="28"/>
        </w:rPr>
      </w:pPr>
    </w:p>
    <w:p w14:paraId="05DCA8D6" w14:textId="77777777" w:rsidR="005F65C3" w:rsidRPr="001B170D" w:rsidRDefault="005F65C3" w:rsidP="001B170D">
      <w:pPr>
        <w:spacing w:line="360" w:lineRule="auto"/>
        <w:jc w:val="both"/>
        <w:rPr>
          <w:rFonts w:ascii="Times New Roman" w:hAnsi="Times New Roman" w:cs="Times New Roman"/>
          <w:sz w:val="28"/>
          <w:szCs w:val="28"/>
        </w:rPr>
      </w:pPr>
    </w:p>
    <w:p w14:paraId="7A268BC7" w14:textId="77777777" w:rsidR="005F65C3" w:rsidRDefault="005F65C3" w:rsidP="001B170D">
      <w:pPr>
        <w:spacing w:line="360" w:lineRule="auto"/>
        <w:jc w:val="both"/>
        <w:rPr>
          <w:rFonts w:ascii="Times New Roman" w:hAnsi="Times New Roman" w:cs="Times New Roman"/>
          <w:sz w:val="28"/>
          <w:szCs w:val="28"/>
        </w:rPr>
      </w:pPr>
    </w:p>
    <w:p w14:paraId="046CD5CD" w14:textId="77777777" w:rsidR="003229AD" w:rsidRDefault="003229AD" w:rsidP="001B170D">
      <w:pPr>
        <w:spacing w:line="360" w:lineRule="auto"/>
        <w:jc w:val="both"/>
        <w:rPr>
          <w:rFonts w:ascii="Times New Roman" w:hAnsi="Times New Roman" w:cs="Times New Roman"/>
          <w:sz w:val="28"/>
          <w:szCs w:val="28"/>
        </w:rPr>
      </w:pPr>
    </w:p>
    <w:p w14:paraId="01D85BA5" w14:textId="77777777" w:rsidR="00CB01A9" w:rsidRDefault="00CB01A9" w:rsidP="001B170D">
      <w:pPr>
        <w:spacing w:line="360" w:lineRule="auto"/>
        <w:jc w:val="both"/>
        <w:rPr>
          <w:rFonts w:ascii="Times New Roman" w:hAnsi="Times New Roman" w:cs="Times New Roman"/>
          <w:sz w:val="28"/>
          <w:szCs w:val="28"/>
        </w:rPr>
      </w:pPr>
    </w:p>
    <w:p w14:paraId="18035148" w14:textId="77777777" w:rsidR="00CB01A9" w:rsidRDefault="00CB01A9" w:rsidP="001B170D">
      <w:pPr>
        <w:spacing w:line="360" w:lineRule="auto"/>
        <w:jc w:val="both"/>
        <w:rPr>
          <w:rFonts w:ascii="Times New Roman" w:hAnsi="Times New Roman" w:cs="Times New Roman"/>
          <w:sz w:val="28"/>
          <w:szCs w:val="28"/>
        </w:rPr>
      </w:pPr>
    </w:p>
    <w:p w14:paraId="2E88B929" w14:textId="77777777" w:rsidR="00CB01A9" w:rsidRDefault="00CB01A9" w:rsidP="001B170D">
      <w:pPr>
        <w:spacing w:line="360" w:lineRule="auto"/>
        <w:jc w:val="both"/>
        <w:rPr>
          <w:rFonts w:ascii="Times New Roman" w:hAnsi="Times New Roman" w:cs="Times New Roman"/>
          <w:sz w:val="28"/>
          <w:szCs w:val="28"/>
        </w:rPr>
      </w:pPr>
    </w:p>
    <w:p w14:paraId="2A8D2C71" w14:textId="77777777" w:rsidR="003229AD" w:rsidRDefault="003229AD" w:rsidP="001B170D">
      <w:pPr>
        <w:spacing w:line="360" w:lineRule="auto"/>
        <w:jc w:val="both"/>
        <w:rPr>
          <w:rFonts w:ascii="Times New Roman" w:hAnsi="Times New Roman" w:cs="Times New Roman"/>
          <w:sz w:val="28"/>
          <w:szCs w:val="28"/>
        </w:rPr>
      </w:pPr>
    </w:p>
    <w:p w14:paraId="53B9F664" w14:textId="77777777" w:rsidR="003229AD" w:rsidRDefault="003229AD" w:rsidP="001B170D">
      <w:pPr>
        <w:spacing w:line="360" w:lineRule="auto"/>
        <w:jc w:val="both"/>
        <w:rPr>
          <w:rFonts w:ascii="Times New Roman" w:hAnsi="Times New Roman" w:cs="Times New Roman"/>
          <w:sz w:val="28"/>
          <w:szCs w:val="28"/>
        </w:rPr>
      </w:pPr>
    </w:p>
    <w:p w14:paraId="2A3D68A5" w14:textId="77777777" w:rsidR="003229AD" w:rsidRDefault="003229AD" w:rsidP="001B170D">
      <w:pPr>
        <w:spacing w:line="360" w:lineRule="auto"/>
        <w:jc w:val="both"/>
        <w:rPr>
          <w:rFonts w:ascii="Times New Roman" w:hAnsi="Times New Roman" w:cs="Times New Roman"/>
          <w:sz w:val="28"/>
          <w:szCs w:val="28"/>
        </w:rPr>
      </w:pPr>
    </w:p>
    <w:p w14:paraId="20ED187F" w14:textId="77777777" w:rsidR="003229AD" w:rsidRDefault="003229AD" w:rsidP="001B170D">
      <w:pPr>
        <w:spacing w:line="360" w:lineRule="auto"/>
        <w:jc w:val="both"/>
        <w:rPr>
          <w:rFonts w:ascii="Times New Roman" w:hAnsi="Times New Roman" w:cs="Times New Roman"/>
          <w:sz w:val="28"/>
          <w:szCs w:val="28"/>
        </w:rPr>
      </w:pPr>
    </w:p>
    <w:p w14:paraId="687CB2B5" w14:textId="77777777" w:rsidR="005F65C3" w:rsidRPr="001B170D" w:rsidRDefault="005F65C3" w:rsidP="001B170D">
      <w:pPr>
        <w:spacing w:line="360" w:lineRule="auto"/>
        <w:jc w:val="both"/>
        <w:rPr>
          <w:rFonts w:ascii="Times New Roman" w:hAnsi="Times New Roman" w:cs="Times New Roman"/>
          <w:sz w:val="28"/>
          <w:szCs w:val="28"/>
        </w:rPr>
      </w:pPr>
    </w:p>
    <w:p w14:paraId="0E86129E" w14:textId="77777777" w:rsidR="00302507" w:rsidRPr="001B170D" w:rsidRDefault="00302507" w:rsidP="001B170D">
      <w:pPr>
        <w:spacing w:line="360" w:lineRule="auto"/>
        <w:jc w:val="both"/>
        <w:rPr>
          <w:rFonts w:ascii="Times New Roman" w:hAnsi="Times New Roman" w:cs="Times New Roman"/>
          <w:sz w:val="28"/>
          <w:szCs w:val="28"/>
        </w:rPr>
      </w:pPr>
    </w:p>
    <w:p w14:paraId="22005880" w14:textId="77777777" w:rsidR="00302507" w:rsidRPr="00302507" w:rsidRDefault="00302507" w:rsidP="001B170D">
      <w:pPr>
        <w:spacing w:line="360" w:lineRule="auto"/>
        <w:jc w:val="both"/>
        <w:rPr>
          <w:rFonts w:ascii="Times New Roman" w:hAnsi="Times New Roman" w:cs="Times New Roman"/>
          <w:sz w:val="28"/>
          <w:szCs w:val="28"/>
        </w:rPr>
      </w:pPr>
      <w:r w:rsidRPr="00302507">
        <w:rPr>
          <w:rFonts w:ascii="Times New Roman" w:hAnsi="Times New Roman" w:cs="Times New Roman"/>
          <w:sz w:val="28"/>
          <w:szCs w:val="28"/>
        </w:rPr>
        <w:t>La présente étude multicentrique menée au Bénin et au Cameroun avait pour objectif de décrire les caractéristiques sociodémographiques et cliniques des patients atteints de maladie de Verneuil, d’identifier les principaux facteurs d’exposition, d’évaluer le retentissement sur la qualité de vie à l’aide du Dermatology Life Quality Index (DLQI) et de documenter les modalités de prise en charge thérapeutique dans les différents centres.</w:t>
      </w:r>
    </w:p>
    <w:p w14:paraId="024FF315" w14:textId="311391DE" w:rsidR="00302507" w:rsidRPr="00302507" w:rsidRDefault="00302507" w:rsidP="001B170D">
      <w:pPr>
        <w:spacing w:line="360" w:lineRule="auto"/>
        <w:jc w:val="both"/>
        <w:rPr>
          <w:rFonts w:ascii="Times New Roman" w:hAnsi="Times New Roman" w:cs="Times New Roman"/>
          <w:sz w:val="28"/>
          <w:szCs w:val="28"/>
        </w:rPr>
      </w:pPr>
      <w:r w:rsidRPr="00302507">
        <w:rPr>
          <w:rFonts w:ascii="Times New Roman" w:hAnsi="Times New Roman" w:cs="Times New Roman"/>
          <w:sz w:val="28"/>
          <w:szCs w:val="28"/>
        </w:rPr>
        <w:t xml:space="preserve">Les résultats ont montré que la maladie touche préférentiellement les jeunes adultes, avec une prédominance féminine, et que </w:t>
      </w:r>
      <w:bookmarkStart w:id="794" w:name="_Hlk212466949"/>
      <w:r w:rsidRPr="00302507">
        <w:rPr>
          <w:rFonts w:ascii="Times New Roman" w:hAnsi="Times New Roman" w:cs="Times New Roman"/>
          <w:sz w:val="28"/>
          <w:szCs w:val="28"/>
        </w:rPr>
        <w:t>les aisselles constituent la localisation initiale et principale des lésions. Les stades léger</w:t>
      </w:r>
      <w:del w:id="795" w:author="NANSSEU NJINGANG, Jobert Richie" w:date="2025-10-30T18:13:00Z" w16du:dateUtc="2025-10-30T16:13:00Z">
        <w:r w:rsidRPr="00302507" w:rsidDel="00F81591">
          <w:rPr>
            <w:rFonts w:ascii="Times New Roman" w:hAnsi="Times New Roman" w:cs="Times New Roman"/>
            <w:sz w:val="28"/>
            <w:szCs w:val="28"/>
          </w:rPr>
          <w:delText>s</w:delText>
        </w:r>
      </w:del>
      <w:r w:rsidRPr="00302507">
        <w:rPr>
          <w:rFonts w:ascii="Times New Roman" w:hAnsi="Times New Roman" w:cs="Times New Roman"/>
          <w:sz w:val="28"/>
          <w:szCs w:val="28"/>
        </w:rPr>
        <w:t xml:space="preserve"> à modéré</w:t>
      </w:r>
      <w:del w:id="796" w:author="NANSSEU NJINGANG, Jobert Richie" w:date="2025-10-30T18:13:00Z" w16du:dateUtc="2025-10-30T16:13:00Z">
        <w:r w:rsidRPr="00302507" w:rsidDel="00F81591">
          <w:rPr>
            <w:rFonts w:ascii="Times New Roman" w:hAnsi="Times New Roman" w:cs="Times New Roman"/>
            <w:sz w:val="28"/>
            <w:szCs w:val="28"/>
          </w:rPr>
          <w:delText>s</w:delText>
        </w:r>
      </w:del>
      <w:r w:rsidRPr="00302507">
        <w:rPr>
          <w:rFonts w:ascii="Times New Roman" w:hAnsi="Times New Roman" w:cs="Times New Roman"/>
          <w:sz w:val="28"/>
          <w:szCs w:val="28"/>
        </w:rPr>
        <w:t xml:space="preserve"> (Hurley I et II) étaient majoritaires, traduisant un diagnostic souvent posé avant la </w:t>
      </w:r>
      <w:r w:rsidRPr="00302507">
        <w:rPr>
          <w:rFonts w:ascii="Times New Roman" w:hAnsi="Times New Roman" w:cs="Times New Roman"/>
          <w:sz w:val="28"/>
          <w:szCs w:val="28"/>
        </w:rPr>
        <w:lastRenderedPageBreak/>
        <w:t>constitution de</w:t>
      </w:r>
      <w:ins w:id="797" w:author="NANSSEU NJINGANG, Jobert Richie" w:date="2025-10-30T18:13:00Z" w16du:dateUtc="2025-10-30T16:13:00Z">
        <w:r w:rsidR="00F81591">
          <w:rPr>
            <w:rFonts w:ascii="Times New Roman" w:hAnsi="Times New Roman" w:cs="Times New Roman"/>
            <w:sz w:val="28"/>
            <w:szCs w:val="28"/>
          </w:rPr>
          <w:t>s</w:t>
        </w:r>
      </w:ins>
      <w:r w:rsidRPr="00302507">
        <w:rPr>
          <w:rFonts w:ascii="Times New Roman" w:hAnsi="Times New Roman" w:cs="Times New Roman"/>
          <w:sz w:val="28"/>
          <w:szCs w:val="28"/>
        </w:rPr>
        <w:t xml:space="preserve"> formes sévères</w:t>
      </w:r>
      <w:ins w:id="798" w:author="NANSSEU NJINGANG, Jobert Richie" w:date="2025-10-30T18:13:00Z" w16du:dateUtc="2025-10-30T16:13:00Z">
        <w:r w:rsidR="00F81591">
          <w:rPr>
            <w:rFonts w:ascii="Times New Roman" w:hAnsi="Times New Roman" w:cs="Times New Roman"/>
            <w:sz w:val="28"/>
            <w:szCs w:val="28"/>
          </w:rPr>
          <w:t xml:space="preserve"> de la maladie</w:t>
        </w:r>
      </w:ins>
      <w:r w:rsidRPr="00302507">
        <w:rPr>
          <w:rFonts w:ascii="Times New Roman" w:hAnsi="Times New Roman" w:cs="Times New Roman"/>
          <w:sz w:val="28"/>
          <w:szCs w:val="28"/>
        </w:rPr>
        <w:t xml:space="preserve">. </w:t>
      </w:r>
      <w:bookmarkEnd w:id="794"/>
      <w:r w:rsidRPr="00302507">
        <w:rPr>
          <w:rFonts w:ascii="Times New Roman" w:hAnsi="Times New Roman" w:cs="Times New Roman"/>
          <w:sz w:val="28"/>
          <w:szCs w:val="28"/>
        </w:rPr>
        <w:t xml:space="preserve">Les principaux facteurs </w:t>
      </w:r>
      <w:r w:rsidR="00464320">
        <w:rPr>
          <w:rFonts w:ascii="Times New Roman" w:hAnsi="Times New Roman" w:cs="Times New Roman"/>
          <w:sz w:val="28"/>
          <w:szCs w:val="28"/>
        </w:rPr>
        <w:t xml:space="preserve">d’exposition </w:t>
      </w:r>
      <w:r w:rsidRPr="00302507">
        <w:rPr>
          <w:rFonts w:ascii="Times New Roman" w:hAnsi="Times New Roman" w:cs="Times New Roman"/>
          <w:sz w:val="28"/>
          <w:szCs w:val="28"/>
        </w:rPr>
        <w:t>identifiés étaient l’obésité, le stress, l’hérédité et, dans une moindre mesure, le tabagisme, reflétant des différences contextuelles et culturelles avec les données rapportées dans les pays occidentaux.</w:t>
      </w:r>
    </w:p>
    <w:p w14:paraId="6B9728EE" w14:textId="2C93DFAF" w:rsidR="00CB01A9" w:rsidRPr="00302507" w:rsidRDefault="00CB01A9" w:rsidP="00CB01A9">
      <w:pPr>
        <w:spacing w:line="360" w:lineRule="auto"/>
        <w:jc w:val="both"/>
        <w:rPr>
          <w:rFonts w:ascii="Times New Roman" w:hAnsi="Times New Roman" w:cs="Times New Roman"/>
          <w:sz w:val="28"/>
          <w:szCs w:val="28"/>
        </w:rPr>
      </w:pPr>
      <w:r w:rsidRPr="00302507">
        <w:rPr>
          <w:rFonts w:ascii="Times New Roman" w:hAnsi="Times New Roman" w:cs="Times New Roman"/>
          <w:sz w:val="28"/>
          <w:szCs w:val="28"/>
        </w:rPr>
        <w:t xml:space="preserve">Sur le plan thérapeutique, l’étude a mis en évidence une grande disparité dans les prescriptions selon les praticiens, traduisant l’absence d’un protocole harmonisé de prise en charge dans nos contextes. Ce constat plaide pour </w:t>
      </w:r>
      <w:bookmarkStart w:id="799" w:name="_Hlk212467819"/>
      <w:r w:rsidRPr="00302507">
        <w:rPr>
          <w:rFonts w:ascii="Times New Roman" w:hAnsi="Times New Roman" w:cs="Times New Roman"/>
          <w:sz w:val="28"/>
          <w:szCs w:val="28"/>
        </w:rPr>
        <w:t xml:space="preserve">l’élaboration et la diffusion de recommandations adaptées aux réalités africaines, intégrant </w:t>
      </w:r>
      <w:r w:rsidRPr="001B170D">
        <w:rPr>
          <w:rFonts w:ascii="Times New Roman" w:hAnsi="Times New Roman" w:cs="Times New Roman"/>
          <w:sz w:val="28"/>
          <w:szCs w:val="28"/>
        </w:rPr>
        <w:t>les dimensions cliniques</w:t>
      </w:r>
      <w:r w:rsidRPr="00302507">
        <w:rPr>
          <w:rFonts w:ascii="Times New Roman" w:hAnsi="Times New Roman" w:cs="Times New Roman"/>
          <w:sz w:val="28"/>
          <w:szCs w:val="28"/>
        </w:rPr>
        <w:t>, psychologique</w:t>
      </w:r>
      <w:r w:rsidRPr="001B170D">
        <w:rPr>
          <w:rFonts w:ascii="Times New Roman" w:hAnsi="Times New Roman" w:cs="Times New Roman"/>
          <w:sz w:val="28"/>
          <w:szCs w:val="28"/>
        </w:rPr>
        <w:t>s</w:t>
      </w:r>
      <w:r w:rsidRPr="00302507">
        <w:rPr>
          <w:rFonts w:ascii="Times New Roman" w:hAnsi="Times New Roman" w:cs="Times New Roman"/>
          <w:sz w:val="28"/>
          <w:szCs w:val="28"/>
        </w:rPr>
        <w:t xml:space="preserve"> et sociale</w:t>
      </w:r>
      <w:r w:rsidRPr="001B170D">
        <w:rPr>
          <w:rFonts w:ascii="Times New Roman" w:hAnsi="Times New Roman" w:cs="Times New Roman"/>
          <w:sz w:val="28"/>
          <w:szCs w:val="28"/>
        </w:rPr>
        <w:t>s</w:t>
      </w:r>
      <w:bookmarkEnd w:id="799"/>
      <w:ins w:id="800" w:author="NANSSEU NJINGANG, Jobert Richie" w:date="2025-10-30T18:16:00Z" w16du:dateUtc="2025-10-30T16:16:00Z">
        <w:r w:rsidR="00F81591">
          <w:rPr>
            <w:rFonts w:ascii="Times New Roman" w:hAnsi="Times New Roman" w:cs="Times New Roman"/>
            <w:sz w:val="28"/>
            <w:szCs w:val="28"/>
          </w:rPr>
          <w:t xml:space="preserve"> de la maladie</w:t>
        </w:r>
      </w:ins>
      <w:r w:rsidRPr="00302507">
        <w:rPr>
          <w:rFonts w:ascii="Times New Roman" w:hAnsi="Times New Roman" w:cs="Times New Roman"/>
          <w:sz w:val="28"/>
          <w:szCs w:val="28"/>
        </w:rPr>
        <w:t>.</w:t>
      </w:r>
    </w:p>
    <w:p w14:paraId="502D122B" w14:textId="0BEC7887" w:rsidR="00302507" w:rsidRPr="00302507" w:rsidRDefault="00302507" w:rsidP="001B170D">
      <w:pPr>
        <w:spacing w:line="360" w:lineRule="auto"/>
        <w:jc w:val="both"/>
        <w:rPr>
          <w:rFonts w:ascii="Times New Roman" w:hAnsi="Times New Roman" w:cs="Times New Roman"/>
          <w:sz w:val="28"/>
          <w:szCs w:val="28"/>
        </w:rPr>
      </w:pPr>
      <w:r w:rsidRPr="00302507">
        <w:rPr>
          <w:rFonts w:ascii="Times New Roman" w:hAnsi="Times New Roman" w:cs="Times New Roman"/>
          <w:sz w:val="28"/>
          <w:szCs w:val="28"/>
        </w:rPr>
        <w:t>La qualité de vie était altérée chez la majorité des patients, mais dans une moindre mesure que ce qui est généralement décrit dans la littérature, probablement en lien avec la prédominance de</w:t>
      </w:r>
      <w:ins w:id="801" w:author="NANSSEU NJINGANG, Jobert Richie" w:date="2025-10-30T18:17:00Z" w16du:dateUtc="2025-10-30T16:17:00Z">
        <w:r w:rsidR="00F81591">
          <w:rPr>
            <w:rFonts w:ascii="Times New Roman" w:hAnsi="Times New Roman" w:cs="Times New Roman"/>
            <w:sz w:val="28"/>
            <w:szCs w:val="28"/>
          </w:rPr>
          <w:t>s</w:t>
        </w:r>
      </w:ins>
      <w:r w:rsidRPr="00302507">
        <w:rPr>
          <w:rFonts w:ascii="Times New Roman" w:hAnsi="Times New Roman" w:cs="Times New Roman"/>
          <w:sz w:val="28"/>
          <w:szCs w:val="28"/>
        </w:rPr>
        <w:t xml:space="preserve"> formes cliniques moins sévères et la sous-expression du retentissement psychologique. </w:t>
      </w:r>
      <w:commentRangeStart w:id="802"/>
      <w:r w:rsidRPr="00302507">
        <w:rPr>
          <w:rFonts w:ascii="Times New Roman" w:hAnsi="Times New Roman" w:cs="Times New Roman"/>
          <w:sz w:val="28"/>
          <w:szCs w:val="28"/>
        </w:rPr>
        <w:t xml:space="preserve">L’absence d’adhésion </w:t>
      </w:r>
      <w:commentRangeEnd w:id="802"/>
      <w:r w:rsidR="00F81591">
        <w:rPr>
          <w:rStyle w:val="Marquedecommentaire"/>
        </w:rPr>
        <w:commentReference w:id="802"/>
      </w:r>
      <w:r w:rsidRPr="00302507">
        <w:rPr>
          <w:rFonts w:ascii="Times New Roman" w:hAnsi="Times New Roman" w:cs="Times New Roman"/>
          <w:sz w:val="28"/>
          <w:szCs w:val="28"/>
        </w:rPr>
        <w:t>à la prise en charge psychologique souligne encore la nécessité d’une sensibilisation accrue à la dimension psychosociale de cette maladie chronique.</w:t>
      </w:r>
    </w:p>
    <w:p w14:paraId="75F2D869" w14:textId="7AB643B5" w:rsidR="00302507" w:rsidRPr="001B170D" w:rsidRDefault="00302507" w:rsidP="001B170D">
      <w:pPr>
        <w:spacing w:line="360" w:lineRule="auto"/>
        <w:jc w:val="both"/>
        <w:rPr>
          <w:rFonts w:ascii="Times New Roman" w:hAnsi="Times New Roman" w:cs="Times New Roman"/>
          <w:sz w:val="28"/>
          <w:szCs w:val="28"/>
        </w:rPr>
      </w:pPr>
    </w:p>
    <w:p w14:paraId="2A3CD4A3" w14:textId="77777777" w:rsidR="007E5469" w:rsidRPr="00302507" w:rsidRDefault="007E5469" w:rsidP="001B170D">
      <w:pPr>
        <w:spacing w:line="360" w:lineRule="auto"/>
        <w:jc w:val="both"/>
        <w:rPr>
          <w:rFonts w:ascii="Times New Roman" w:hAnsi="Times New Roman" w:cs="Times New Roman"/>
          <w:sz w:val="28"/>
          <w:szCs w:val="28"/>
        </w:rPr>
      </w:pPr>
    </w:p>
    <w:p w14:paraId="350D7517" w14:textId="77777777" w:rsidR="007E5469" w:rsidRPr="001B170D" w:rsidRDefault="007E5469" w:rsidP="001B170D">
      <w:pPr>
        <w:spacing w:line="360" w:lineRule="auto"/>
        <w:jc w:val="both"/>
        <w:rPr>
          <w:rFonts w:ascii="Times New Roman" w:hAnsi="Times New Roman" w:cs="Times New Roman"/>
          <w:sz w:val="28"/>
          <w:szCs w:val="28"/>
        </w:rPr>
      </w:pPr>
    </w:p>
    <w:p w14:paraId="3DA703EC" w14:textId="77777777" w:rsidR="007E5469" w:rsidRPr="001B170D" w:rsidRDefault="007E5469" w:rsidP="001B170D">
      <w:pPr>
        <w:spacing w:line="360" w:lineRule="auto"/>
        <w:jc w:val="both"/>
        <w:rPr>
          <w:rFonts w:ascii="Times New Roman" w:hAnsi="Times New Roman" w:cs="Times New Roman"/>
          <w:sz w:val="28"/>
          <w:szCs w:val="28"/>
        </w:rPr>
      </w:pPr>
    </w:p>
    <w:p w14:paraId="159F3549" w14:textId="77777777" w:rsidR="007E5469" w:rsidRPr="001B170D" w:rsidRDefault="007E5469" w:rsidP="001B170D">
      <w:pPr>
        <w:spacing w:line="360" w:lineRule="auto"/>
        <w:jc w:val="both"/>
        <w:rPr>
          <w:rFonts w:ascii="Times New Roman" w:hAnsi="Times New Roman" w:cs="Times New Roman"/>
          <w:sz w:val="28"/>
          <w:szCs w:val="28"/>
        </w:rPr>
      </w:pPr>
    </w:p>
    <w:p w14:paraId="04F192BE" w14:textId="77777777" w:rsidR="007E5469" w:rsidRPr="001B170D" w:rsidRDefault="007E5469" w:rsidP="001B170D">
      <w:pPr>
        <w:spacing w:line="360" w:lineRule="auto"/>
        <w:jc w:val="both"/>
        <w:rPr>
          <w:rFonts w:ascii="Times New Roman" w:hAnsi="Times New Roman" w:cs="Times New Roman"/>
          <w:sz w:val="28"/>
          <w:szCs w:val="28"/>
        </w:rPr>
      </w:pPr>
    </w:p>
    <w:p w14:paraId="3E4C1B96" w14:textId="77777777" w:rsidR="007E5469" w:rsidRPr="001B170D" w:rsidRDefault="007E5469" w:rsidP="001B170D">
      <w:pPr>
        <w:spacing w:line="360" w:lineRule="auto"/>
        <w:jc w:val="both"/>
        <w:rPr>
          <w:rFonts w:ascii="Times New Roman" w:hAnsi="Times New Roman" w:cs="Times New Roman"/>
          <w:sz w:val="28"/>
          <w:szCs w:val="28"/>
        </w:rPr>
      </w:pPr>
    </w:p>
    <w:p w14:paraId="732B9027" w14:textId="77777777" w:rsidR="007E5469" w:rsidRPr="001B170D" w:rsidRDefault="007E5469" w:rsidP="001B170D">
      <w:pPr>
        <w:spacing w:line="360" w:lineRule="auto"/>
        <w:jc w:val="both"/>
        <w:rPr>
          <w:rFonts w:ascii="Times New Roman" w:hAnsi="Times New Roman" w:cs="Times New Roman"/>
          <w:sz w:val="28"/>
          <w:szCs w:val="28"/>
        </w:rPr>
      </w:pPr>
    </w:p>
    <w:p w14:paraId="5D2648A6" w14:textId="77777777" w:rsidR="007E5469" w:rsidRPr="001B170D" w:rsidRDefault="007E5469" w:rsidP="001B170D">
      <w:pPr>
        <w:spacing w:line="360" w:lineRule="auto"/>
        <w:jc w:val="both"/>
        <w:rPr>
          <w:rFonts w:ascii="Times New Roman" w:hAnsi="Times New Roman" w:cs="Times New Roman"/>
          <w:sz w:val="28"/>
          <w:szCs w:val="28"/>
        </w:rPr>
      </w:pPr>
    </w:p>
    <w:p w14:paraId="31EF5C37" w14:textId="77777777" w:rsidR="007E5469" w:rsidRPr="001B170D" w:rsidRDefault="007E5469" w:rsidP="001B170D">
      <w:pPr>
        <w:spacing w:line="360" w:lineRule="auto"/>
        <w:jc w:val="both"/>
        <w:rPr>
          <w:rFonts w:ascii="Times New Roman" w:hAnsi="Times New Roman" w:cs="Times New Roman"/>
          <w:sz w:val="28"/>
          <w:szCs w:val="28"/>
        </w:rPr>
      </w:pPr>
    </w:p>
    <w:p w14:paraId="210FB880" w14:textId="28480599" w:rsidR="007E5469" w:rsidRPr="001B170D" w:rsidRDefault="007E5469"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mc:AlternateContent>
          <mc:Choice Requires="wps">
            <w:drawing>
              <wp:anchor distT="0" distB="0" distL="114300" distR="114300" simplePos="0" relativeHeight="251709440" behindDoc="0" locked="0" layoutInCell="1" allowOverlap="1" wp14:anchorId="6E0B7820" wp14:editId="490C50A5">
                <wp:simplePos x="0" y="0"/>
                <wp:positionH relativeFrom="column">
                  <wp:posOffset>0</wp:posOffset>
                </wp:positionH>
                <wp:positionV relativeFrom="paragraph">
                  <wp:posOffset>57150</wp:posOffset>
                </wp:positionV>
                <wp:extent cx="5814060" cy="1456340"/>
                <wp:effectExtent l="57150" t="57150" r="53340" b="48895"/>
                <wp:wrapNone/>
                <wp:docPr id="414006867" name="Rectangle : coins arrondis 13"/>
                <wp:cNvGraphicFramePr/>
                <a:graphic xmlns:a="http://schemas.openxmlformats.org/drawingml/2006/main">
                  <a:graphicData uri="http://schemas.microsoft.com/office/word/2010/wordprocessingShape">
                    <wps:wsp>
                      <wps:cNvSpPr/>
                      <wps:spPr>
                        <a:xfrm>
                          <a:off x="0" y="0"/>
                          <a:ext cx="5814060" cy="145634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325417F8" w14:textId="69569D68" w:rsidR="007E5469" w:rsidRPr="00120AD3" w:rsidRDefault="007E5469" w:rsidP="007E5469">
                            <w:pPr>
                              <w:pStyle w:val="Titre1"/>
                              <w:jc w:val="center"/>
                              <w:rPr>
                                <w:rFonts w:ascii="Times New Roman" w:hAnsi="Times New Roman" w:cs="Times New Roman"/>
                                <w:color w:val="FFFFFF" w:themeColor="background1"/>
                                <w:sz w:val="72"/>
                                <w:szCs w:val="72"/>
                              </w:rPr>
                            </w:pPr>
                            <w:bookmarkStart w:id="803" w:name="_Toc212580057"/>
                            <w:r>
                              <w:rPr>
                                <w:rFonts w:ascii="Times New Roman" w:hAnsi="Times New Roman" w:cs="Times New Roman"/>
                                <w:color w:val="FFFFFF" w:themeColor="background1"/>
                                <w:sz w:val="72"/>
                                <w:szCs w:val="72"/>
                              </w:rPr>
                              <w:t>SUGGESTIONS</w:t>
                            </w:r>
                            <w:bookmarkEnd w:id="803"/>
                            <w:r>
                              <w:rPr>
                                <w:rFonts w:ascii="Times New Roman" w:hAnsi="Times New Roman" w:cs="Times New Roman"/>
                                <w:color w:val="FFFFFF" w:themeColor="background1"/>
                                <w:sz w:val="72"/>
                                <w:szCs w:val="7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B7820" id="_x0000_s1044" style="position:absolute;left:0;text-align:left;margin-left:0;margin-top:4.5pt;width:457.8pt;height:11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" fillcolor="#ed7d31 [3205]" strokecolor="#1f3763 [1604]" strokeweight="1pt">
                <v:stroke joinstyle="miter"/>
                <v:textbox>
                  <w:txbxContent>
                    <w:p w14:paraId="325417F8" w14:textId="69569D68" w:rsidR="007E5469" w:rsidRPr="00120AD3" w:rsidRDefault="007E5469" w:rsidP="007E5469">
                      <w:pPr>
                        <w:pStyle w:val="Titre1"/>
                        <w:jc w:val="center"/>
                        <w:rPr>
                          <w:rFonts w:ascii="Times New Roman" w:hAnsi="Times New Roman" w:cs="Times New Roman"/>
                          <w:color w:val="FFFFFF" w:themeColor="background1"/>
                          <w:sz w:val="72"/>
                          <w:szCs w:val="72"/>
                        </w:rPr>
                      </w:pPr>
                      <w:bookmarkStart w:id="97" w:name="_Toc212580057"/>
                      <w:r>
                        <w:rPr>
                          <w:rFonts w:ascii="Times New Roman" w:hAnsi="Times New Roman" w:cs="Times New Roman"/>
                          <w:color w:val="FFFFFF" w:themeColor="background1"/>
                          <w:sz w:val="72"/>
                          <w:szCs w:val="72"/>
                        </w:rPr>
                        <w:t>SUGGESTIONS</w:t>
                      </w:r>
                      <w:bookmarkEnd w:id="97"/>
                      <w:r>
                        <w:rPr>
                          <w:rFonts w:ascii="Times New Roman" w:hAnsi="Times New Roman" w:cs="Times New Roman"/>
                          <w:color w:val="FFFFFF" w:themeColor="background1"/>
                          <w:sz w:val="72"/>
                          <w:szCs w:val="72"/>
                        </w:rPr>
                        <w:t xml:space="preserve"> </w:t>
                      </w:r>
                    </w:p>
                  </w:txbxContent>
                </v:textbox>
              </v:roundrect>
            </w:pict>
          </mc:Fallback>
        </mc:AlternateContent>
      </w:r>
    </w:p>
    <w:p w14:paraId="0C75D9CD" w14:textId="77777777" w:rsidR="007E5469" w:rsidRPr="001B170D" w:rsidRDefault="007E5469" w:rsidP="001B170D">
      <w:pPr>
        <w:spacing w:line="360" w:lineRule="auto"/>
        <w:jc w:val="both"/>
        <w:rPr>
          <w:rFonts w:ascii="Times New Roman" w:hAnsi="Times New Roman" w:cs="Times New Roman"/>
          <w:sz w:val="28"/>
          <w:szCs w:val="28"/>
        </w:rPr>
      </w:pPr>
    </w:p>
    <w:p w14:paraId="1E8F6531" w14:textId="77777777" w:rsidR="007E5469" w:rsidRPr="001B170D" w:rsidRDefault="007E5469" w:rsidP="001B170D">
      <w:pPr>
        <w:spacing w:line="360" w:lineRule="auto"/>
        <w:jc w:val="both"/>
        <w:rPr>
          <w:rFonts w:ascii="Times New Roman" w:hAnsi="Times New Roman" w:cs="Times New Roman"/>
          <w:sz w:val="28"/>
          <w:szCs w:val="28"/>
        </w:rPr>
      </w:pPr>
    </w:p>
    <w:p w14:paraId="22A17C09" w14:textId="77777777" w:rsidR="007E5469" w:rsidRPr="001B170D" w:rsidRDefault="007E5469" w:rsidP="001B170D">
      <w:pPr>
        <w:spacing w:line="360" w:lineRule="auto"/>
        <w:jc w:val="both"/>
        <w:rPr>
          <w:rFonts w:ascii="Times New Roman" w:hAnsi="Times New Roman" w:cs="Times New Roman"/>
          <w:sz w:val="28"/>
          <w:szCs w:val="28"/>
        </w:rPr>
      </w:pPr>
    </w:p>
    <w:p w14:paraId="751F8980" w14:textId="77777777" w:rsidR="007E5469" w:rsidRPr="001B170D" w:rsidRDefault="007E5469" w:rsidP="001B170D">
      <w:pPr>
        <w:spacing w:line="360" w:lineRule="auto"/>
        <w:jc w:val="both"/>
        <w:rPr>
          <w:rFonts w:ascii="Times New Roman" w:hAnsi="Times New Roman" w:cs="Times New Roman"/>
          <w:sz w:val="28"/>
          <w:szCs w:val="28"/>
        </w:rPr>
      </w:pPr>
    </w:p>
    <w:p w14:paraId="304C60E2" w14:textId="77777777" w:rsidR="007E5469" w:rsidRPr="001B170D" w:rsidRDefault="007E5469" w:rsidP="001B170D">
      <w:pPr>
        <w:spacing w:line="360" w:lineRule="auto"/>
        <w:jc w:val="both"/>
        <w:rPr>
          <w:rFonts w:ascii="Times New Roman" w:hAnsi="Times New Roman" w:cs="Times New Roman"/>
          <w:sz w:val="28"/>
          <w:szCs w:val="28"/>
        </w:rPr>
      </w:pPr>
    </w:p>
    <w:p w14:paraId="00656813" w14:textId="04E713CB" w:rsidR="007E5469" w:rsidRPr="001B170D" w:rsidRDefault="007E5469" w:rsidP="001B170D">
      <w:pPr>
        <w:spacing w:line="360" w:lineRule="auto"/>
        <w:jc w:val="both"/>
        <w:rPr>
          <w:rFonts w:ascii="Times New Roman" w:hAnsi="Times New Roman" w:cs="Times New Roman"/>
          <w:sz w:val="28"/>
          <w:szCs w:val="28"/>
        </w:rPr>
      </w:pPr>
    </w:p>
    <w:p w14:paraId="0086821B" w14:textId="77777777" w:rsidR="007E5469" w:rsidRDefault="007E5469" w:rsidP="001B170D">
      <w:pPr>
        <w:spacing w:line="360" w:lineRule="auto"/>
        <w:jc w:val="both"/>
        <w:rPr>
          <w:rFonts w:ascii="Times New Roman" w:hAnsi="Times New Roman" w:cs="Times New Roman"/>
          <w:sz w:val="28"/>
          <w:szCs w:val="28"/>
        </w:rPr>
      </w:pPr>
    </w:p>
    <w:p w14:paraId="6DDF5D32" w14:textId="77777777" w:rsidR="0062696F" w:rsidRDefault="0062696F" w:rsidP="001B170D">
      <w:pPr>
        <w:spacing w:line="360" w:lineRule="auto"/>
        <w:jc w:val="both"/>
        <w:rPr>
          <w:rFonts w:ascii="Times New Roman" w:hAnsi="Times New Roman" w:cs="Times New Roman"/>
          <w:sz w:val="28"/>
          <w:szCs w:val="28"/>
        </w:rPr>
      </w:pPr>
    </w:p>
    <w:p w14:paraId="0A19009B" w14:textId="77777777" w:rsidR="0062696F" w:rsidRPr="001B170D" w:rsidRDefault="0062696F" w:rsidP="001B170D">
      <w:pPr>
        <w:spacing w:line="360" w:lineRule="auto"/>
        <w:jc w:val="both"/>
        <w:rPr>
          <w:rFonts w:ascii="Times New Roman" w:hAnsi="Times New Roman" w:cs="Times New Roman"/>
          <w:sz w:val="28"/>
          <w:szCs w:val="28"/>
        </w:rPr>
      </w:pPr>
    </w:p>
    <w:p w14:paraId="22C3EFB2" w14:textId="77777777" w:rsidR="007E5469" w:rsidRPr="001B170D" w:rsidRDefault="007E5469" w:rsidP="001B170D">
      <w:pPr>
        <w:spacing w:line="360" w:lineRule="auto"/>
        <w:jc w:val="both"/>
        <w:rPr>
          <w:rFonts w:ascii="Times New Roman" w:hAnsi="Times New Roman" w:cs="Times New Roman"/>
          <w:sz w:val="28"/>
          <w:szCs w:val="28"/>
        </w:rPr>
      </w:pPr>
    </w:p>
    <w:p w14:paraId="5DCA519E" w14:textId="77777777" w:rsidR="007E5469" w:rsidRPr="001B170D" w:rsidRDefault="007E5469" w:rsidP="001B170D">
      <w:pPr>
        <w:spacing w:line="360" w:lineRule="auto"/>
        <w:jc w:val="both"/>
        <w:rPr>
          <w:rFonts w:ascii="Times New Roman" w:hAnsi="Times New Roman" w:cs="Times New Roman"/>
          <w:sz w:val="28"/>
          <w:szCs w:val="28"/>
        </w:rPr>
      </w:pPr>
    </w:p>
    <w:p w14:paraId="0DF6A1CC" w14:textId="77777777" w:rsidR="004A0204" w:rsidRPr="004A0204" w:rsidRDefault="004A0204" w:rsidP="001B170D">
      <w:pPr>
        <w:spacing w:line="360" w:lineRule="auto"/>
        <w:jc w:val="both"/>
        <w:rPr>
          <w:rFonts w:ascii="Times New Roman" w:hAnsi="Times New Roman" w:cs="Times New Roman"/>
          <w:sz w:val="28"/>
          <w:szCs w:val="28"/>
        </w:rPr>
      </w:pPr>
      <w:r w:rsidRPr="004A0204">
        <w:rPr>
          <w:rFonts w:ascii="Times New Roman" w:hAnsi="Times New Roman" w:cs="Times New Roman"/>
          <w:sz w:val="28"/>
          <w:szCs w:val="28"/>
        </w:rPr>
        <w:t xml:space="preserve">Au terme de cette étude multicentrique sur la maladie de Verneuil au Bénin et au Cameroun, plusieurs </w:t>
      </w:r>
      <w:commentRangeStart w:id="804"/>
      <w:r w:rsidRPr="004A0204">
        <w:rPr>
          <w:rFonts w:ascii="Times New Roman" w:hAnsi="Times New Roman" w:cs="Times New Roman"/>
          <w:sz w:val="28"/>
          <w:szCs w:val="28"/>
        </w:rPr>
        <w:t>recommandations</w:t>
      </w:r>
      <w:commentRangeEnd w:id="804"/>
      <w:r w:rsidR="00F81591">
        <w:rPr>
          <w:rStyle w:val="Marquedecommentaire"/>
        </w:rPr>
        <w:commentReference w:id="804"/>
      </w:r>
      <w:r w:rsidRPr="004A0204">
        <w:rPr>
          <w:rFonts w:ascii="Times New Roman" w:hAnsi="Times New Roman" w:cs="Times New Roman"/>
          <w:sz w:val="28"/>
          <w:szCs w:val="28"/>
        </w:rPr>
        <w:t xml:space="preserve"> peuvent être formulées aux différents niveaux d’intervention :</w:t>
      </w:r>
    </w:p>
    <w:p w14:paraId="49A9CC67" w14:textId="77777777" w:rsidR="004A0204" w:rsidRPr="004A0204" w:rsidRDefault="004A0204" w:rsidP="001B170D">
      <w:pPr>
        <w:spacing w:line="360" w:lineRule="auto"/>
        <w:jc w:val="both"/>
        <w:rPr>
          <w:rFonts w:ascii="Times New Roman" w:hAnsi="Times New Roman" w:cs="Times New Roman"/>
          <w:b/>
          <w:bCs/>
          <w:sz w:val="28"/>
          <w:szCs w:val="28"/>
        </w:rPr>
      </w:pPr>
      <w:r w:rsidRPr="004A0204">
        <w:rPr>
          <w:rFonts w:ascii="Times New Roman" w:hAnsi="Times New Roman" w:cs="Times New Roman"/>
          <w:b/>
          <w:bCs/>
          <w:sz w:val="28"/>
          <w:szCs w:val="28"/>
        </w:rPr>
        <w:t>1. À l’endroit des services de dermatologie et des structures hospitalières</w:t>
      </w:r>
    </w:p>
    <w:p w14:paraId="1213553A" w14:textId="3DD7E4FE" w:rsidR="004A0204" w:rsidRPr="00CB01A9" w:rsidRDefault="004A0204" w:rsidP="001B170D">
      <w:pPr>
        <w:numPr>
          <w:ilvl w:val="0"/>
          <w:numId w:val="35"/>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Améliorer la tenue des dossiers médicaux par un remplissage rigoureux et standardisé des registres de consultation, afin de faciliter les études rétrospectives</w:t>
      </w:r>
      <w:ins w:id="805" w:author="NANSSEU NJINGANG, Jobert Richie" w:date="2025-10-30T18:19:00Z" w16du:dateUtc="2025-10-30T16:19:00Z">
        <w:r w:rsidR="00F81591">
          <w:rPr>
            <w:rFonts w:ascii="Times New Roman" w:hAnsi="Times New Roman" w:cs="Times New Roman"/>
            <w:sz w:val="28"/>
            <w:szCs w:val="28"/>
          </w:rPr>
          <w:t> ;</w:t>
        </w:r>
      </w:ins>
      <w:del w:id="806" w:author="NANSSEU NJINGANG, Jobert Richie" w:date="2025-10-30T18:19:00Z" w16du:dateUtc="2025-10-30T16:19:00Z">
        <w:r w:rsidRPr="00CB01A9" w:rsidDel="00F81591">
          <w:rPr>
            <w:rFonts w:ascii="Times New Roman" w:hAnsi="Times New Roman" w:cs="Times New Roman"/>
            <w:sz w:val="28"/>
            <w:szCs w:val="28"/>
          </w:rPr>
          <w:delText>.</w:delText>
        </w:r>
      </w:del>
    </w:p>
    <w:p w14:paraId="0AB94254" w14:textId="5105A44B" w:rsidR="004A0204" w:rsidRPr="00CB01A9" w:rsidRDefault="004A0204" w:rsidP="001B170D">
      <w:pPr>
        <w:numPr>
          <w:ilvl w:val="0"/>
          <w:numId w:val="35"/>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Encourager la collecte systématique de</w:t>
      </w:r>
      <w:ins w:id="807" w:author="NANSSEU NJINGANG, Jobert Richie" w:date="2025-10-30T18:19:00Z" w16du:dateUtc="2025-10-30T16:19:00Z">
        <w:r w:rsidR="00E046D6">
          <w:rPr>
            <w:rFonts w:ascii="Times New Roman" w:hAnsi="Times New Roman" w:cs="Times New Roman"/>
            <w:sz w:val="28"/>
            <w:szCs w:val="28"/>
          </w:rPr>
          <w:t>s</w:t>
        </w:r>
      </w:ins>
      <w:r w:rsidRPr="00CB01A9">
        <w:rPr>
          <w:rFonts w:ascii="Times New Roman" w:hAnsi="Times New Roman" w:cs="Times New Roman"/>
          <w:sz w:val="28"/>
          <w:szCs w:val="28"/>
        </w:rPr>
        <w:t xml:space="preserve"> données épidémiologiques et cliniques (IMC, facteurs psychologiques) dans le dossier dermatologique.</w:t>
      </w:r>
    </w:p>
    <w:p w14:paraId="2344BA80" w14:textId="77777777" w:rsidR="004A0204" w:rsidRPr="004A0204" w:rsidRDefault="004A0204" w:rsidP="001B170D">
      <w:pPr>
        <w:spacing w:line="360" w:lineRule="auto"/>
        <w:jc w:val="both"/>
        <w:rPr>
          <w:rFonts w:ascii="Times New Roman" w:hAnsi="Times New Roman" w:cs="Times New Roman"/>
          <w:b/>
          <w:bCs/>
          <w:sz w:val="28"/>
          <w:szCs w:val="28"/>
        </w:rPr>
      </w:pPr>
      <w:r w:rsidRPr="004A0204">
        <w:rPr>
          <w:rFonts w:ascii="Times New Roman" w:hAnsi="Times New Roman" w:cs="Times New Roman"/>
          <w:b/>
          <w:bCs/>
          <w:sz w:val="28"/>
          <w:szCs w:val="28"/>
        </w:rPr>
        <w:t>2. À l’endroit des dermatologues et cliniciens</w:t>
      </w:r>
    </w:p>
    <w:p w14:paraId="1EB37E9F" w14:textId="5C3614FE" w:rsidR="004A0204" w:rsidRPr="00CB01A9" w:rsidRDefault="004A0204" w:rsidP="001B170D">
      <w:pPr>
        <w:numPr>
          <w:ilvl w:val="0"/>
          <w:numId w:val="36"/>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lastRenderedPageBreak/>
        <w:t>Promouvoir une harmonisation de la prise en charge thérapeutique selon les recommandations internationales adaptées aux réalités locales.</w:t>
      </w:r>
    </w:p>
    <w:p w14:paraId="670D4B83" w14:textId="09A0C65D" w:rsidR="004A0204" w:rsidRPr="00CB01A9" w:rsidRDefault="004A0204" w:rsidP="001B170D">
      <w:pPr>
        <w:numPr>
          <w:ilvl w:val="0"/>
          <w:numId w:val="36"/>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Encourager la formation continue sur la reconnaissance précoce et sur les approches multidisciplinaires intégrant la dimension psychologique et le suivi de la qualité de vie.</w:t>
      </w:r>
    </w:p>
    <w:p w14:paraId="0416D1CF" w14:textId="77777777" w:rsidR="004A0204" w:rsidRPr="00CB01A9" w:rsidRDefault="004A0204" w:rsidP="001B170D">
      <w:pPr>
        <w:numPr>
          <w:ilvl w:val="0"/>
          <w:numId w:val="36"/>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Initier des études prospectives multicentriques avec des échantillons plus larges pour mieux caractériser les formes cliniques, les facteurs de risque et l’évolution sous traitement.</w:t>
      </w:r>
    </w:p>
    <w:p w14:paraId="7A7BB748" w14:textId="1C0A9C9C" w:rsidR="004A0204" w:rsidRPr="004A0204" w:rsidRDefault="004A0204" w:rsidP="001B170D">
      <w:pPr>
        <w:numPr>
          <w:ilvl w:val="0"/>
          <w:numId w:val="36"/>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Renforcer la collaboration interdisciplinaire (dermatologie, chirurgie, psychologie) pour une prise en charge globale des patients</w:t>
      </w:r>
      <w:r w:rsidRPr="004A0204">
        <w:rPr>
          <w:rFonts w:ascii="Times New Roman" w:hAnsi="Times New Roman" w:cs="Times New Roman"/>
          <w:sz w:val="28"/>
          <w:szCs w:val="28"/>
        </w:rPr>
        <w:t>.</w:t>
      </w:r>
    </w:p>
    <w:p w14:paraId="77333120" w14:textId="77777777" w:rsidR="004A0204" w:rsidRPr="004A0204" w:rsidRDefault="004A0204" w:rsidP="001B170D">
      <w:pPr>
        <w:spacing w:line="360" w:lineRule="auto"/>
        <w:jc w:val="both"/>
        <w:rPr>
          <w:rFonts w:ascii="Times New Roman" w:hAnsi="Times New Roman" w:cs="Times New Roman"/>
          <w:b/>
          <w:bCs/>
          <w:sz w:val="28"/>
          <w:szCs w:val="28"/>
        </w:rPr>
      </w:pPr>
      <w:r w:rsidRPr="004A0204">
        <w:rPr>
          <w:rFonts w:ascii="Times New Roman" w:hAnsi="Times New Roman" w:cs="Times New Roman"/>
          <w:b/>
          <w:bCs/>
          <w:sz w:val="28"/>
          <w:szCs w:val="28"/>
        </w:rPr>
        <w:t>3. À l’endroit des autorités sanitaires et administratives</w:t>
      </w:r>
    </w:p>
    <w:p w14:paraId="26FE296A" w14:textId="77777777" w:rsidR="004A0204" w:rsidRPr="00CB01A9" w:rsidRDefault="004A0204" w:rsidP="001B170D">
      <w:pPr>
        <w:numPr>
          <w:ilvl w:val="0"/>
          <w:numId w:val="37"/>
        </w:numPr>
        <w:spacing w:line="360" w:lineRule="auto"/>
        <w:jc w:val="both"/>
        <w:rPr>
          <w:rFonts w:ascii="Times New Roman" w:hAnsi="Times New Roman" w:cs="Times New Roman"/>
          <w:sz w:val="28"/>
          <w:szCs w:val="28"/>
        </w:rPr>
      </w:pPr>
      <w:commentRangeStart w:id="808"/>
      <w:r w:rsidRPr="004A0204">
        <w:rPr>
          <w:rFonts w:ascii="Times New Roman" w:hAnsi="Times New Roman" w:cs="Times New Roman"/>
          <w:sz w:val="28"/>
          <w:szCs w:val="28"/>
        </w:rPr>
        <w:t xml:space="preserve">Intégrer </w:t>
      </w:r>
      <w:r w:rsidRPr="00CB01A9">
        <w:rPr>
          <w:rFonts w:ascii="Times New Roman" w:hAnsi="Times New Roman" w:cs="Times New Roman"/>
          <w:sz w:val="28"/>
          <w:szCs w:val="28"/>
        </w:rPr>
        <w:t>la dimension psychosociale de la maladie dans les programmes de santé publique</w:t>
      </w:r>
      <w:del w:id="809" w:author="NANSSEU NJINGANG, Jobert Richie" w:date="2025-10-30T18:21:00Z" w16du:dateUtc="2025-10-30T16:21:00Z">
        <w:r w:rsidRPr="00CB01A9" w:rsidDel="00E046D6">
          <w:rPr>
            <w:rFonts w:ascii="Times New Roman" w:hAnsi="Times New Roman" w:cs="Times New Roman"/>
            <w:sz w:val="28"/>
            <w:szCs w:val="28"/>
          </w:rPr>
          <w:delText>,</w:delText>
        </w:r>
      </w:del>
      <w:r w:rsidRPr="00CB01A9">
        <w:rPr>
          <w:rFonts w:ascii="Times New Roman" w:hAnsi="Times New Roman" w:cs="Times New Roman"/>
          <w:sz w:val="28"/>
          <w:szCs w:val="28"/>
        </w:rPr>
        <w:t xml:space="preserve"> en favorisant la présence de psychologues dans les services de dermatologie.</w:t>
      </w:r>
      <w:commentRangeEnd w:id="808"/>
      <w:r w:rsidR="00E046D6">
        <w:rPr>
          <w:rStyle w:val="Marquedecommentaire"/>
        </w:rPr>
        <w:commentReference w:id="808"/>
      </w:r>
    </w:p>
    <w:p w14:paraId="7F879E43" w14:textId="77777777" w:rsidR="004A0204" w:rsidRPr="004A0204" w:rsidRDefault="004A0204" w:rsidP="001B170D">
      <w:pPr>
        <w:numPr>
          <w:ilvl w:val="0"/>
          <w:numId w:val="37"/>
        </w:numPr>
        <w:spacing w:line="360" w:lineRule="auto"/>
        <w:jc w:val="both"/>
        <w:rPr>
          <w:rFonts w:ascii="Times New Roman" w:hAnsi="Times New Roman" w:cs="Times New Roman"/>
          <w:sz w:val="28"/>
          <w:szCs w:val="28"/>
        </w:rPr>
      </w:pPr>
      <w:commentRangeStart w:id="810"/>
      <w:r w:rsidRPr="00CB01A9">
        <w:rPr>
          <w:rFonts w:ascii="Times New Roman" w:hAnsi="Times New Roman" w:cs="Times New Roman"/>
          <w:sz w:val="28"/>
          <w:szCs w:val="28"/>
        </w:rPr>
        <w:t>Encourager la recherche locale en dermatologie par des financements ciblés et des partenariats</w:t>
      </w:r>
      <w:r w:rsidRPr="004A0204">
        <w:rPr>
          <w:rFonts w:ascii="Times New Roman" w:hAnsi="Times New Roman" w:cs="Times New Roman"/>
          <w:sz w:val="28"/>
          <w:szCs w:val="28"/>
        </w:rPr>
        <w:t xml:space="preserve"> avec les universités et les institutions internationales.</w:t>
      </w:r>
      <w:commentRangeEnd w:id="810"/>
      <w:r w:rsidR="00E046D6">
        <w:rPr>
          <w:rStyle w:val="Marquedecommentaire"/>
        </w:rPr>
        <w:commentReference w:id="810"/>
      </w:r>
    </w:p>
    <w:p w14:paraId="10CF6E56" w14:textId="531258B0" w:rsidR="004A0204" w:rsidRPr="004A0204" w:rsidRDefault="004A0204" w:rsidP="001B170D">
      <w:pPr>
        <w:spacing w:line="360" w:lineRule="auto"/>
        <w:jc w:val="both"/>
        <w:rPr>
          <w:rFonts w:ascii="Times New Roman" w:hAnsi="Times New Roman" w:cs="Times New Roman"/>
          <w:b/>
          <w:bCs/>
          <w:sz w:val="28"/>
          <w:szCs w:val="28"/>
        </w:rPr>
      </w:pPr>
      <w:r w:rsidRPr="004A0204">
        <w:rPr>
          <w:rFonts w:ascii="Times New Roman" w:hAnsi="Times New Roman" w:cs="Times New Roman"/>
          <w:b/>
          <w:bCs/>
          <w:sz w:val="28"/>
          <w:szCs w:val="28"/>
        </w:rPr>
        <w:t xml:space="preserve">4. </w:t>
      </w:r>
      <w:del w:id="811" w:author="NANSSEU NJINGANG, Jobert Richie" w:date="2025-10-30T18:24:00Z" w16du:dateUtc="2025-10-30T16:24:00Z">
        <w:r w:rsidRPr="004A0204" w:rsidDel="00E046D6">
          <w:rPr>
            <w:rFonts w:ascii="Times New Roman" w:hAnsi="Times New Roman" w:cs="Times New Roman"/>
            <w:b/>
            <w:bCs/>
            <w:sz w:val="28"/>
            <w:szCs w:val="28"/>
          </w:rPr>
          <w:delText>Suggestions générales</w:delText>
        </w:r>
      </w:del>
      <w:ins w:id="812" w:author="NANSSEU NJINGANG, Jobert Richie" w:date="2025-10-30T18:24:00Z" w16du:dateUtc="2025-10-30T16:24:00Z">
        <w:r w:rsidR="00E046D6">
          <w:rPr>
            <w:rFonts w:ascii="Times New Roman" w:hAnsi="Times New Roman" w:cs="Times New Roman"/>
            <w:b/>
            <w:bCs/>
            <w:sz w:val="28"/>
            <w:szCs w:val="28"/>
          </w:rPr>
          <w:t>A la population générale</w:t>
        </w:r>
      </w:ins>
    </w:p>
    <w:p w14:paraId="00C88A06" w14:textId="77777777" w:rsidR="004A0204" w:rsidRPr="00CB01A9" w:rsidRDefault="004A0204" w:rsidP="001B170D">
      <w:pPr>
        <w:numPr>
          <w:ilvl w:val="0"/>
          <w:numId w:val="38"/>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Sensibiliser la population sur la maladie de Verneuil afin de réduire le retard diagnostique et la stigmatisation.</w:t>
      </w:r>
    </w:p>
    <w:p w14:paraId="2863C52C" w14:textId="77777777" w:rsidR="004A0204" w:rsidRPr="00CB01A9" w:rsidRDefault="004A0204" w:rsidP="001B170D">
      <w:pPr>
        <w:numPr>
          <w:ilvl w:val="0"/>
          <w:numId w:val="38"/>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Promouvoir des campagnes d’éducation sanitaire axées sur les facteurs modifiables (contrôle du poids, hygiène, gestion du stress, arrêt du tabac).</w:t>
      </w:r>
    </w:p>
    <w:p w14:paraId="168FFD48" w14:textId="77777777" w:rsidR="004A0204" w:rsidRPr="00CB01A9" w:rsidRDefault="004A0204" w:rsidP="001B170D">
      <w:pPr>
        <w:numPr>
          <w:ilvl w:val="0"/>
          <w:numId w:val="38"/>
        </w:numPr>
        <w:spacing w:line="360" w:lineRule="auto"/>
        <w:jc w:val="both"/>
        <w:rPr>
          <w:rFonts w:ascii="Times New Roman" w:hAnsi="Times New Roman" w:cs="Times New Roman"/>
          <w:sz w:val="28"/>
          <w:szCs w:val="28"/>
        </w:rPr>
      </w:pPr>
      <w:r w:rsidRPr="00CB01A9">
        <w:rPr>
          <w:rFonts w:ascii="Times New Roman" w:hAnsi="Times New Roman" w:cs="Times New Roman"/>
          <w:sz w:val="28"/>
          <w:szCs w:val="28"/>
        </w:rPr>
        <w:t>Favoriser la création de groupes de soutien pour les patients afin de partager leurs expériences et améliorer leur adhésion au traitement.</w:t>
      </w:r>
    </w:p>
    <w:p w14:paraId="7A481204" w14:textId="77777777" w:rsidR="004A0204" w:rsidRPr="001B170D" w:rsidRDefault="004A0204" w:rsidP="001B170D">
      <w:pPr>
        <w:spacing w:line="360" w:lineRule="auto"/>
        <w:jc w:val="both"/>
        <w:rPr>
          <w:rFonts w:ascii="Times New Roman" w:hAnsi="Times New Roman" w:cs="Times New Roman"/>
          <w:sz w:val="28"/>
          <w:szCs w:val="28"/>
        </w:rPr>
      </w:pPr>
    </w:p>
    <w:p w14:paraId="645C7DA1" w14:textId="77777777" w:rsidR="009C15EB" w:rsidRPr="001B170D" w:rsidRDefault="009C15EB" w:rsidP="001B170D">
      <w:pPr>
        <w:spacing w:line="360" w:lineRule="auto"/>
        <w:jc w:val="both"/>
        <w:rPr>
          <w:rFonts w:ascii="Times New Roman" w:hAnsi="Times New Roman" w:cs="Times New Roman"/>
          <w:sz w:val="28"/>
          <w:szCs w:val="28"/>
        </w:rPr>
      </w:pPr>
    </w:p>
    <w:p w14:paraId="4FA4BB7E" w14:textId="77777777" w:rsidR="009C15EB" w:rsidRPr="001B170D" w:rsidRDefault="009C15EB" w:rsidP="001B170D">
      <w:pPr>
        <w:spacing w:line="360" w:lineRule="auto"/>
        <w:jc w:val="both"/>
        <w:rPr>
          <w:rFonts w:ascii="Times New Roman" w:hAnsi="Times New Roman" w:cs="Times New Roman"/>
          <w:sz w:val="28"/>
          <w:szCs w:val="28"/>
        </w:rPr>
      </w:pPr>
    </w:p>
    <w:p w14:paraId="115DBBF3" w14:textId="77777777" w:rsidR="009C15EB" w:rsidRPr="001B170D" w:rsidRDefault="009C15EB" w:rsidP="001B170D">
      <w:pPr>
        <w:spacing w:line="360" w:lineRule="auto"/>
        <w:jc w:val="both"/>
        <w:rPr>
          <w:rFonts w:ascii="Times New Roman" w:hAnsi="Times New Roman" w:cs="Times New Roman"/>
          <w:sz w:val="28"/>
          <w:szCs w:val="28"/>
        </w:rPr>
      </w:pPr>
    </w:p>
    <w:p w14:paraId="7491C84F" w14:textId="77777777" w:rsidR="009C15EB" w:rsidRPr="001B170D" w:rsidRDefault="009C15EB" w:rsidP="001B170D">
      <w:pPr>
        <w:spacing w:line="360" w:lineRule="auto"/>
        <w:jc w:val="both"/>
        <w:rPr>
          <w:rFonts w:ascii="Times New Roman" w:hAnsi="Times New Roman" w:cs="Times New Roman"/>
          <w:sz w:val="28"/>
          <w:szCs w:val="28"/>
        </w:rPr>
      </w:pPr>
    </w:p>
    <w:p w14:paraId="2A78DC23" w14:textId="77777777" w:rsidR="009C15EB" w:rsidRPr="001B170D" w:rsidRDefault="009C15EB" w:rsidP="001B170D">
      <w:pPr>
        <w:spacing w:line="360" w:lineRule="auto"/>
        <w:jc w:val="both"/>
        <w:rPr>
          <w:rFonts w:ascii="Times New Roman" w:hAnsi="Times New Roman" w:cs="Times New Roman"/>
          <w:sz w:val="28"/>
          <w:szCs w:val="28"/>
        </w:rPr>
      </w:pPr>
    </w:p>
    <w:p w14:paraId="46733CE1" w14:textId="77777777" w:rsidR="009C15EB" w:rsidRPr="001B170D" w:rsidRDefault="009C15EB" w:rsidP="001B170D">
      <w:pPr>
        <w:spacing w:line="360" w:lineRule="auto"/>
        <w:jc w:val="both"/>
        <w:rPr>
          <w:rFonts w:ascii="Times New Roman" w:hAnsi="Times New Roman" w:cs="Times New Roman"/>
          <w:sz w:val="28"/>
          <w:szCs w:val="28"/>
        </w:rPr>
      </w:pPr>
    </w:p>
    <w:p w14:paraId="30414156" w14:textId="77777777" w:rsidR="009C15EB" w:rsidRPr="001B170D" w:rsidRDefault="009C15EB" w:rsidP="001B170D">
      <w:pPr>
        <w:spacing w:line="360" w:lineRule="auto"/>
        <w:jc w:val="both"/>
        <w:rPr>
          <w:rFonts w:ascii="Times New Roman" w:hAnsi="Times New Roman" w:cs="Times New Roman"/>
          <w:sz w:val="28"/>
          <w:szCs w:val="28"/>
        </w:rPr>
      </w:pPr>
    </w:p>
    <w:p w14:paraId="242AF7C8" w14:textId="77777777" w:rsidR="009C15EB" w:rsidRPr="001B170D" w:rsidRDefault="009C15EB" w:rsidP="001B170D">
      <w:pPr>
        <w:spacing w:line="360" w:lineRule="auto"/>
        <w:jc w:val="both"/>
        <w:rPr>
          <w:rFonts w:ascii="Times New Roman" w:hAnsi="Times New Roman" w:cs="Times New Roman"/>
          <w:sz w:val="28"/>
          <w:szCs w:val="28"/>
        </w:rPr>
      </w:pPr>
    </w:p>
    <w:p w14:paraId="12D209AA" w14:textId="77777777" w:rsidR="009C15EB" w:rsidRPr="001B170D" w:rsidRDefault="009C15EB" w:rsidP="001B170D">
      <w:pPr>
        <w:spacing w:line="360" w:lineRule="auto"/>
        <w:jc w:val="both"/>
        <w:rPr>
          <w:rFonts w:ascii="Times New Roman" w:hAnsi="Times New Roman" w:cs="Times New Roman"/>
          <w:sz w:val="28"/>
          <w:szCs w:val="28"/>
        </w:rPr>
      </w:pPr>
    </w:p>
    <w:p w14:paraId="129EAB0D" w14:textId="77777777" w:rsidR="009C15EB" w:rsidRPr="001B170D" w:rsidRDefault="009C15EB" w:rsidP="001B170D">
      <w:pPr>
        <w:spacing w:line="360" w:lineRule="auto"/>
        <w:jc w:val="both"/>
        <w:rPr>
          <w:rFonts w:ascii="Times New Roman" w:hAnsi="Times New Roman" w:cs="Times New Roman"/>
          <w:sz w:val="28"/>
          <w:szCs w:val="28"/>
        </w:rPr>
      </w:pPr>
    </w:p>
    <w:p w14:paraId="16DC5C75" w14:textId="77777777" w:rsidR="009C15EB" w:rsidRPr="001B170D" w:rsidRDefault="009C15EB" w:rsidP="001B170D">
      <w:pPr>
        <w:spacing w:line="360" w:lineRule="auto"/>
        <w:jc w:val="both"/>
        <w:rPr>
          <w:rFonts w:ascii="Times New Roman" w:hAnsi="Times New Roman" w:cs="Times New Roman"/>
          <w:sz w:val="28"/>
          <w:szCs w:val="28"/>
        </w:rPr>
      </w:pPr>
    </w:p>
    <w:p w14:paraId="02A12AEF" w14:textId="77777777" w:rsidR="009C15EB" w:rsidRPr="001B170D" w:rsidRDefault="009C15EB" w:rsidP="001B170D">
      <w:pPr>
        <w:spacing w:line="360" w:lineRule="auto"/>
        <w:jc w:val="both"/>
        <w:rPr>
          <w:rFonts w:ascii="Times New Roman" w:hAnsi="Times New Roman" w:cs="Times New Roman"/>
          <w:sz w:val="28"/>
          <w:szCs w:val="28"/>
        </w:rPr>
      </w:pPr>
    </w:p>
    <w:p w14:paraId="5893955F" w14:textId="77777777" w:rsidR="009C15EB" w:rsidRPr="001B170D" w:rsidRDefault="009C15EB" w:rsidP="001B170D">
      <w:pPr>
        <w:spacing w:line="360" w:lineRule="auto"/>
        <w:jc w:val="both"/>
        <w:rPr>
          <w:rFonts w:ascii="Times New Roman" w:hAnsi="Times New Roman" w:cs="Times New Roman"/>
          <w:sz w:val="28"/>
          <w:szCs w:val="28"/>
        </w:rPr>
      </w:pPr>
    </w:p>
    <w:p w14:paraId="50F1E47D" w14:textId="77777777" w:rsidR="009C15EB" w:rsidRDefault="009C15EB" w:rsidP="001B170D">
      <w:pPr>
        <w:spacing w:line="360" w:lineRule="auto"/>
        <w:jc w:val="both"/>
        <w:rPr>
          <w:rFonts w:ascii="Times New Roman" w:hAnsi="Times New Roman" w:cs="Times New Roman"/>
          <w:sz w:val="28"/>
          <w:szCs w:val="28"/>
        </w:rPr>
      </w:pPr>
    </w:p>
    <w:p w14:paraId="323A44D6" w14:textId="77777777" w:rsidR="0062696F" w:rsidRPr="001B170D" w:rsidRDefault="0062696F" w:rsidP="001B170D">
      <w:pPr>
        <w:spacing w:line="360" w:lineRule="auto"/>
        <w:jc w:val="both"/>
        <w:rPr>
          <w:rFonts w:ascii="Times New Roman" w:hAnsi="Times New Roman" w:cs="Times New Roman"/>
          <w:sz w:val="28"/>
          <w:szCs w:val="28"/>
        </w:rPr>
      </w:pPr>
    </w:p>
    <w:p w14:paraId="123033B2" w14:textId="77777777" w:rsidR="009C15EB" w:rsidRDefault="009C15EB" w:rsidP="001B170D">
      <w:pPr>
        <w:spacing w:line="360" w:lineRule="auto"/>
        <w:jc w:val="both"/>
        <w:rPr>
          <w:rFonts w:ascii="Times New Roman" w:hAnsi="Times New Roman" w:cs="Times New Roman"/>
          <w:sz w:val="28"/>
          <w:szCs w:val="28"/>
        </w:rPr>
      </w:pPr>
    </w:p>
    <w:p w14:paraId="6CBB53F2" w14:textId="77777777" w:rsidR="006965CD" w:rsidRDefault="006965CD" w:rsidP="001B170D">
      <w:pPr>
        <w:spacing w:line="360" w:lineRule="auto"/>
        <w:jc w:val="both"/>
        <w:rPr>
          <w:rFonts w:ascii="Times New Roman" w:hAnsi="Times New Roman" w:cs="Times New Roman"/>
          <w:sz w:val="28"/>
          <w:szCs w:val="28"/>
        </w:rPr>
      </w:pPr>
    </w:p>
    <w:p w14:paraId="6402B44D" w14:textId="77777777" w:rsidR="006965CD" w:rsidRPr="001B170D" w:rsidRDefault="006965CD" w:rsidP="001B170D">
      <w:pPr>
        <w:spacing w:line="360" w:lineRule="auto"/>
        <w:jc w:val="both"/>
        <w:rPr>
          <w:rFonts w:ascii="Times New Roman" w:hAnsi="Times New Roman" w:cs="Times New Roman"/>
          <w:sz w:val="28"/>
          <w:szCs w:val="28"/>
        </w:rPr>
      </w:pPr>
    </w:p>
    <w:p w14:paraId="1BB71E36" w14:textId="14A23B98" w:rsidR="009C15EB" w:rsidRPr="001B170D" w:rsidRDefault="009C15EB" w:rsidP="001B170D">
      <w:pPr>
        <w:spacing w:line="360" w:lineRule="auto"/>
        <w:jc w:val="both"/>
        <w:rPr>
          <w:rFonts w:ascii="Times New Roman" w:hAnsi="Times New Roman" w:cs="Times New Roman"/>
          <w:sz w:val="28"/>
          <w:szCs w:val="28"/>
        </w:rPr>
      </w:pPr>
    </w:p>
    <w:p w14:paraId="5CC5D3E8" w14:textId="5B0F5BA0" w:rsidR="009C15EB" w:rsidRPr="001B170D" w:rsidRDefault="009C15EB" w:rsidP="001B170D">
      <w:pPr>
        <w:spacing w:line="360" w:lineRule="auto"/>
        <w:jc w:val="both"/>
        <w:rPr>
          <w:rFonts w:ascii="Times New Roman" w:hAnsi="Times New Roman" w:cs="Times New Roman"/>
          <w:sz w:val="28"/>
          <w:szCs w:val="28"/>
        </w:rPr>
      </w:pPr>
    </w:p>
    <w:p w14:paraId="59A6914C" w14:textId="2ED4EB32" w:rsidR="009C15EB" w:rsidRPr="001B170D" w:rsidRDefault="0083267E"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49D3BFC9" wp14:editId="12F3B4FF">
                <wp:simplePos x="0" y="0"/>
                <wp:positionH relativeFrom="column">
                  <wp:posOffset>-74267</wp:posOffset>
                </wp:positionH>
                <wp:positionV relativeFrom="paragraph">
                  <wp:posOffset>306705</wp:posOffset>
                </wp:positionV>
                <wp:extent cx="5814060" cy="1456340"/>
                <wp:effectExtent l="57150" t="57150" r="53340" b="48895"/>
                <wp:wrapNone/>
                <wp:docPr id="1340114245" name="Rectangle : coins arrondis 13"/>
                <wp:cNvGraphicFramePr/>
                <a:graphic xmlns:a="http://schemas.openxmlformats.org/drawingml/2006/main">
                  <a:graphicData uri="http://schemas.microsoft.com/office/word/2010/wordprocessingShape">
                    <wps:wsp>
                      <wps:cNvSpPr/>
                      <wps:spPr>
                        <a:xfrm>
                          <a:off x="0" y="0"/>
                          <a:ext cx="5814060" cy="1456340"/>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48F2B1C1" w14:textId="35B05E1F" w:rsidR="009C15EB" w:rsidRPr="00120AD3" w:rsidRDefault="009C15EB" w:rsidP="009C15EB">
                            <w:pPr>
                              <w:pStyle w:val="Titre1"/>
                              <w:jc w:val="center"/>
                              <w:rPr>
                                <w:rFonts w:ascii="Times New Roman" w:hAnsi="Times New Roman" w:cs="Times New Roman"/>
                                <w:color w:val="FFFFFF" w:themeColor="background1"/>
                                <w:sz w:val="72"/>
                                <w:szCs w:val="72"/>
                              </w:rPr>
                            </w:pPr>
                            <w:bookmarkStart w:id="813" w:name="_Toc212580058"/>
                            <w:r>
                              <w:rPr>
                                <w:rFonts w:ascii="Times New Roman" w:hAnsi="Times New Roman" w:cs="Times New Roman"/>
                                <w:color w:val="FFFFFF" w:themeColor="background1"/>
                                <w:sz w:val="72"/>
                                <w:szCs w:val="72"/>
                              </w:rPr>
                              <w:t>REFERENCES</w:t>
                            </w:r>
                            <w:bookmarkEnd w:id="813"/>
                            <w:r>
                              <w:rPr>
                                <w:rFonts w:ascii="Times New Roman" w:hAnsi="Times New Roman" w:cs="Times New Roman"/>
                                <w:color w:val="FFFFFF" w:themeColor="background1"/>
                                <w:sz w:val="72"/>
                                <w:szCs w:val="7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3BFC9" id="_x0000_s1045" style="position:absolute;left:0;text-align:left;margin-left:-5.85pt;margin-top:24.15pt;width:457.8pt;height:11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" fillcolor="#ed7d31 [3205]" strokecolor="#1f3763 [1604]" strokeweight="1pt">
                <v:stroke joinstyle="miter"/>
                <v:textbox>
                  <w:txbxContent>
                    <w:p w14:paraId="48F2B1C1" w14:textId="35B05E1F" w:rsidR="009C15EB" w:rsidRPr="00120AD3" w:rsidRDefault="009C15EB" w:rsidP="009C15EB">
                      <w:pPr>
                        <w:pStyle w:val="Titre1"/>
                        <w:jc w:val="center"/>
                        <w:rPr>
                          <w:rFonts w:ascii="Times New Roman" w:hAnsi="Times New Roman" w:cs="Times New Roman"/>
                          <w:color w:val="FFFFFF" w:themeColor="background1"/>
                          <w:sz w:val="72"/>
                          <w:szCs w:val="72"/>
                        </w:rPr>
                      </w:pPr>
                      <w:bookmarkStart w:id="99" w:name="_Toc212580058"/>
                      <w:r>
                        <w:rPr>
                          <w:rFonts w:ascii="Times New Roman" w:hAnsi="Times New Roman" w:cs="Times New Roman"/>
                          <w:color w:val="FFFFFF" w:themeColor="background1"/>
                          <w:sz w:val="72"/>
                          <w:szCs w:val="72"/>
                        </w:rPr>
                        <w:t>REFERENCES</w:t>
                      </w:r>
                      <w:bookmarkEnd w:id="99"/>
                      <w:r>
                        <w:rPr>
                          <w:rFonts w:ascii="Times New Roman" w:hAnsi="Times New Roman" w:cs="Times New Roman"/>
                          <w:color w:val="FFFFFF" w:themeColor="background1"/>
                          <w:sz w:val="72"/>
                          <w:szCs w:val="72"/>
                        </w:rPr>
                        <w:t xml:space="preserve"> </w:t>
                      </w:r>
                    </w:p>
                  </w:txbxContent>
                </v:textbox>
              </v:roundrect>
            </w:pict>
          </mc:Fallback>
        </mc:AlternateContent>
      </w:r>
    </w:p>
    <w:p w14:paraId="1B7BA644" w14:textId="19685600" w:rsidR="009C15EB" w:rsidRPr="001B170D" w:rsidRDefault="009C15EB" w:rsidP="001B170D">
      <w:pPr>
        <w:spacing w:line="360" w:lineRule="auto"/>
        <w:jc w:val="both"/>
        <w:rPr>
          <w:rFonts w:ascii="Times New Roman" w:hAnsi="Times New Roman" w:cs="Times New Roman"/>
          <w:sz w:val="28"/>
          <w:szCs w:val="28"/>
        </w:rPr>
      </w:pPr>
    </w:p>
    <w:p w14:paraId="02AC384F" w14:textId="77777777" w:rsidR="009C15EB" w:rsidRPr="001B170D" w:rsidRDefault="009C15EB" w:rsidP="001B170D">
      <w:pPr>
        <w:spacing w:line="360" w:lineRule="auto"/>
        <w:jc w:val="both"/>
        <w:rPr>
          <w:rFonts w:ascii="Times New Roman" w:hAnsi="Times New Roman" w:cs="Times New Roman"/>
          <w:sz w:val="28"/>
          <w:szCs w:val="28"/>
        </w:rPr>
      </w:pPr>
    </w:p>
    <w:p w14:paraId="6ED04D43" w14:textId="77777777" w:rsidR="009C15EB" w:rsidRPr="001B170D" w:rsidRDefault="009C15EB" w:rsidP="001B170D">
      <w:pPr>
        <w:spacing w:line="360" w:lineRule="auto"/>
        <w:jc w:val="both"/>
        <w:rPr>
          <w:rFonts w:ascii="Times New Roman" w:hAnsi="Times New Roman" w:cs="Times New Roman"/>
          <w:sz w:val="28"/>
          <w:szCs w:val="28"/>
        </w:rPr>
      </w:pPr>
    </w:p>
    <w:p w14:paraId="77CB4BB1" w14:textId="77777777" w:rsidR="009C15EB" w:rsidRPr="001B170D" w:rsidRDefault="009C15EB" w:rsidP="001B170D">
      <w:pPr>
        <w:spacing w:line="360" w:lineRule="auto"/>
        <w:jc w:val="both"/>
        <w:rPr>
          <w:rFonts w:ascii="Times New Roman" w:hAnsi="Times New Roman" w:cs="Times New Roman"/>
          <w:sz w:val="28"/>
          <w:szCs w:val="28"/>
        </w:rPr>
      </w:pPr>
    </w:p>
    <w:p w14:paraId="60D5EB6A" w14:textId="77777777" w:rsidR="009C15EB" w:rsidRDefault="009C15EB" w:rsidP="001B170D">
      <w:pPr>
        <w:spacing w:line="360" w:lineRule="auto"/>
        <w:jc w:val="both"/>
        <w:rPr>
          <w:rFonts w:ascii="Times New Roman" w:hAnsi="Times New Roman" w:cs="Times New Roman"/>
          <w:sz w:val="28"/>
          <w:szCs w:val="28"/>
        </w:rPr>
      </w:pPr>
    </w:p>
    <w:p w14:paraId="39451426" w14:textId="77777777" w:rsidR="00D92CD5" w:rsidRDefault="00D92CD5" w:rsidP="001B170D">
      <w:pPr>
        <w:spacing w:line="360" w:lineRule="auto"/>
        <w:jc w:val="both"/>
        <w:rPr>
          <w:rFonts w:ascii="Times New Roman" w:hAnsi="Times New Roman" w:cs="Times New Roman"/>
          <w:sz w:val="28"/>
          <w:szCs w:val="28"/>
        </w:rPr>
      </w:pPr>
    </w:p>
    <w:p w14:paraId="125717B5" w14:textId="77777777" w:rsidR="00D92CD5" w:rsidRDefault="00D92CD5" w:rsidP="001B170D">
      <w:pPr>
        <w:spacing w:line="360" w:lineRule="auto"/>
        <w:jc w:val="both"/>
        <w:rPr>
          <w:rFonts w:ascii="Times New Roman" w:hAnsi="Times New Roman" w:cs="Times New Roman"/>
          <w:sz w:val="28"/>
          <w:szCs w:val="28"/>
        </w:rPr>
      </w:pPr>
    </w:p>
    <w:p w14:paraId="3C3E6A7D" w14:textId="77777777" w:rsidR="00D92CD5" w:rsidRPr="001B170D" w:rsidRDefault="00D92CD5" w:rsidP="001B170D">
      <w:pPr>
        <w:spacing w:line="360" w:lineRule="auto"/>
        <w:jc w:val="both"/>
        <w:rPr>
          <w:rFonts w:ascii="Times New Roman" w:hAnsi="Times New Roman" w:cs="Times New Roman"/>
          <w:sz w:val="28"/>
          <w:szCs w:val="28"/>
        </w:rPr>
      </w:pPr>
    </w:p>
    <w:p w14:paraId="047F5276" w14:textId="77777777" w:rsidR="009C15EB" w:rsidRPr="001B170D" w:rsidRDefault="009C15EB" w:rsidP="001B170D">
      <w:pPr>
        <w:spacing w:line="360" w:lineRule="auto"/>
        <w:jc w:val="both"/>
        <w:rPr>
          <w:rFonts w:ascii="Times New Roman" w:hAnsi="Times New Roman" w:cs="Times New Roman"/>
          <w:sz w:val="28"/>
          <w:szCs w:val="28"/>
        </w:rPr>
      </w:pPr>
    </w:p>
    <w:p w14:paraId="2657BC32" w14:textId="77777777" w:rsidR="009C15EB" w:rsidRPr="001B170D" w:rsidRDefault="009C15EB" w:rsidP="001B170D">
      <w:pPr>
        <w:spacing w:line="360" w:lineRule="auto"/>
        <w:jc w:val="both"/>
        <w:rPr>
          <w:rFonts w:ascii="Times New Roman" w:hAnsi="Times New Roman" w:cs="Times New Roman"/>
          <w:sz w:val="28"/>
          <w:szCs w:val="28"/>
        </w:rPr>
      </w:pPr>
    </w:p>
    <w:p w14:paraId="69922765" w14:textId="77777777" w:rsidR="009C15EB" w:rsidRPr="001B170D" w:rsidRDefault="009C15EB" w:rsidP="001B170D">
      <w:pPr>
        <w:spacing w:line="360" w:lineRule="auto"/>
        <w:jc w:val="both"/>
        <w:rPr>
          <w:rFonts w:ascii="Times New Roman" w:hAnsi="Times New Roman" w:cs="Times New Roman"/>
          <w:sz w:val="28"/>
          <w:szCs w:val="28"/>
        </w:rPr>
      </w:pPr>
    </w:p>
    <w:p w14:paraId="5644B9FF" w14:textId="4E9D08D2" w:rsidR="00965F4E" w:rsidRDefault="00E90D51" w:rsidP="001B170D">
      <w:pPr>
        <w:pStyle w:val="Titre1"/>
        <w:spacing w:line="360" w:lineRule="auto"/>
        <w:jc w:val="both"/>
        <w:rPr>
          <w:ins w:id="814" w:author="NANSSEU NJINGANG, Jobert Richie" w:date="2025-10-30T20:12:00Z" w16du:dateUtc="2025-10-30T18:12:00Z"/>
          <w:rFonts w:ascii="Times New Roman" w:hAnsi="Times New Roman" w:cs="Times New Roman"/>
          <w:sz w:val="28"/>
          <w:szCs w:val="28"/>
        </w:rPr>
      </w:pPr>
      <w:ins w:id="815" w:author="NANSSEU NJINGANG, Jobert Richie" w:date="2025-10-30T20:11:00Z" w16du:dateUtc="2025-10-30T18:11:00Z">
        <w:r>
          <w:rPr>
            <w:rFonts w:ascii="Times New Roman" w:hAnsi="Times New Roman" w:cs="Times New Roman"/>
            <w:sz w:val="28"/>
            <w:szCs w:val="28"/>
          </w:rPr>
          <w:t>VERIFIE BIEN TES REFS</w:t>
        </w:r>
      </w:ins>
    </w:p>
    <w:p w14:paraId="674CAA34" w14:textId="3C6E473D" w:rsidR="00E90D51" w:rsidRPr="00E90D51" w:rsidRDefault="00E90D51" w:rsidP="00E90D51">
      <w:pPr>
        <w:rPr>
          <w:rPrChange w:id="816" w:author="NANSSEU NJINGANG, Jobert Richie" w:date="2025-10-30T20:12:00Z" w16du:dateUtc="2025-10-30T18:12:00Z">
            <w:rPr>
              <w:rFonts w:ascii="Times New Roman" w:hAnsi="Times New Roman" w:cs="Times New Roman"/>
              <w:sz w:val="28"/>
              <w:szCs w:val="28"/>
            </w:rPr>
          </w:rPrChange>
        </w:rPr>
        <w:pPrChange w:id="817" w:author="NANSSEU NJINGANG, Jobert Richie" w:date="2025-10-30T20:12:00Z" w16du:dateUtc="2025-10-30T18:12:00Z">
          <w:pPr>
            <w:pStyle w:val="Titre1"/>
            <w:spacing w:line="360" w:lineRule="auto"/>
            <w:jc w:val="both"/>
          </w:pPr>
        </w:pPrChange>
      </w:pPr>
      <w:ins w:id="818" w:author="NANSSEU NJINGANG, Jobert Richie" w:date="2025-10-30T20:12:00Z" w16du:dateUtc="2025-10-30T18:12:00Z">
        <w:r>
          <w:t>Je vois des refs en anglais avec des mois en français</w:t>
        </w:r>
      </w:ins>
    </w:p>
    <w:p w14:paraId="70BFD58A" w14:textId="77777777" w:rsidR="006965CD" w:rsidRDefault="006965CD" w:rsidP="006965CD"/>
    <w:p w14:paraId="08BB5FF9" w14:textId="77777777" w:rsidR="006965CD" w:rsidRPr="006965CD" w:rsidRDefault="006965CD" w:rsidP="006965CD"/>
    <w:bookmarkStart w:id="819" w:name="_Hlk212570765"/>
    <w:bookmarkStart w:id="820" w:name="_Hlk212572595"/>
    <w:p w14:paraId="458415A5" w14:textId="4ED137CD" w:rsidR="009A7C16" w:rsidRDefault="00965F4E" w:rsidP="009A7C16">
      <w:pPr>
        <w:pStyle w:val="Bibliographie"/>
        <w:rPr>
          <w:rFonts w:ascii="Times New Roman" w:hAnsi="Times New Roman" w:cs="Times New Roman"/>
          <w:sz w:val="26"/>
          <w:szCs w:val="26"/>
        </w:rPr>
      </w:pPr>
      <w:r w:rsidRPr="00180CA7">
        <w:rPr>
          <w:sz w:val="26"/>
          <w:szCs w:val="26"/>
        </w:rPr>
        <w:fldChar w:fldCharType="begin"/>
      </w:r>
      <w:r w:rsidRPr="008B360D">
        <w:rPr>
          <w:sz w:val="26"/>
          <w:szCs w:val="26"/>
          <w:rPrChange w:id="821" w:author="NANSSEU NJINGANG, Jobert Richie" w:date="2025-10-30T12:03:00Z" w16du:dateUtc="2025-10-30T10:03:00Z">
            <w:rPr>
              <w:sz w:val="26"/>
              <w:szCs w:val="26"/>
              <w:lang w:val="en-US"/>
            </w:rPr>
          </w:rPrChange>
        </w:rPr>
        <w:instrText xml:space="preserve"> ADDIN ZOTERO_BIBL {"uncited":[],"omitted":[],"custom":[]} CSL_BIBLIOGRAPHY </w:instrText>
      </w:r>
      <w:r w:rsidRPr="00180CA7">
        <w:rPr>
          <w:sz w:val="26"/>
          <w:szCs w:val="26"/>
        </w:rPr>
        <w:fldChar w:fldCharType="separate"/>
      </w:r>
    </w:p>
    <w:p w14:paraId="773F2950" w14:textId="4CFC32D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fldChar w:fldCharType="begin"/>
      </w:r>
      <w:r w:rsidRPr="00180CA7">
        <w:rPr>
          <w:rFonts w:ascii="Times New Roman" w:hAnsi="Times New Roman" w:cs="Times New Roman"/>
          <w:sz w:val="26"/>
          <w:szCs w:val="26"/>
          <w:lang w:val="en-US"/>
        </w:rPr>
        <w:instrText xml:space="preserve"> ADDIN ZOTERO_BIBL {"uncited":[],"omitted":[],"custom":[]} CSL_BIBLIOGRAPHY </w:instrText>
      </w:r>
      <w:r w:rsidRPr="00180CA7">
        <w:rPr>
          <w:rFonts w:ascii="Times New Roman" w:hAnsi="Times New Roman" w:cs="Times New Roman"/>
          <w:sz w:val="26"/>
          <w:szCs w:val="26"/>
        </w:rPr>
        <w:fldChar w:fldCharType="separate"/>
      </w:r>
      <w:r w:rsidRPr="00180CA7">
        <w:rPr>
          <w:rFonts w:ascii="Times New Roman" w:hAnsi="Times New Roman" w:cs="Times New Roman"/>
          <w:sz w:val="26"/>
          <w:szCs w:val="26"/>
          <w:lang w:val="en-US"/>
        </w:rPr>
        <w:t xml:space="preserve">1. </w:t>
      </w:r>
      <w:r w:rsidRPr="00180CA7">
        <w:rPr>
          <w:rFonts w:ascii="Times New Roman" w:hAnsi="Times New Roman" w:cs="Times New Roman"/>
          <w:sz w:val="26"/>
          <w:szCs w:val="26"/>
          <w:lang w:val="en-US"/>
        </w:rPr>
        <w:tab/>
        <w:t xml:space="preserve">Zouboulis CC, Desai N, Emtestam L, Hunger RE, Ioannides D, Juhász I, et al. European S1 guideline for the treatment of hidradenitis suppurativa/acne inversa. </w:t>
      </w:r>
      <w:r w:rsidRPr="00180CA7">
        <w:rPr>
          <w:rFonts w:ascii="Times New Roman" w:hAnsi="Times New Roman" w:cs="Times New Roman"/>
          <w:sz w:val="26"/>
          <w:szCs w:val="26"/>
        </w:rPr>
        <w:t xml:space="preserve">J Eur Acad Dermatol Venereol. </w:t>
      </w:r>
      <w:del w:id="822" w:author="NANSSEU NJINGANG, Jobert Richie" w:date="2025-10-30T20:10:00Z" w16du:dateUtc="2025-10-30T18:10:00Z">
        <w:r w:rsidRPr="00180CA7" w:rsidDel="00F46322">
          <w:rPr>
            <w:rFonts w:ascii="Times New Roman" w:hAnsi="Times New Roman" w:cs="Times New Roman"/>
            <w:sz w:val="26"/>
            <w:szCs w:val="26"/>
          </w:rPr>
          <w:delText xml:space="preserve">avr </w:delText>
        </w:r>
      </w:del>
      <w:ins w:id="823" w:author="NANSSEU NJINGANG, Jobert Richie" w:date="2025-10-30T20:10:00Z" w16du:dateUtc="2025-10-30T18:10:00Z">
        <w:r w:rsidR="00F46322">
          <w:rPr>
            <w:rFonts w:ascii="Times New Roman" w:hAnsi="Times New Roman" w:cs="Times New Roman"/>
            <w:sz w:val="26"/>
            <w:szCs w:val="26"/>
          </w:rPr>
          <w:t>Apr</w:t>
        </w:r>
        <w:r w:rsidR="00F46322" w:rsidRPr="00180CA7">
          <w:rPr>
            <w:rFonts w:ascii="Times New Roman" w:hAnsi="Times New Roman" w:cs="Times New Roman"/>
            <w:sz w:val="26"/>
            <w:szCs w:val="26"/>
          </w:rPr>
          <w:t xml:space="preserve"> </w:t>
        </w:r>
      </w:ins>
      <w:r w:rsidRPr="00180CA7">
        <w:rPr>
          <w:rFonts w:ascii="Times New Roman" w:hAnsi="Times New Roman" w:cs="Times New Roman"/>
          <w:sz w:val="26"/>
          <w:szCs w:val="26"/>
        </w:rPr>
        <w:t xml:space="preserve">2015;29(4):619‑44. </w:t>
      </w:r>
    </w:p>
    <w:p w14:paraId="4D20E21D"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 xml:space="preserve">2. </w:t>
      </w:r>
      <w:r w:rsidRPr="00180CA7">
        <w:rPr>
          <w:rFonts w:ascii="Times New Roman" w:hAnsi="Times New Roman" w:cs="Times New Roman"/>
          <w:sz w:val="26"/>
          <w:szCs w:val="26"/>
        </w:rPr>
        <w:tab/>
        <w:t xml:space="preserve">Calibre C, Bouhanna A, Salmin J-P, Bodin F, Benaïssa-Beck M, Bruant-Rodier C. Hidrosadénite axillaire : une stratégie thérapeutique en un temps. </w:t>
      </w:r>
      <w:r w:rsidRPr="00180CA7">
        <w:rPr>
          <w:rFonts w:ascii="Times New Roman" w:hAnsi="Times New Roman" w:cs="Times New Roman"/>
          <w:sz w:val="26"/>
          <w:szCs w:val="26"/>
          <w:lang w:val="en-US"/>
        </w:rPr>
        <w:t xml:space="preserve">Ann Chir Plast Esthét. déc 2013;58(6):670‑5. </w:t>
      </w:r>
    </w:p>
    <w:p w14:paraId="018F5CB6" w14:textId="2FE17ABB"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3. </w:t>
      </w:r>
      <w:r w:rsidRPr="00180CA7">
        <w:rPr>
          <w:rFonts w:ascii="Times New Roman" w:hAnsi="Times New Roman" w:cs="Times New Roman"/>
          <w:sz w:val="26"/>
          <w:szCs w:val="26"/>
          <w:lang w:val="en-US"/>
        </w:rPr>
        <w:tab/>
        <w:t xml:space="preserve">Ingram JR, Jenkins-Jones S, Knipe DW, Morgan CLI, Cannings-John R, Piguet V. Population-based Clinical Practice Research Datalink study using algorithm modelling to identify the true burden of hidradenitis suppurativa. Br J Dermatol. </w:t>
      </w:r>
      <w:del w:id="824" w:author="NANSSEU NJINGANG, Jobert Richie" w:date="2025-10-30T20:11:00Z" w16du:dateUtc="2025-10-30T18:11:00Z">
        <w:r w:rsidRPr="00180CA7" w:rsidDel="00E90D51">
          <w:rPr>
            <w:rFonts w:ascii="Times New Roman" w:hAnsi="Times New Roman" w:cs="Times New Roman"/>
            <w:sz w:val="26"/>
            <w:szCs w:val="26"/>
            <w:lang w:val="en-US"/>
          </w:rPr>
          <w:delText xml:space="preserve">avr </w:delText>
        </w:r>
      </w:del>
      <w:ins w:id="825" w:author="NANSSEU NJINGANG, Jobert Richie" w:date="2025-10-30T20:11:00Z" w16du:dateUtc="2025-10-30T18:11:00Z">
        <w:r w:rsidR="00E90D51">
          <w:rPr>
            <w:rFonts w:ascii="Times New Roman" w:hAnsi="Times New Roman" w:cs="Times New Roman"/>
            <w:sz w:val="26"/>
            <w:szCs w:val="26"/>
            <w:lang w:val="en-US"/>
          </w:rPr>
          <w:t>Apr</w:t>
        </w:r>
        <w:r w:rsidR="00E90D51" w:rsidRPr="00180CA7">
          <w:rPr>
            <w:rFonts w:ascii="Times New Roman" w:hAnsi="Times New Roman" w:cs="Times New Roman"/>
            <w:sz w:val="26"/>
            <w:szCs w:val="26"/>
            <w:lang w:val="en-US"/>
          </w:rPr>
          <w:t xml:space="preserve"> </w:t>
        </w:r>
      </w:ins>
      <w:r w:rsidRPr="00180CA7">
        <w:rPr>
          <w:rFonts w:ascii="Times New Roman" w:hAnsi="Times New Roman" w:cs="Times New Roman"/>
          <w:sz w:val="26"/>
          <w:szCs w:val="26"/>
          <w:lang w:val="en-US"/>
        </w:rPr>
        <w:t xml:space="preserve">2018;178(4):917‑24. </w:t>
      </w:r>
    </w:p>
    <w:p w14:paraId="73E4745A"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4. </w:t>
      </w:r>
      <w:r w:rsidRPr="00180CA7">
        <w:rPr>
          <w:rFonts w:ascii="Times New Roman" w:hAnsi="Times New Roman" w:cs="Times New Roman"/>
          <w:sz w:val="26"/>
          <w:szCs w:val="26"/>
          <w:lang w:val="en-US"/>
        </w:rPr>
        <w:tab/>
        <w:t xml:space="preserve">Phan K, Charlton O, Smith SD. Global prevalence of hidradenitis suppurativa and geographical variation—systematic review and meta-analysis. Biomed Dermatol. déc 2020;4(1):2. </w:t>
      </w:r>
    </w:p>
    <w:p w14:paraId="1E50906B" w14:textId="16CC1321"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lastRenderedPageBreak/>
        <w:t xml:space="preserve">5. </w:t>
      </w:r>
      <w:r w:rsidRPr="00180CA7">
        <w:rPr>
          <w:rFonts w:ascii="Times New Roman" w:hAnsi="Times New Roman" w:cs="Times New Roman"/>
          <w:sz w:val="26"/>
          <w:szCs w:val="26"/>
          <w:lang w:val="en-US"/>
        </w:rPr>
        <w:tab/>
        <w:t xml:space="preserve">Saunte DM, Boer J, Stratigos A, Szepietowski JC, Hamzavi I, Kim KH, et al. Diagnostic delay in hidradenitis suppurativa is a global problem. Br J Dermatol. </w:t>
      </w:r>
      <w:del w:id="826" w:author="NANSSEU NJINGANG, Jobert Richie" w:date="2025-10-30T20:11:00Z" w16du:dateUtc="2025-10-30T18:11:00Z">
        <w:r w:rsidRPr="00180CA7" w:rsidDel="00E90D51">
          <w:rPr>
            <w:rFonts w:ascii="Times New Roman" w:hAnsi="Times New Roman" w:cs="Times New Roman"/>
            <w:sz w:val="26"/>
            <w:szCs w:val="26"/>
            <w:lang w:val="en-US"/>
          </w:rPr>
          <w:delText xml:space="preserve">déc </w:delText>
        </w:r>
      </w:del>
      <w:ins w:id="827" w:author="NANSSEU NJINGANG, Jobert Richie" w:date="2025-10-30T20:11:00Z" w16du:dateUtc="2025-10-30T18:11:00Z">
        <w:r w:rsidR="00E90D51">
          <w:rPr>
            <w:rFonts w:ascii="Times New Roman" w:hAnsi="Times New Roman" w:cs="Times New Roman"/>
            <w:sz w:val="26"/>
            <w:szCs w:val="26"/>
            <w:lang w:val="en-US"/>
          </w:rPr>
          <w:t>Dec</w:t>
        </w:r>
        <w:r w:rsidR="00E90D51" w:rsidRPr="00180CA7">
          <w:rPr>
            <w:rFonts w:ascii="Times New Roman" w:hAnsi="Times New Roman" w:cs="Times New Roman"/>
            <w:sz w:val="26"/>
            <w:szCs w:val="26"/>
            <w:lang w:val="en-US"/>
          </w:rPr>
          <w:t xml:space="preserve"> </w:t>
        </w:r>
      </w:ins>
      <w:r w:rsidRPr="00180CA7">
        <w:rPr>
          <w:rFonts w:ascii="Times New Roman" w:hAnsi="Times New Roman" w:cs="Times New Roman"/>
          <w:sz w:val="26"/>
          <w:szCs w:val="26"/>
          <w:lang w:val="en-US"/>
        </w:rPr>
        <w:t xml:space="preserve">2015;173(6):1546‑9. </w:t>
      </w:r>
    </w:p>
    <w:p w14:paraId="13C1114C" w14:textId="77777777" w:rsidR="009A7C16" w:rsidRPr="008D09EA" w:rsidRDefault="009A7C16" w:rsidP="009A7C16">
      <w:pPr>
        <w:pStyle w:val="Bibliographie"/>
        <w:spacing w:line="276" w:lineRule="auto"/>
        <w:jc w:val="both"/>
        <w:rPr>
          <w:rFonts w:ascii="Times New Roman" w:hAnsi="Times New Roman" w:cs="Times New Roman"/>
          <w:sz w:val="26"/>
          <w:szCs w:val="26"/>
        </w:rPr>
      </w:pPr>
      <w:r w:rsidRPr="008D09EA">
        <w:rPr>
          <w:rFonts w:ascii="Times New Roman" w:hAnsi="Times New Roman" w:cs="Times New Roman"/>
          <w:sz w:val="26"/>
          <w:szCs w:val="26"/>
        </w:rPr>
        <w:t xml:space="preserve">6. </w:t>
      </w:r>
      <w:r w:rsidRPr="008D09EA">
        <w:rPr>
          <w:rFonts w:ascii="Times New Roman" w:hAnsi="Times New Roman" w:cs="Times New Roman"/>
          <w:sz w:val="26"/>
          <w:szCs w:val="26"/>
        </w:rPr>
        <w:tab/>
        <w:t xml:space="preserve">Sabat R, Jemec GBE, Matusiak Ł, Kimball AB, Prens E, Wolk K. Hidradenitis suppurativa. Nat Rev Dis Primer.  mars 2020;6(1):18. </w:t>
      </w:r>
    </w:p>
    <w:p w14:paraId="70C13B77"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8D09EA">
        <w:rPr>
          <w:rFonts w:ascii="Times New Roman" w:hAnsi="Times New Roman" w:cs="Times New Roman"/>
          <w:sz w:val="26"/>
          <w:szCs w:val="26"/>
        </w:rPr>
        <w:t xml:space="preserve">7. </w:t>
      </w:r>
      <w:r w:rsidRPr="008D09EA">
        <w:rPr>
          <w:rFonts w:ascii="Times New Roman" w:hAnsi="Times New Roman" w:cs="Times New Roman"/>
          <w:sz w:val="26"/>
          <w:szCs w:val="26"/>
        </w:rPr>
        <w:tab/>
      </w:r>
      <w:r w:rsidRPr="00180CA7">
        <w:rPr>
          <w:rFonts w:ascii="Times New Roman" w:hAnsi="Times New Roman" w:cs="Times New Roman"/>
          <w:sz w:val="26"/>
          <w:szCs w:val="26"/>
          <w:lang w:val="en-US"/>
        </w:rPr>
        <w:t xml:space="preserve">Hoffman LK, Tomalin LE, Schultz G, Howell MD, Anandasabapathy N, Alavi A, et al. Integrating the skin and blood transcriptomes and serum proteome in hidradenitis suppurativa reveals complement dysregulation and a plasma cell signature. PLOS ONE. Public Library of Science; sept 2018;13(9):e0203672. </w:t>
      </w:r>
    </w:p>
    <w:p w14:paraId="40134089"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8. </w:t>
      </w:r>
      <w:r w:rsidRPr="00180CA7">
        <w:rPr>
          <w:rFonts w:ascii="Times New Roman" w:hAnsi="Times New Roman" w:cs="Times New Roman"/>
          <w:sz w:val="26"/>
          <w:szCs w:val="26"/>
          <w:lang w:val="en-US"/>
        </w:rPr>
        <w:tab/>
        <w:t xml:space="preserve">Prens E, Deckers I. Pathophysiology of hidradenitis suppurativa: An update. J Am Acad Dermatol. nov 2015;73(5 Suppl 1):S8-11. </w:t>
      </w:r>
    </w:p>
    <w:p w14:paraId="3D9FAECC"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9. </w:t>
      </w:r>
      <w:r w:rsidRPr="00180CA7">
        <w:rPr>
          <w:rFonts w:ascii="Times New Roman" w:hAnsi="Times New Roman" w:cs="Times New Roman"/>
          <w:sz w:val="26"/>
          <w:szCs w:val="26"/>
          <w:lang w:val="en-US"/>
        </w:rPr>
        <w:tab/>
        <w:t xml:space="preserve">Alotaibi HM. Incidence, Risk Factors, and Prognosis of Hidradenitis Suppurativa Across the Globe: Insights from the Literature. Clin Cosmet Investig Dermatol.  mars </w:t>
      </w:r>
      <w:bookmarkStart w:id="828" w:name="_Hlk212469644"/>
      <w:r w:rsidRPr="00180CA7">
        <w:rPr>
          <w:rFonts w:ascii="Times New Roman" w:hAnsi="Times New Roman" w:cs="Times New Roman"/>
          <w:sz w:val="26"/>
          <w:szCs w:val="26"/>
          <w:lang w:val="en-US"/>
        </w:rPr>
        <w:t xml:space="preserve">2023;16:545‑52. </w:t>
      </w:r>
      <w:bookmarkEnd w:id="828"/>
    </w:p>
    <w:p w14:paraId="32019895" w14:textId="77777777" w:rsidR="009A7C16" w:rsidRPr="0062696F"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10. </w:t>
      </w:r>
      <w:r w:rsidRPr="00180CA7">
        <w:rPr>
          <w:rFonts w:ascii="Times New Roman" w:hAnsi="Times New Roman" w:cs="Times New Roman"/>
          <w:sz w:val="26"/>
          <w:szCs w:val="26"/>
          <w:lang w:val="en-US"/>
        </w:rPr>
        <w:tab/>
      </w:r>
      <w:r w:rsidRPr="00492B2A">
        <w:rPr>
          <w:rFonts w:ascii="Times New Roman" w:hAnsi="Times New Roman" w:cs="Times New Roman"/>
          <w:sz w:val="26"/>
          <w:szCs w:val="26"/>
          <w:lang w:val="en-US"/>
        </w:rPr>
        <w:t>Phan</w:t>
      </w:r>
      <w:r>
        <w:rPr>
          <w:rFonts w:ascii="Times New Roman" w:hAnsi="Times New Roman" w:cs="Times New Roman"/>
          <w:sz w:val="26"/>
          <w:szCs w:val="26"/>
          <w:lang w:val="en-US"/>
        </w:rPr>
        <w:t xml:space="preserve"> K</w:t>
      </w:r>
      <w:r w:rsidRPr="00492B2A">
        <w:rPr>
          <w:rFonts w:ascii="Times New Roman" w:hAnsi="Times New Roman" w:cs="Times New Roman"/>
          <w:sz w:val="26"/>
          <w:szCs w:val="26"/>
          <w:lang w:val="en-US"/>
        </w:rPr>
        <w:t>, Charlton</w:t>
      </w:r>
      <w:r>
        <w:rPr>
          <w:rFonts w:ascii="Times New Roman" w:hAnsi="Times New Roman" w:cs="Times New Roman"/>
          <w:sz w:val="26"/>
          <w:szCs w:val="26"/>
          <w:lang w:val="en-US"/>
        </w:rPr>
        <w:t xml:space="preserve"> O</w:t>
      </w:r>
      <w:r w:rsidRPr="00492B2A">
        <w:rPr>
          <w:rFonts w:ascii="Times New Roman" w:hAnsi="Times New Roman" w:cs="Times New Roman"/>
          <w:sz w:val="26"/>
          <w:szCs w:val="26"/>
          <w:lang w:val="en-US"/>
        </w:rPr>
        <w:t xml:space="preserve"> and Smith</w:t>
      </w:r>
      <w:r>
        <w:rPr>
          <w:rFonts w:ascii="Times New Roman" w:hAnsi="Times New Roman" w:cs="Times New Roman"/>
          <w:sz w:val="26"/>
          <w:szCs w:val="26"/>
          <w:lang w:val="en-US"/>
        </w:rPr>
        <w:t xml:space="preserve"> SD. </w:t>
      </w:r>
      <w:r w:rsidRPr="00180CA7">
        <w:rPr>
          <w:rFonts w:ascii="Times New Roman" w:hAnsi="Times New Roman" w:cs="Times New Roman"/>
          <w:sz w:val="26"/>
          <w:szCs w:val="26"/>
          <w:lang w:val="en-US"/>
        </w:rPr>
        <w:t>Global prevalence of hidradenitis suppurativa and geographical variation—systematic review and meta-analysis.</w:t>
      </w:r>
      <w:r w:rsidRPr="00492B2A">
        <w:rPr>
          <w:lang w:val="en-US"/>
        </w:rPr>
        <w:t xml:space="preserve"> </w:t>
      </w:r>
      <w:r w:rsidRPr="00492B2A">
        <w:rPr>
          <w:rFonts w:ascii="Times New Roman" w:hAnsi="Times New Roman" w:cs="Times New Roman"/>
          <w:sz w:val="26"/>
          <w:szCs w:val="26"/>
          <w:lang w:val="en-US"/>
        </w:rPr>
        <w:t>Biomedical Dermatology</w:t>
      </w:r>
      <w:r>
        <w:rPr>
          <w:rFonts w:ascii="Times New Roman" w:hAnsi="Times New Roman" w:cs="Times New Roman"/>
          <w:sz w:val="26"/>
          <w:szCs w:val="26"/>
          <w:lang w:val="en-US"/>
        </w:rPr>
        <w:t xml:space="preserve">. </w:t>
      </w:r>
      <w:r w:rsidRPr="00492B2A">
        <w:rPr>
          <w:rFonts w:ascii="Times New Roman" w:hAnsi="Times New Roman" w:cs="Times New Roman"/>
          <w:sz w:val="26"/>
          <w:szCs w:val="26"/>
          <w:lang w:val="en-US"/>
        </w:rPr>
        <w:t>2020</w:t>
      </w:r>
      <w:r>
        <w:rPr>
          <w:rFonts w:ascii="Times New Roman" w:hAnsi="Times New Roman" w:cs="Times New Roman"/>
          <w:sz w:val="26"/>
          <w:szCs w:val="26"/>
          <w:lang w:val="en-US"/>
        </w:rPr>
        <w:t>;</w:t>
      </w:r>
      <w:r w:rsidRPr="00492B2A">
        <w:rPr>
          <w:rFonts w:ascii="Times New Roman" w:hAnsi="Times New Roman" w:cs="Times New Roman"/>
          <w:sz w:val="26"/>
          <w:szCs w:val="26"/>
          <w:lang w:val="en-US"/>
        </w:rPr>
        <w:t xml:space="preserve"> 4:2 https://doi.org/10.1186/s41702-019-0052-0</w:t>
      </w:r>
      <w:r w:rsidRPr="00180CA7">
        <w:rPr>
          <w:rFonts w:ascii="Times New Roman" w:hAnsi="Times New Roman" w:cs="Times New Roman"/>
          <w:sz w:val="26"/>
          <w:szCs w:val="26"/>
          <w:lang w:val="en-US"/>
        </w:rPr>
        <w:t xml:space="preserve"> </w:t>
      </w:r>
    </w:p>
    <w:p w14:paraId="0247691E"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11. </w:t>
      </w:r>
      <w:r w:rsidRPr="00180CA7">
        <w:rPr>
          <w:rFonts w:ascii="Times New Roman" w:hAnsi="Times New Roman" w:cs="Times New Roman"/>
          <w:sz w:val="26"/>
          <w:szCs w:val="26"/>
          <w:lang w:val="en-US"/>
        </w:rPr>
        <w:tab/>
        <w:t xml:space="preserve">Kohorst JJ, Baum CL, Otley CC, Roenigk RK, Schenck LA, Pemberton JH, et al. Surgical Management of Hidradenitis Suppurativa: Outcomes of 590 Consecutive Patients. Dermatol Surg Off Publ Am Soc Dermatol Surg Al. sept 2016;42(9):1030‑40. </w:t>
      </w:r>
    </w:p>
    <w:p w14:paraId="08986756"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12. </w:t>
      </w:r>
      <w:r w:rsidRPr="00180CA7">
        <w:rPr>
          <w:rFonts w:ascii="Times New Roman" w:hAnsi="Times New Roman" w:cs="Times New Roman"/>
          <w:sz w:val="26"/>
          <w:szCs w:val="26"/>
          <w:lang w:val="en-US"/>
        </w:rPr>
        <w:tab/>
        <w:t xml:space="preserve">Onderdijk AJ, Van Der Zee HH, Esmann S, Lophaven S, Dufour DN, Jemec GBE, et al. Depression in patients with hidradenitis suppurativa. J Eur Acad Dermatol Venereol. avr 2013;27(4):473‑8. </w:t>
      </w:r>
    </w:p>
    <w:p w14:paraId="59C11400"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 xml:space="preserve">13. </w:t>
      </w:r>
      <w:r w:rsidRPr="00180CA7">
        <w:rPr>
          <w:rFonts w:ascii="Times New Roman" w:hAnsi="Times New Roman" w:cs="Times New Roman"/>
          <w:sz w:val="26"/>
          <w:szCs w:val="26"/>
        </w:rPr>
        <w:tab/>
      </w:r>
      <w:r w:rsidRPr="00330E51">
        <w:rPr>
          <w:rFonts w:ascii="Times New Roman" w:hAnsi="Times New Roman" w:cs="Times New Roman"/>
          <w:sz w:val="26"/>
          <w:szCs w:val="26"/>
        </w:rPr>
        <w:t>Villani</w:t>
      </w:r>
      <w:r>
        <w:rPr>
          <w:rFonts w:ascii="Times New Roman" w:hAnsi="Times New Roman" w:cs="Times New Roman"/>
          <w:sz w:val="26"/>
          <w:szCs w:val="26"/>
        </w:rPr>
        <w:t xml:space="preserve"> AP</w:t>
      </w:r>
      <w:r w:rsidRPr="00330E51">
        <w:rPr>
          <w:rFonts w:ascii="Times New Roman" w:hAnsi="Times New Roman" w:cs="Times New Roman"/>
          <w:sz w:val="26"/>
          <w:szCs w:val="26"/>
        </w:rPr>
        <w:t>, Vlaeminck</w:t>
      </w:r>
      <w:r>
        <w:rPr>
          <w:rFonts w:ascii="Times New Roman" w:hAnsi="Times New Roman" w:cs="Times New Roman"/>
          <w:sz w:val="26"/>
          <w:szCs w:val="26"/>
        </w:rPr>
        <w:t xml:space="preserve"> JP</w:t>
      </w:r>
      <w:r w:rsidRPr="00330E51">
        <w:rPr>
          <w:rFonts w:ascii="Times New Roman" w:hAnsi="Times New Roman" w:cs="Times New Roman"/>
          <w:sz w:val="26"/>
          <w:szCs w:val="26"/>
        </w:rPr>
        <w:t> , Jullien</w:t>
      </w:r>
      <w:r>
        <w:rPr>
          <w:rFonts w:ascii="Times New Roman" w:hAnsi="Times New Roman" w:cs="Times New Roman"/>
          <w:sz w:val="26"/>
          <w:szCs w:val="26"/>
        </w:rPr>
        <w:t xml:space="preserve"> D</w:t>
      </w:r>
      <w:r w:rsidRPr="00330E51">
        <w:rPr>
          <w:rFonts w:ascii="Times New Roman" w:hAnsi="Times New Roman" w:cs="Times New Roman"/>
          <w:sz w:val="26"/>
          <w:szCs w:val="26"/>
        </w:rPr>
        <w:t>, Guillem</w:t>
      </w:r>
      <w:r>
        <w:rPr>
          <w:rFonts w:ascii="Times New Roman" w:hAnsi="Times New Roman" w:cs="Times New Roman"/>
          <w:sz w:val="26"/>
          <w:szCs w:val="26"/>
        </w:rPr>
        <w:t xml:space="preserve"> P</w:t>
      </w:r>
      <w:r w:rsidRPr="00180CA7">
        <w:rPr>
          <w:rFonts w:ascii="Times New Roman" w:hAnsi="Times New Roman" w:cs="Times New Roman"/>
          <w:sz w:val="26"/>
          <w:szCs w:val="26"/>
        </w:rPr>
        <w:t xml:space="preserve">La maladie de Verneuil impacte profondément la qualité de vie familiale. Ann Dermatol Vénéréologie. Elsevier Masson; 1 déc 2017;144(12):S223. </w:t>
      </w:r>
    </w:p>
    <w:p w14:paraId="5F2938F4"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 xml:space="preserve">14. </w:t>
      </w:r>
      <w:r w:rsidRPr="00180CA7">
        <w:rPr>
          <w:rFonts w:ascii="Times New Roman" w:hAnsi="Times New Roman" w:cs="Times New Roman"/>
          <w:sz w:val="26"/>
          <w:szCs w:val="26"/>
        </w:rPr>
        <w:tab/>
        <w:t xml:space="preserve">Kouris A, Platsidaki E, Christodoulou C, Efstathiou V, Dessinioti C, Tzanetakou V, et al. </w:t>
      </w:r>
      <w:r w:rsidRPr="00180CA7">
        <w:rPr>
          <w:rFonts w:ascii="Times New Roman" w:hAnsi="Times New Roman" w:cs="Times New Roman"/>
          <w:sz w:val="26"/>
          <w:szCs w:val="26"/>
          <w:lang w:val="en-US"/>
        </w:rPr>
        <w:t xml:space="preserve">Quality of Life and Psychosocial Implications in Patients with Hidradenitis Suppurativa. Dermatol Basel Switz. 2016;232(6):687‑91. </w:t>
      </w:r>
    </w:p>
    <w:p w14:paraId="4B7AC7F3"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15. </w:t>
      </w:r>
      <w:r w:rsidRPr="00180CA7">
        <w:rPr>
          <w:rFonts w:ascii="Times New Roman" w:hAnsi="Times New Roman" w:cs="Times New Roman"/>
          <w:sz w:val="26"/>
          <w:szCs w:val="26"/>
          <w:lang w:val="en-US"/>
        </w:rPr>
        <w:tab/>
        <w:t xml:space="preserve">Anaba EL, Bouazzi D, Ajayi PV, Aro OO, Boer J, Jemec GBE. Prevalence of Hidradenitis Suppurativa in an African Population: Validation of a Screening Questionnaire in Lagos, Nigeria. Dermatology. 21 juin 2023;239(5):832‑5. </w:t>
      </w:r>
    </w:p>
    <w:p w14:paraId="405590EA" w14:textId="77777777" w:rsidR="009A7C16" w:rsidRPr="0062696F"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lang w:val="en-US"/>
        </w:rPr>
        <w:lastRenderedPageBreak/>
        <w:t xml:space="preserve">16. </w:t>
      </w:r>
      <w:r w:rsidRPr="00180CA7">
        <w:rPr>
          <w:rFonts w:ascii="Times New Roman" w:hAnsi="Times New Roman" w:cs="Times New Roman"/>
          <w:sz w:val="26"/>
          <w:szCs w:val="26"/>
          <w:lang w:val="en-US"/>
        </w:rPr>
        <w:tab/>
        <w:t xml:space="preserve">Zouboulis CC, Goyal M, Byrd AS. Hidradenitis suppurativa in skin of colour. </w:t>
      </w:r>
      <w:r w:rsidRPr="0062696F">
        <w:rPr>
          <w:rFonts w:ascii="Times New Roman" w:hAnsi="Times New Roman" w:cs="Times New Roman"/>
          <w:sz w:val="26"/>
          <w:szCs w:val="26"/>
        </w:rPr>
        <w:t xml:space="preserve">Exp Dermatol. juin 2021;30(S1):27‑30. </w:t>
      </w:r>
    </w:p>
    <w:p w14:paraId="2DA54078" w14:textId="77777777" w:rsidR="009A7C16" w:rsidRPr="0062696F" w:rsidRDefault="009A7C16" w:rsidP="009A7C16">
      <w:pPr>
        <w:pStyle w:val="Bibliographie"/>
        <w:spacing w:line="276" w:lineRule="auto"/>
        <w:jc w:val="both"/>
        <w:rPr>
          <w:rFonts w:ascii="Times New Roman" w:hAnsi="Times New Roman" w:cs="Times New Roman"/>
          <w:sz w:val="26"/>
          <w:szCs w:val="26"/>
        </w:rPr>
      </w:pPr>
      <w:r w:rsidRPr="0062696F">
        <w:rPr>
          <w:rFonts w:ascii="Times New Roman" w:hAnsi="Times New Roman" w:cs="Times New Roman"/>
          <w:sz w:val="26"/>
          <w:szCs w:val="26"/>
        </w:rPr>
        <w:t xml:space="preserve">17. </w:t>
      </w:r>
      <w:r w:rsidRPr="0062696F">
        <w:rPr>
          <w:rFonts w:ascii="Times New Roman" w:hAnsi="Times New Roman" w:cs="Times New Roman"/>
          <w:sz w:val="26"/>
          <w:szCs w:val="26"/>
        </w:rPr>
        <w:tab/>
        <w:t xml:space="preserve">Audry Ch Glandes sudoripares, in Besnier E, Brocq L, Jacquet L, La Pratique Dermatologique, pp. 1904 ; 402-432, Paris,Masson </w:t>
      </w:r>
    </w:p>
    <w:p w14:paraId="37A6FECE" w14:textId="77777777" w:rsidR="009A7C16" w:rsidRPr="0062696F"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 xml:space="preserve">18. </w:t>
      </w:r>
      <w:r w:rsidRPr="00180CA7">
        <w:rPr>
          <w:rFonts w:ascii="Times New Roman" w:hAnsi="Times New Roman" w:cs="Times New Roman"/>
          <w:sz w:val="26"/>
          <w:szCs w:val="26"/>
        </w:rPr>
        <w:tab/>
        <w:t>Saurat JH, Grosshans E, Laugier, Lachapelle JM. Dermatologie et Maladie Sexuellement Transmissible. 3ème édition : 725-32.</w:t>
      </w:r>
      <w:r w:rsidRPr="0062696F">
        <w:rPr>
          <w:rFonts w:ascii="Times New Roman" w:hAnsi="Times New Roman" w:cs="Times New Roman"/>
          <w:sz w:val="26"/>
          <w:szCs w:val="26"/>
        </w:rPr>
        <w:t xml:space="preserve"> </w:t>
      </w:r>
    </w:p>
    <w:p w14:paraId="1C89FC0E" w14:textId="4E4B66B5"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 xml:space="preserve">19. </w:t>
      </w:r>
      <w:ins w:id="829" w:author="NANSSEU NJINGANG, Jobert Richie" w:date="2025-10-30T20:09:00Z" w16du:dateUtc="2025-10-30T18:09:00Z">
        <w:r w:rsidR="00F46322">
          <w:rPr>
            <w:rFonts w:ascii="Times New Roman" w:hAnsi="Times New Roman" w:cs="Times New Roman"/>
            <w:sz w:val="26"/>
            <w:szCs w:val="26"/>
          </w:rPr>
          <w:tab/>
        </w:r>
      </w:ins>
      <w:r w:rsidRPr="00180CA7">
        <w:rPr>
          <w:rFonts w:ascii="Times New Roman" w:hAnsi="Times New Roman" w:cs="Times New Roman"/>
          <w:sz w:val="26"/>
          <w:szCs w:val="26"/>
        </w:rPr>
        <w:t>Marieb</w:t>
      </w:r>
      <w:r>
        <w:rPr>
          <w:rFonts w:ascii="Times New Roman" w:hAnsi="Times New Roman" w:cs="Times New Roman"/>
          <w:sz w:val="26"/>
          <w:szCs w:val="26"/>
        </w:rPr>
        <w:t xml:space="preserve"> EN and </w:t>
      </w:r>
      <w:r w:rsidRPr="00180CA7">
        <w:rPr>
          <w:rFonts w:ascii="Times New Roman" w:hAnsi="Times New Roman" w:cs="Times New Roman"/>
          <w:sz w:val="26"/>
          <w:szCs w:val="26"/>
        </w:rPr>
        <w:t>Hoehn</w:t>
      </w:r>
      <w:r>
        <w:rPr>
          <w:rFonts w:ascii="Times New Roman" w:hAnsi="Times New Roman" w:cs="Times New Roman"/>
          <w:sz w:val="26"/>
          <w:szCs w:val="26"/>
        </w:rPr>
        <w:t xml:space="preserve"> K</w:t>
      </w:r>
      <w:r w:rsidRPr="00180CA7">
        <w:rPr>
          <w:rFonts w:ascii="Times New Roman" w:hAnsi="Times New Roman" w:cs="Times New Roman"/>
          <w:sz w:val="26"/>
          <w:szCs w:val="26"/>
        </w:rPr>
        <w:t>.anatomie et physiologie humaines. Adaptation francaise de la 8eme édition américaine par Linda Moussakova et René Lachaine.</w:t>
      </w:r>
      <w:r w:rsidRPr="00180CA7">
        <w:rPr>
          <w:rFonts w:ascii="Times New Roman" w:hAnsi="Times New Roman" w:cs="Times New Roman"/>
          <w:sz w:val="26"/>
          <w:szCs w:val="26"/>
        </w:rPr>
        <w:tab/>
        <w:t xml:space="preserve"> </w:t>
      </w:r>
    </w:p>
    <w:p w14:paraId="7497690B"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 xml:space="preserve">20. </w:t>
      </w:r>
      <w:r w:rsidRPr="00180CA7">
        <w:rPr>
          <w:rFonts w:ascii="Times New Roman" w:hAnsi="Times New Roman" w:cs="Times New Roman"/>
          <w:sz w:val="26"/>
          <w:szCs w:val="26"/>
          <w:lang w:val="en-US"/>
        </w:rPr>
        <w:tab/>
        <w:t xml:space="preserve">Ingram JR. The epidemiology of hidradenitis suppurativa*. Br J Dermatol. déc 2020;183(6):990‑8. </w:t>
      </w:r>
    </w:p>
    <w:p w14:paraId="6FA5C188" w14:textId="77777777" w:rsidR="009A7C16" w:rsidRPr="0062696F"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2</w:t>
      </w:r>
      <w:r>
        <w:rPr>
          <w:rFonts w:ascii="Times New Roman" w:hAnsi="Times New Roman" w:cs="Times New Roman"/>
          <w:sz w:val="26"/>
          <w:szCs w:val="26"/>
          <w:lang w:val="en-US"/>
        </w:rPr>
        <w:t>1</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Bertolotti A, Sbidian E, Join-Lambert O, Bourgault-Villada I, Moyal-Barracco M, Perrot P,et al.; Guidelines for the management of hidradenitis suppurativa: recommendations supported by the Centre of Evidence of the French Society of Dermatology. Br J Dermatol. 2021 May;184(5):963-965. doi: 10.1111/bjd.19710. Epub 2021 Feb 9. PMID: 33278829; PMCID: PMC8247998. </w:t>
      </w:r>
    </w:p>
    <w:p w14:paraId="44FE6608"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2</w:t>
      </w:r>
      <w:r>
        <w:rPr>
          <w:rFonts w:ascii="Times New Roman" w:hAnsi="Times New Roman" w:cs="Times New Roman"/>
          <w:sz w:val="26"/>
          <w:szCs w:val="26"/>
          <w:lang w:val="en-US"/>
        </w:rPr>
        <w:t>2</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Slade DEM, Powell BW, Mortimer PS. Hidradenitis suppurativa: pathogenesis and management. Br J Plast Surg. Elsevier; 1 juill 2003;56(5):451‑61. </w:t>
      </w:r>
    </w:p>
    <w:p w14:paraId="6E9D22D6" w14:textId="77777777" w:rsidR="009A7C16" w:rsidRPr="0062696F"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2</w:t>
      </w:r>
      <w:r>
        <w:rPr>
          <w:rFonts w:ascii="Times New Roman" w:hAnsi="Times New Roman" w:cs="Times New Roman"/>
          <w:sz w:val="26"/>
          <w:szCs w:val="26"/>
          <w:lang w:val="en-US"/>
        </w:rPr>
        <w:t>3</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r>
      <w:r>
        <w:rPr>
          <w:rFonts w:ascii="Times New Roman" w:hAnsi="Times New Roman" w:cs="Times New Roman"/>
          <w:sz w:val="26"/>
          <w:szCs w:val="26"/>
          <w:lang w:val="en-US"/>
        </w:rPr>
        <w:t xml:space="preserve">Shelley </w:t>
      </w:r>
      <w:r w:rsidRPr="00180CA7">
        <w:rPr>
          <w:rFonts w:ascii="Times New Roman" w:hAnsi="Times New Roman" w:cs="Times New Roman"/>
          <w:sz w:val="26"/>
          <w:szCs w:val="26"/>
          <w:lang w:val="en-US"/>
        </w:rPr>
        <w:t>W, C</w:t>
      </w:r>
      <w:r>
        <w:rPr>
          <w:rFonts w:ascii="Times New Roman" w:hAnsi="Times New Roman" w:cs="Times New Roman"/>
          <w:sz w:val="26"/>
          <w:szCs w:val="26"/>
          <w:lang w:val="en-US"/>
        </w:rPr>
        <w:t xml:space="preserve">ahn M. </w:t>
      </w:r>
      <w:r w:rsidRPr="00180CA7">
        <w:rPr>
          <w:rFonts w:ascii="Times New Roman" w:hAnsi="Times New Roman" w:cs="Times New Roman"/>
          <w:sz w:val="26"/>
          <w:szCs w:val="26"/>
          <w:lang w:val="en-US"/>
        </w:rPr>
        <w:t xml:space="preserve"> The pathogenesis of hidradenitis suppurativa in man;</w:t>
      </w:r>
      <w:r>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 xml:space="preserve">experimental and histologic observations. AMA Arch Dermatol [Internet]. AMA Arch Derm; déc 1955;72(6). </w:t>
      </w:r>
    </w:p>
    <w:p w14:paraId="1D4E5518"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62696F">
        <w:rPr>
          <w:rFonts w:ascii="Times New Roman" w:hAnsi="Times New Roman" w:cs="Times New Roman"/>
          <w:sz w:val="26"/>
          <w:szCs w:val="26"/>
          <w:lang w:val="en-US"/>
        </w:rPr>
        <w:t>2</w:t>
      </w:r>
      <w:r>
        <w:rPr>
          <w:rFonts w:ascii="Times New Roman" w:hAnsi="Times New Roman" w:cs="Times New Roman"/>
          <w:sz w:val="26"/>
          <w:szCs w:val="26"/>
          <w:lang w:val="en-US"/>
        </w:rPr>
        <w:t>4</w:t>
      </w:r>
      <w:r w:rsidRPr="0062696F">
        <w:rPr>
          <w:rFonts w:ascii="Times New Roman" w:hAnsi="Times New Roman" w:cs="Times New Roman"/>
          <w:sz w:val="26"/>
          <w:szCs w:val="26"/>
          <w:lang w:val="en-US"/>
        </w:rPr>
        <w:t xml:space="preserve">. </w:t>
      </w:r>
      <w:r w:rsidRPr="0062696F">
        <w:rPr>
          <w:rFonts w:ascii="Times New Roman" w:hAnsi="Times New Roman" w:cs="Times New Roman"/>
          <w:sz w:val="26"/>
          <w:szCs w:val="26"/>
          <w:lang w:val="en-US"/>
        </w:rPr>
        <w:tab/>
        <w:t xml:space="preserve">Kozera EK, Frew JW. </w:t>
      </w:r>
      <w:r w:rsidRPr="00180CA7">
        <w:rPr>
          <w:rFonts w:ascii="Times New Roman" w:hAnsi="Times New Roman" w:cs="Times New Roman"/>
          <w:sz w:val="26"/>
          <w:szCs w:val="26"/>
          <w:lang w:val="en-US"/>
        </w:rPr>
        <w:t xml:space="preserve">The pathogenesis of hidradenitis suppurativa: Evolving paradigms in a complex disease. </w:t>
      </w:r>
      <w:r w:rsidRPr="00180CA7">
        <w:rPr>
          <w:rFonts w:ascii="Times New Roman" w:hAnsi="Times New Roman" w:cs="Times New Roman"/>
          <w:sz w:val="26"/>
          <w:szCs w:val="26"/>
        </w:rPr>
        <w:t xml:space="preserve">Dermatol Rev. 2022;3(2):39‑49. </w:t>
      </w:r>
    </w:p>
    <w:p w14:paraId="61233C2E"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2</w:t>
      </w:r>
      <w:r>
        <w:rPr>
          <w:rFonts w:ascii="Times New Roman" w:hAnsi="Times New Roman" w:cs="Times New Roman"/>
          <w:sz w:val="26"/>
          <w:szCs w:val="26"/>
        </w:rPr>
        <w:t>5</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 xml:space="preserve">Bertolotti A, Sbidian E, Join-Lambert O, Bourgault-Villada I, Moyal-Barracco M, Perrot P, et al. Recommandations françaises sur la prise en charge de l’hidradénite suppurée. Ann Dermatol Vénéréologie - FMC. avr 2022;2(3):170‑82. </w:t>
      </w:r>
    </w:p>
    <w:p w14:paraId="1FC88EF9"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2</w:t>
      </w:r>
      <w:r>
        <w:rPr>
          <w:rFonts w:ascii="Times New Roman" w:hAnsi="Times New Roman" w:cs="Times New Roman"/>
          <w:sz w:val="26"/>
          <w:szCs w:val="26"/>
        </w:rPr>
        <w:t>6</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 xml:space="preserve">Daoud M, Suppa M, Benhadou F, Heudens S, Sarkis A-S, Njimi H, et al. </w:t>
      </w:r>
      <w:r w:rsidRPr="00180CA7">
        <w:rPr>
          <w:rFonts w:ascii="Times New Roman" w:hAnsi="Times New Roman" w:cs="Times New Roman"/>
          <w:sz w:val="26"/>
          <w:szCs w:val="26"/>
          <w:lang w:val="en-US"/>
        </w:rPr>
        <w:t xml:space="preserve">Factors Associated with Severe Hidradenitis Suppurativa, Using Hurley Staging and Metascore. Dermatology. 11 oct 2024;240(5‑6):713‑31. </w:t>
      </w:r>
    </w:p>
    <w:p w14:paraId="6C21AD43"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2</w:t>
      </w:r>
      <w:r>
        <w:rPr>
          <w:rFonts w:ascii="Times New Roman" w:hAnsi="Times New Roman" w:cs="Times New Roman"/>
          <w:sz w:val="26"/>
          <w:szCs w:val="26"/>
          <w:lang w:val="en-US"/>
        </w:rPr>
        <w:t>7</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Frew JW, Vekic DA, Woods J, Cains GD. A systematic review and critical evaluation of reported pathogenic sequence variants in hidradenitis suppurativa. Br J Dermatol. oct 2017;177(4):987‑98. </w:t>
      </w:r>
    </w:p>
    <w:p w14:paraId="6300D621"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lastRenderedPageBreak/>
        <w:t>2</w:t>
      </w:r>
      <w:r>
        <w:rPr>
          <w:rFonts w:ascii="Times New Roman" w:hAnsi="Times New Roman" w:cs="Times New Roman"/>
          <w:sz w:val="26"/>
          <w:szCs w:val="26"/>
          <w:lang w:val="en-US"/>
        </w:rPr>
        <w:t>8</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Goldburg SR, Strober BE, Payette MJ. Hidradenitis suppurativa: Epidemiology, clinical presentation, and pathogenesis. J Am Acad Dermatol. mai 2020;82(5):1045‑58. </w:t>
      </w:r>
    </w:p>
    <w:p w14:paraId="32239452" w14:textId="77777777" w:rsidR="009A7C16" w:rsidRPr="00180CA7" w:rsidRDefault="009A7C16" w:rsidP="009A7C16">
      <w:pPr>
        <w:pStyle w:val="Bibliographie"/>
        <w:spacing w:line="276" w:lineRule="auto"/>
        <w:jc w:val="both"/>
        <w:rPr>
          <w:rFonts w:ascii="Times New Roman" w:hAnsi="Times New Roman" w:cs="Times New Roman"/>
          <w:sz w:val="26"/>
          <w:szCs w:val="26"/>
        </w:rPr>
      </w:pPr>
      <w:r>
        <w:rPr>
          <w:rFonts w:ascii="Times New Roman" w:hAnsi="Times New Roman" w:cs="Times New Roman"/>
          <w:sz w:val="26"/>
          <w:szCs w:val="26"/>
          <w:lang w:val="en-US"/>
        </w:rPr>
        <w:t>29</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Chu C-B, Yang C-C, Tsai S-J. Hidradenitis suppurativa: Disease pathophysiology and sex hormones. </w:t>
      </w:r>
      <w:r w:rsidRPr="00180CA7">
        <w:rPr>
          <w:rFonts w:ascii="Times New Roman" w:hAnsi="Times New Roman" w:cs="Times New Roman"/>
          <w:sz w:val="26"/>
          <w:szCs w:val="26"/>
        </w:rPr>
        <w:t xml:space="preserve">Chin J Physiol. 2021;64(6):257‑65. </w:t>
      </w:r>
    </w:p>
    <w:p w14:paraId="19FDC996"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3</w:t>
      </w:r>
      <w:r>
        <w:rPr>
          <w:rFonts w:ascii="Times New Roman" w:hAnsi="Times New Roman" w:cs="Times New Roman"/>
          <w:sz w:val="26"/>
          <w:szCs w:val="26"/>
        </w:rPr>
        <w:t>0</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 xml:space="preserve">Villani A, Donzier L, Guillem P. Relation dose-réponse entre le tabac et la sévérité de l’hidradénite suppurée. </w:t>
      </w:r>
      <w:r w:rsidRPr="00180CA7">
        <w:rPr>
          <w:rFonts w:ascii="Times New Roman" w:hAnsi="Times New Roman" w:cs="Times New Roman"/>
          <w:sz w:val="26"/>
          <w:szCs w:val="26"/>
          <w:lang w:val="en-US"/>
        </w:rPr>
        <w:t xml:space="preserve">Ann Dermatol Vénéréologie - FMC. Elsevier; 1 déc 2021;1(8):A95‑6. </w:t>
      </w:r>
    </w:p>
    <w:p w14:paraId="382B3105"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3</w:t>
      </w:r>
      <w:r>
        <w:rPr>
          <w:rFonts w:ascii="Times New Roman" w:hAnsi="Times New Roman" w:cs="Times New Roman"/>
          <w:sz w:val="26"/>
          <w:szCs w:val="26"/>
          <w:lang w:val="en-US"/>
        </w:rPr>
        <w:t>1</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Micheletti R. Tobacco smoking and hidradenitis suppurativa: associated disease and an important modifiable risk factor. Br J Dermatol. mars 2018;178(3):587‑8. </w:t>
      </w:r>
    </w:p>
    <w:p w14:paraId="6C046920"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3</w:t>
      </w:r>
      <w:r>
        <w:rPr>
          <w:rFonts w:ascii="Times New Roman" w:hAnsi="Times New Roman" w:cs="Times New Roman"/>
          <w:sz w:val="26"/>
          <w:szCs w:val="26"/>
          <w:lang w:val="en-US"/>
        </w:rPr>
        <w:t>2</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Mintoff D, Agius R, Benhadou F, Das A, Frew JW, Pace NP. Obesity and hidradenitis suppurativa: targeting meta-inflammation for therapeutic gain. Clin Exp Dermatol. 25 août 2023;48(9):984‑90. </w:t>
      </w:r>
    </w:p>
    <w:p w14:paraId="0041E871"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3</w:t>
      </w:r>
      <w:r>
        <w:rPr>
          <w:rFonts w:ascii="Times New Roman" w:hAnsi="Times New Roman" w:cs="Times New Roman"/>
          <w:sz w:val="26"/>
          <w:szCs w:val="26"/>
          <w:lang w:val="en-US"/>
        </w:rPr>
        <w:t>3</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Jastrząb B, Szepietowski JC, Matusiak Ł. Hidradenitis suppurativa and follicular occlusion syndrome: Where is the pathogenetic link? Clin Dermatol. 2023;41(5):576‑83. </w:t>
      </w:r>
    </w:p>
    <w:p w14:paraId="7B7ED53E"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lang w:val="en-US"/>
        </w:rPr>
        <w:t>3</w:t>
      </w:r>
      <w:r>
        <w:rPr>
          <w:rFonts w:ascii="Times New Roman" w:hAnsi="Times New Roman" w:cs="Times New Roman"/>
          <w:sz w:val="26"/>
          <w:szCs w:val="26"/>
          <w:lang w:val="en-US"/>
        </w:rPr>
        <w:t>4</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Chen W-T, Chi C-C. Association of Hidradenitis Suppurativa With Inflammatory Bowel Disease. </w:t>
      </w:r>
      <w:r w:rsidRPr="00180CA7">
        <w:rPr>
          <w:rFonts w:ascii="Times New Roman" w:hAnsi="Times New Roman" w:cs="Times New Roman"/>
          <w:sz w:val="26"/>
          <w:szCs w:val="26"/>
        </w:rPr>
        <w:t xml:space="preserve">JAMA Dermatol. sept 2019;155(9):1022‑7. </w:t>
      </w:r>
    </w:p>
    <w:p w14:paraId="4BC7B372"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3</w:t>
      </w:r>
      <w:r>
        <w:rPr>
          <w:rFonts w:ascii="Times New Roman" w:hAnsi="Times New Roman" w:cs="Times New Roman"/>
          <w:sz w:val="26"/>
          <w:szCs w:val="26"/>
        </w:rPr>
        <w:t>5</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 xml:space="preserve">Hotz C, Boniotto M, Guguin A, Surenaud M, Jean-Louis F, Tisserand P, et al. </w:t>
      </w:r>
      <w:r w:rsidRPr="00180CA7">
        <w:rPr>
          <w:rFonts w:ascii="Times New Roman" w:hAnsi="Times New Roman" w:cs="Times New Roman"/>
          <w:sz w:val="26"/>
          <w:szCs w:val="26"/>
          <w:lang w:val="en-US"/>
        </w:rPr>
        <w:t xml:space="preserve">Intrinsic Defect in Keratinocyte Function Leads to Inflammation in Hidradenitis Suppurativa. J Invest Dermatol. sept 2016;136(9):1768‑80. </w:t>
      </w:r>
    </w:p>
    <w:p w14:paraId="473BF14F"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lang w:val="en-US"/>
        </w:rPr>
        <w:t>3</w:t>
      </w:r>
      <w:r>
        <w:rPr>
          <w:rFonts w:ascii="Times New Roman" w:hAnsi="Times New Roman" w:cs="Times New Roman"/>
          <w:sz w:val="26"/>
          <w:szCs w:val="26"/>
          <w:lang w:val="en-US"/>
        </w:rPr>
        <w:t>6</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Alsadhan H, Alfawzan AI, Yaqoub A, Almoneef A, Almohideb M. Hidradenitis Suppurativa: Estimated Prevalence, Clinical Features, and Risk Factors in Riyadh, Saudi Arabia. </w:t>
      </w:r>
      <w:r w:rsidRPr="00180CA7">
        <w:rPr>
          <w:rFonts w:ascii="Times New Roman" w:hAnsi="Times New Roman" w:cs="Times New Roman"/>
          <w:sz w:val="26"/>
          <w:szCs w:val="26"/>
        </w:rPr>
        <w:t>Cureus [Internet]. 10 mars 2022 [cité 12 oct 2025]; Disponible sur: https://www.cureus.com/articles/88101-hidradenitis-suppurativa-estimated-prevalence-clinical-features-and-risk-factors-in-riyadh-saudi-arabia</w:t>
      </w:r>
    </w:p>
    <w:p w14:paraId="61A535D2"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3</w:t>
      </w:r>
      <w:r>
        <w:rPr>
          <w:rFonts w:ascii="Times New Roman" w:hAnsi="Times New Roman" w:cs="Times New Roman"/>
          <w:sz w:val="26"/>
          <w:szCs w:val="26"/>
        </w:rPr>
        <w:t>7</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S.F. de Dermatologie. Lésions élémentaires de l’hidradénite suppurée [Internet]. 2024 [cité 15 oct 2025]. Disponible sur: https://reco.sfdermato.org/fr/recommandations-hidrad%C3%A9nite-suppur%C3%A9e/l%C3%A9sions-%C3%A9l%C3%A9mentaires</w:t>
      </w:r>
    </w:p>
    <w:p w14:paraId="1A0E9621"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3</w:t>
      </w:r>
      <w:r>
        <w:rPr>
          <w:rFonts w:ascii="Times New Roman" w:hAnsi="Times New Roman" w:cs="Times New Roman"/>
          <w:sz w:val="26"/>
          <w:szCs w:val="26"/>
        </w:rPr>
        <w:t>8</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S. F. de Dermatologie, « Diagnostic de l’hidradénite suppurée » [Internet]. [cité 15 oct 2025].. Disponible sur: https://reco.sfdermato.org/fr/recommandations hidrad%C3%A9nite-suppur%C3%A9e/diagnostic</w:t>
      </w:r>
    </w:p>
    <w:p w14:paraId="3CA2257D" w14:textId="77777777" w:rsidR="009A7C16" w:rsidRPr="00180CA7" w:rsidRDefault="009A7C16" w:rsidP="009A7C16">
      <w:pPr>
        <w:pStyle w:val="Bibliographie"/>
        <w:spacing w:line="276" w:lineRule="auto"/>
        <w:jc w:val="both"/>
        <w:rPr>
          <w:rFonts w:ascii="Times New Roman" w:hAnsi="Times New Roman" w:cs="Times New Roman"/>
          <w:b/>
          <w:bCs/>
          <w:sz w:val="26"/>
          <w:szCs w:val="26"/>
        </w:rPr>
      </w:pPr>
      <w:r>
        <w:rPr>
          <w:rFonts w:ascii="Times New Roman" w:hAnsi="Times New Roman" w:cs="Times New Roman"/>
          <w:sz w:val="26"/>
          <w:szCs w:val="26"/>
        </w:rPr>
        <w:lastRenderedPageBreak/>
        <w:t>39</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S. F. de Dermatologie, « </w:t>
      </w:r>
      <w:r w:rsidRPr="00180CA7">
        <w:rPr>
          <w:rFonts w:ascii="Times New Roman" w:eastAsia="Times New Roman" w:hAnsi="Times New Roman" w:cs="Times New Roman"/>
          <w:b/>
          <w:bCs/>
          <w:i/>
          <w:iCs/>
          <w:spacing w:val="-12"/>
          <w:kern w:val="0"/>
          <w:sz w:val="26"/>
          <w:szCs w:val="26"/>
          <w:lang w:eastAsia="fr-FR"/>
          <w14:ligatures w14:val="none"/>
        </w:rPr>
        <w:t xml:space="preserve"> </w:t>
      </w:r>
      <w:r w:rsidRPr="00180CA7">
        <w:rPr>
          <w:rFonts w:ascii="Times New Roman" w:hAnsi="Times New Roman" w:cs="Times New Roman"/>
          <w:sz w:val="26"/>
          <w:szCs w:val="26"/>
        </w:rPr>
        <w:t>Prise en charge de l’Hidradénite Suppurée  » - Recherche Google [Internet]. [cité 15 oct 2025]. https://reco.sfdermato.org/fr/recommandations-hidrad%C3%A9nite suppur%C3%A9e/l%C3%A9sions-%C3%A9l%C3%A9charge</w:t>
      </w:r>
    </w:p>
    <w:p w14:paraId="3384FA69" w14:textId="77777777" w:rsidR="009A7C16" w:rsidRPr="0062696F" w:rsidRDefault="009A7C16" w:rsidP="009A7C16">
      <w:pPr>
        <w:pStyle w:val="Bibliographie"/>
        <w:spacing w:line="276" w:lineRule="auto"/>
        <w:jc w:val="both"/>
        <w:rPr>
          <w:rFonts w:ascii="Times New Roman" w:hAnsi="Times New Roman" w:cs="Times New Roman"/>
          <w:sz w:val="26"/>
          <w:szCs w:val="26"/>
          <w:lang w:val="en-US"/>
        </w:rPr>
      </w:pPr>
      <w:r w:rsidRPr="0062696F">
        <w:rPr>
          <w:rFonts w:ascii="Times New Roman" w:hAnsi="Times New Roman" w:cs="Times New Roman"/>
          <w:sz w:val="26"/>
          <w:szCs w:val="26"/>
          <w:lang w:val="en-US"/>
        </w:rPr>
        <w:t>4</w:t>
      </w:r>
      <w:r>
        <w:rPr>
          <w:rFonts w:ascii="Times New Roman" w:hAnsi="Times New Roman" w:cs="Times New Roman"/>
          <w:sz w:val="26"/>
          <w:szCs w:val="26"/>
          <w:lang w:val="en-US"/>
        </w:rPr>
        <w:t>0</w:t>
      </w:r>
      <w:r w:rsidRPr="0062696F">
        <w:rPr>
          <w:rFonts w:ascii="Times New Roman" w:hAnsi="Times New Roman" w:cs="Times New Roman"/>
          <w:sz w:val="26"/>
          <w:szCs w:val="26"/>
          <w:lang w:val="en-US"/>
        </w:rPr>
        <w:t xml:space="preserve">. </w:t>
      </w:r>
      <w:r w:rsidRPr="0062696F">
        <w:rPr>
          <w:rFonts w:ascii="Times New Roman" w:hAnsi="Times New Roman" w:cs="Times New Roman"/>
          <w:sz w:val="26"/>
          <w:szCs w:val="26"/>
          <w:lang w:val="en-US"/>
        </w:rPr>
        <w:tab/>
        <w:t xml:space="preserve">Kohorst JJ, Shah KK, Hallemeier CL, Baum CL, Davis MDP. Squamous Cell Carcinoma in Perineal, Perianal, and Gluteal Hidradenitis Suppurativa: Experience in 12 Patients. Dermatol Surg Off Publ Am Soc Dermatol Surg Al. avr 2019;45(4):519‑26. </w:t>
      </w:r>
    </w:p>
    <w:p w14:paraId="0F876B5C" w14:textId="77777777" w:rsidR="009A7C16" w:rsidRPr="0062696F" w:rsidRDefault="009A7C16" w:rsidP="009A7C16">
      <w:pPr>
        <w:pStyle w:val="Bibliographie"/>
        <w:spacing w:line="276" w:lineRule="auto"/>
        <w:jc w:val="both"/>
        <w:rPr>
          <w:rFonts w:ascii="Times New Roman" w:hAnsi="Times New Roman" w:cs="Times New Roman"/>
          <w:sz w:val="26"/>
          <w:szCs w:val="26"/>
          <w:lang w:val="en-US"/>
        </w:rPr>
      </w:pPr>
      <w:r w:rsidRPr="0062696F">
        <w:rPr>
          <w:rFonts w:ascii="Times New Roman" w:hAnsi="Times New Roman" w:cs="Times New Roman"/>
          <w:sz w:val="26"/>
          <w:szCs w:val="26"/>
          <w:lang w:val="en-US"/>
        </w:rPr>
        <w:t>4</w:t>
      </w:r>
      <w:r>
        <w:rPr>
          <w:rFonts w:ascii="Times New Roman" w:hAnsi="Times New Roman" w:cs="Times New Roman"/>
          <w:sz w:val="26"/>
          <w:szCs w:val="26"/>
          <w:lang w:val="en-US"/>
        </w:rPr>
        <w:t>1</w:t>
      </w:r>
      <w:r w:rsidRPr="0062696F">
        <w:rPr>
          <w:rFonts w:ascii="Times New Roman" w:hAnsi="Times New Roman" w:cs="Times New Roman"/>
          <w:sz w:val="26"/>
          <w:szCs w:val="26"/>
          <w:lang w:val="en-US"/>
        </w:rPr>
        <w:t xml:space="preserve">. </w:t>
      </w:r>
      <w:r w:rsidRPr="0062696F">
        <w:rPr>
          <w:rFonts w:ascii="Times New Roman" w:hAnsi="Times New Roman" w:cs="Times New Roman"/>
          <w:sz w:val="26"/>
          <w:szCs w:val="26"/>
          <w:lang w:val="en-US"/>
        </w:rPr>
        <w:tab/>
        <w:t xml:space="preserve">Kohorst JJ, Kimball AB, Davis MDP. Systemic associations of hidradenitis suppurativa. J Am Acad Dermatol. nov 2015;73(5 Suppl 1):S27-35. </w:t>
      </w:r>
    </w:p>
    <w:p w14:paraId="592E5A66"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62696F">
        <w:rPr>
          <w:rFonts w:ascii="Times New Roman" w:hAnsi="Times New Roman" w:cs="Times New Roman"/>
          <w:sz w:val="26"/>
          <w:szCs w:val="26"/>
          <w:lang w:val="en-US"/>
        </w:rPr>
        <w:t>4</w:t>
      </w:r>
      <w:r>
        <w:rPr>
          <w:rFonts w:ascii="Times New Roman" w:hAnsi="Times New Roman" w:cs="Times New Roman"/>
          <w:sz w:val="26"/>
          <w:szCs w:val="26"/>
          <w:lang w:val="en-US"/>
        </w:rPr>
        <w:t>2</w:t>
      </w:r>
      <w:r w:rsidRPr="0062696F">
        <w:rPr>
          <w:rFonts w:ascii="Times New Roman" w:hAnsi="Times New Roman" w:cs="Times New Roman"/>
          <w:sz w:val="26"/>
          <w:szCs w:val="26"/>
          <w:lang w:val="en-US"/>
        </w:rPr>
        <w:t xml:space="preserve">. </w:t>
      </w:r>
      <w:r w:rsidRPr="0062696F">
        <w:rPr>
          <w:rFonts w:ascii="Times New Roman" w:hAnsi="Times New Roman" w:cs="Times New Roman"/>
          <w:sz w:val="26"/>
          <w:szCs w:val="26"/>
          <w:lang w:val="en-US"/>
        </w:rPr>
        <w:tab/>
        <w:t>Federico A, Rossi A, Caro G, Magri F, Muscianese M, Di Fraia M, et al. Are dissecting cellulitis and hidradeni</w:t>
      </w:r>
      <w:r w:rsidRPr="00180CA7">
        <w:rPr>
          <w:rFonts w:ascii="Times New Roman" w:hAnsi="Times New Roman" w:cs="Times New Roman"/>
          <w:sz w:val="26"/>
          <w:szCs w:val="26"/>
          <w:lang w:val="en-US"/>
        </w:rPr>
        <w:t xml:space="preserve">tis suppurativa different diseases? Clin Dermatol. 2021;39(3):496‑9. </w:t>
      </w:r>
    </w:p>
    <w:p w14:paraId="624EDAD0"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4</w:t>
      </w:r>
      <w:r>
        <w:rPr>
          <w:rFonts w:ascii="Times New Roman" w:hAnsi="Times New Roman" w:cs="Times New Roman"/>
          <w:sz w:val="26"/>
          <w:szCs w:val="26"/>
          <w:lang w:val="en-US"/>
        </w:rPr>
        <w:t>3</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Schettini N, Marzola E, Pacetti L, Cavaliere S, Bettoli V. A Case of Dissecting Cellulitis of the Scalp, Hidradenitis Suppurativa, and Conglobate Acne Successfully Treated with Secukinumab. Skin Appendage Disord. juin 2024;10(3):232‑5. </w:t>
      </w:r>
    </w:p>
    <w:p w14:paraId="062D3CA6"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4</w:t>
      </w:r>
      <w:r>
        <w:rPr>
          <w:rFonts w:ascii="Times New Roman" w:hAnsi="Times New Roman" w:cs="Times New Roman"/>
          <w:sz w:val="26"/>
          <w:szCs w:val="26"/>
          <w:lang w:val="en-US"/>
        </w:rPr>
        <w:t>4</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Ergun T. Hidradenitis suppurativa and the metabolic syndrome. Clin Dermatol. 2018;36(1):41‑7. </w:t>
      </w:r>
    </w:p>
    <w:p w14:paraId="107C730A"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4</w:t>
      </w:r>
      <w:r>
        <w:rPr>
          <w:rFonts w:ascii="Times New Roman" w:hAnsi="Times New Roman" w:cs="Times New Roman"/>
          <w:sz w:val="26"/>
          <w:szCs w:val="26"/>
          <w:lang w:val="en-US"/>
        </w:rPr>
        <w:t>5</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Shalom G, Freud T, Harman-Boehm I, Polishchuk I, Cohen AD. Hidradenitis suppurativa and metabolic syndrome: a comparative cross-sectional study of 3207 patients. Br J Dermatol. août 2015;173(2):464‑70. </w:t>
      </w:r>
    </w:p>
    <w:p w14:paraId="11560C18"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4</w:t>
      </w:r>
      <w:r>
        <w:rPr>
          <w:rFonts w:ascii="Times New Roman" w:hAnsi="Times New Roman" w:cs="Times New Roman"/>
          <w:sz w:val="26"/>
          <w:szCs w:val="26"/>
          <w:lang w:val="en-US"/>
        </w:rPr>
        <w:t>6</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Deckers IE, Benhadou F, Koldijk MJ, Del Marmol V, Horváth B, Boer J, et al. Inflammatory bowel disease is associated with hidradenitis suppurativa: Results from a multicenter cross-sectional study. J Am Acad Dermatol. janv 2017;76(1):49‑53. </w:t>
      </w:r>
    </w:p>
    <w:p w14:paraId="2D1AB6CF"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4</w:t>
      </w:r>
      <w:r>
        <w:rPr>
          <w:rFonts w:ascii="Times New Roman" w:hAnsi="Times New Roman" w:cs="Times New Roman"/>
          <w:sz w:val="26"/>
          <w:szCs w:val="26"/>
          <w:lang w:val="en-US"/>
        </w:rPr>
        <w:t>7</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Nielsen VW, Attauabi M, Holgersen N, Madsen GR, Bendtsen F, Seidelin J, et al. Hidradenitis suppurativa among patients with new-onset inflammatory bowel disease-results from the IBD Prognosis Study. J Crohns Colitis. 8 mai 2025;19(5):jjaf066. </w:t>
      </w:r>
    </w:p>
    <w:p w14:paraId="74E3DE9D"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4</w:t>
      </w:r>
      <w:r>
        <w:rPr>
          <w:rFonts w:ascii="Times New Roman" w:hAnsi="Times New Roman" w:cs="Times New Roman"/>
          <w:sz w:val="26"/>
          <w:szCs w:val="26"/>
          <w:lang w:val="en-US"/>
        </w:rPr>
        <w:t>8</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Bao B, Zhu C, Shi J, Lu C. Causal association between inflammatory bowel disease and hidradenitis suppurativa: A two-sample bidirectional Mendelian randomization study. Front Immunol. 2023;14:1071616. </w:t>
      </w:r>
    </w:p>
    <w:p w14:paraId="64E02ECF"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49</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Global Hidradenitis Suppurativa Atlas (GHiSA). Global Report on Hidradenitis Suppurativa. </w:t>
      </w:r>
      <w:r w:rsidRPr="003C3F93">
        <w:rPr>
          <w:rFonts w:ascii="Times New Roman" w:hAnsi="Times New Roman" w:cs="Times New Roman"/>
          <w:sz w:val="26"/>
          <w:szCs w:val="26"/>
          <w:lang w:val="en-US"/>
        </w:rPr>
        <w:t>2023;</w:t>
      </w:r>
      <w:r w:rsidRPr="00180CA7">
        <w:rPr>
          <w:rFonts w:ascii="Times New Roman" w:hAnsi="Times New Roman" w:cs="Times New Roman"/>
          <w:sz w:val="26"/>
          <w:szCs w:val="26"/>
          <w:lang w:val="en-US"/>
        </w:rPr>
        <w:t xml:space="preserve"> pp</w:t>
      </w:r>
      <w:r w:rsidRPr="003C3F93">
        <w:rPr>
          <w:rFonts w:ascii="Times New Roman" w:hAnsi="Times New Roman" w:cs="Times New Roman"/>
          <w:sz w:val="26"/>
          <w:szCs w:val="26"/>
          <w:lang w:val="en-US"/>
        </w:rPr>
        <w:t>:</w:t>
      </w:r>
      <w:r w:rsidRPr="00180CA7">
        <w:rPr>
          <w:rFonts w:ascii="Times New Roman" w:hAnsi="Times New Roman" w:cs="Times New Roman"/>
          <w:sz w:val="26"/>
          <w:szCs w:val="26"/>
          <w:lang w:val="en-US"/>
        </w:rPr>
        <w:t>1</w:t>
      </w:r>
      <w:r w:rsidRPr="003C3F93">
        <w:rPr>
          <w:rFonts w:ascii="Times New Roman" w:hAnsi="Times New Roman" w:cs="Times New Roman"/>
          <w:sz w:val="26"/>
          <w:szCs w:val="26"/>
          <w:lang w:val="en-US"/>
        </w:rPr>
        <w:t>‑</w:t>
      </w:r>
      <w:r w:rsidRPr="00180CA7">
        <w:rPr>
          <w:rFonts w:ascii="Times New Roman" w:hAnsi="Times New Roman" w:cs="Times New Roman"/>
          <w:sz w:val="26"/>
          <w:szCs w:val="26"/>
          <w:lang w:val="en-US"/>
        </w:rPr>
        <w:t>49</w:t>
      </w:r>
      <w:r w:rsidRPr="003C3F93">
        <w:rPr>
          <w:rFonts w:ascii="Times New Roman" w:hAnsi="Times New Roman" w:cs="Times New Roman"/>
          <w:sz w:val="26"/>
          <w:szCs w:val="26"/>
          <w:lang w:val="en-US"/>
        </w:rPr>
        <w:t>.</w:t>
      </w:r>
    </w:p>
    <w:p w14:paraId="0770AC1F"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lang w:val="en-US"/>
        </w:rPr>
        <w:t>5</w:t>
      </w:r>
      <w:r>
        <w:rPr>
          <w:rFonts w:ascii="Times New Roman" w:hAnsi="Times New Roman" w:cs="Times New Roman"/>
          <w:sz w:val="26"/>
          <w:szCs w:val="26"/>
          <w:lang w:val="en-US"/>
        </w:rPr>
        <w:t>0</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Kimball AB, Kerdel F, Adams D, Mrowietz U, Gelfand JM, Gniadecki R, et al. Adalimumab for the treatment of moderate to severe Hidradenitis suppurativa: a parallel randomized trial. </w:t>
      </w:r>
      <w:r w:rsidRPr="00180CA7">
        <w:rPr>
          <w:rFonts w:ascii="Times New Roman" w:hAnsi="Times New Roman" w:cs="Times New Roman"/>
          <w:sz w:val="26"/>
          <w:szCs w:val="26"/>
        </w:rPr>
        <w:t xml:space="preserve">Ann Intern Med. 18 déc 2012;157(12):846‑55. </w:t>
      </w:r>
    </w:p>
    <w:p w14:paraId="0887CA7A"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5</w:t>
      </w:r>
      <w:r>
        <w:rPr>
          <w:rFonts w:ascii="Times New Roman" w:hAnsi="Times New Roman" w:cs="Times New Roman"/>
          <w:sz w:val="26"/>
          <w:szCs w:val="26"/>
        </w:rPr>
        <w:t>1</w:t>
      </w:r>
      <w:r w:rsidRPr="00180CA7">
        <w:rPr>
          <w:rFonts w:ascii="Times New Roman" w:hAnsi="Times New Roman" w:cs="Times New Roman"/>
          <w:sz w:val="26"/>
          <w:szCs w:val="26"/>
        </w:rPr>
        <w:t xml:space="preserve">. Reguiai </w:t>
      </w:r>
      <w:r w:rsidRPr="00180CA7">
        <w:rPr>
          <w:rFonts w:ascii="Times New Roman" w:hAnsi="Times New Roman" w:cs="Times New Roman"/>
          <w:sz w:val="26"/>
          <w:szCs w:val="26"/>
        </w:rPr>
        <w:tab/>
        <w:t xml:space="preserve">Z , Guillem P. , Nassif  A. ,  Bru M.-F. ,  Raynal H. ,  Becherel  P.-A. Perception des patients français de l’impact de la maladie de Verneuil sur leur qualité de vie. Ann Dermatol Vénéréologie. Elsevier Masson; 1 déc 2015;142(12):S571. </w:t>
      </w:r>
    </w:p>
    <w:p w14:paraId="5C6F5A0C"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5</w:t>
      </w:r>
      <w:r>
        <w:rPr>
          <w:rFonts w:ascii="Times New Roman" w:hAnsi="Times New Roman" w:cs="Times New Roman"/>
          <w:sz w:val="26"/>
          <w:szCs w:val="26"/>
        </w:rPr>
        <w:t>2</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 xml:space="preserve">Park HH, Vuong CL, Phan K, Nyun K, Kleinman E, Ignacio RC, et al. </w:t>
      </w:r>
      <w:r w:rsidRPr="00180CA7">
        <w:rPr>
          <w:rFonts w:ascii="Times New Roman" w:hAnsi="Times New Roman" w:cs="Times New Roman"/>
          <w:sz w:val="26"/>
          <w:szCs w:val="26"/>
          <w:lang w:val="en-US"/>
        </w:rPr>
        <w:t xml:space="preserve">Pain management and emergency care in adolescent patients with hidradenitis suppurativa: a cross-sectional hospital-based study. Int J Womens Dermatol. 3 mai 2023;9(2):e086. </w:t>
      </w:r>
    </w:p>
    <w:p w14:paraId="36DE7340"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5</w:t>
      </w:r>
      <w:r>
        <w:rPr>
          <w:rFonts w:ascii="Times New Roman" w:hAnsi="Times New Roman" w:cs="Times New Roman"/>
          <w:sz w:val="26"/>
          <w:szCs w:val="26"/>
          <w:lang w:val="en-US"/>
        </w:rPr>
        <w:t>3</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Patel KR, Lee HH, Rastogi S, Vakharia PP, Hua T, Chhiba K, et al. Association between hidradenitis suppurativa, depression, anxiety, and suicidality: A systematic review and meta-analysis. J Am Acad Dermatol. sept 2020;83(3):737‑44. </w:t>
      </w:r>
    </w:p>
    <w:p w14:paraId="0EF81F84"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5</w:t>
      </w:r>
      <w:r>
        <w:rPr>
          <w:rFonts w:ascii="Times New Roman" w:hAnsi="Times New Roman" w:cs="Times New Roman"/>
          <w:sz w:val="26"/>
          <w:szCs w:val="26"/>
          <w:lang w:val="en-US"/>
        </w:rPr>
        <w:t>4</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Kurek A, Peters EMJ, Chanwangpong A, Sabat R, Sterry W, Schneider-Burrus S. Profound disturbances of sexual health in patients with acne inversa. J Am Acad Dermatol. sept 2012;67(3):422‑8, 428.e1. </w:t>
      </w:r>
    </w:p>
    <w:p w14:paraId="5FDDC672" w14:textId="77777777" w:rsidR="009A7C16" w:rsidRPr="008D09EA"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5</w:t>
      </w:r>
      <w:r>
        <w:rPr>
          <w:rFonts w:ascii="Times New Roman" w:hAnsi="Times New Roman" w:cs="Times New Roman"/>
          <w:sz w:val="26"/>
          <w:szCs w:val="26"/>
          <w:lang w:val="en-US"/>
        </w:rPr>
        <w:t>5</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Alavi A, Farzanfar D, Rogalska T, Lowes MA, Chavoshi S. Quality of life and sexual health in patients with hidradenitis suppurativa. </w:t>
      </w:r>
      <w:r w:rsidRPr="008D09EA">
        <w:rPr>
          <w:rFonts w:ascii="Times New Roman" w:hAnsi="Times New Roman" w:cs="Times New Roman"/>
          <w:sz w:val="26"/>
          <w:szCs w:val="26"/>
          <w:lang w:val="en-US"/>
        </w:rPr>
        <w:t xml:space="preserve">Int J Womens Dermatol. juin 2018;4(2):74‑9. </w:t>
      </w:r>
    </w:p>
    <w:p w14:paraId="5A12E5CB"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5</w:t>
      </w:r>
      <w:r>
        <w:rPr>
          <w:rFonts w:ascii="Times New Roman" w:hAnsi="Times New Roman" w:cs="Times New Roman"/>
          <w:sz w:val="26"/>
          <w:szCs w:val="26"/>
        </w:rPr>
        <w:t>6</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dlqi-bbfd6e5efebddec92aaf981ab754a292.pdf [Internet]. [cité 15 juill 2024]. Disponible sur: https://www.sfdermato.org/upload/scores/dlqi-bbfd6e5efebddec92aaf981ab754a292.pdf</w:t>
      </w:r>
    </w:p>
    <w:p w14:paraId="2206898B"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5</w:t>
      </w:r>
      <w:r>
        <w:rPr>
          <w:rFonts w:ascii="Times New Roman" w:hAnsi="Times New Roman" w:cs="Times New Roman"/>
          <w:sz w:val="26"/>
          <w:szCs w:val="26"/>
          <w:lang w:val="en-US"/>
        </w:rPr>
        <w:t>7</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Peris K, Lo Schiavo A, Fabbrocini G, Dini V, Patrizi A, Fusano M, et al. HIDRAdisk: validation of an innovative visual tool to assess the burden of hidradenitis suppurativa. J Eur Acad Dermatol Venereol. avr 2019;33(4):766‑73. </w:t>
      </w:r>
    </w:p>
    <w:p w14:paraId="6FD76971"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5</w:t>
      </w:r>
      <w:r>
        <w:rPr>
          <w:rFonts w:ascii="Times New Roman" w:hAnsi="Times New Roman" w:cs="Times New Roman"/>
          <w:sz w:val="26"/>
          <w:szCs w:val="26"/>
          <w:lang w:val="en-US"/>
        </w:rPr>
        <w:t>8</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Zouboulis CC, Bechara FG, Fritz K, Kurzen H, Liakou AI, Marsch WC, et al. [S1 guideline for the treatment of hidradenitis suppurativa / acne inversa * (number ICD-10 L73.2)]. J Dtsch Dermatol Ges J Ger Soc Dermatol JDDG. oct 2012;10 Suppl 5:S1-31. </w:t>
      </w:r>
    </w:p>
    <w:p w14:paraId="35F50CFC" w14:textId="77777777" w:rsidR="009A7C16" w:rsidRPr="00180CA7" w:rsidRDefault="009A7C16" w:rsidP="009A7C16">
      <w:pPr>
        <w:pStyle w:val="Bibliographie"/>
        <w:spacing w:line="276" w:lineRule="auto"/>
        <w:jc w:val="both"/>
        <w:rPr>
          <w:rFonts w:ascii="Times New Roman" w:hAnsi="Times New Roman" w:cs="Times New Roman"/>
          <w:sz w:val="26"/>
          <w:szCs w:val="26"/>
        </w:rPr>
      </w:pPr>
      <w:r>
        <w:rPr>
          <w:rFonts w:ascii="Times New Roman" w:hAnsi="Times New Roman" w:cs="Times New Roman"/>
          <w:sz w:val="26"/>
          <w:szCs w:val="26"/>
          <w:lang w:val="en-US"/>
        </w:rPr>
        <w:lastRenderedPageBreak/>
        <w:t>59</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AlOtaibi HM, AlFurayh NA, AlNooh BM, Aljomah NA, Alqahtani SM. Quality of life assessment among patients suffering from different dermatological diseases. </w:t>
      </w:r>
      <w:r w:rsidRPr="00180CA7">
        <w:rPr>
          <w:rFonts w:ascii="Times New Roman" w:hAnsi="Times New Roman" w:cs="Times New Roman"/>
          <w:sz w:val="26"/>
          <w:szCs w:val="26"/>
        </w:rPr>
        <w:t xml:space="preserve">Saudi Med J. nov 2021;42(11):1195‑200. </w:t>
      </w:r>
    </w:p>
    <w:p w14:paraId="14FFFFFC"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rPr>
        <w:t>6</w:t>
      </w:r>
      <w:r>
        <w:rPr>
          <w:rFonts w:ascii="Times New Roman" w:hAnsi="Times New Roman" w:cs="Times New Roman"/>
          <w:sz w:val="26"/>
          <w:szCs w:val="26"/>
        </w:rPr>
        <w:t>0</w:t>
      </w:r>
      <w:r w:rsidRPr="00180CA7">
        <w:rPr>
          <w:rFonts w:ascii="Times New Roman" w:hAnsi="Times New Roman" w:cs="Times New Roman"/>
          <w:sz w:val="26"/>
          <w:szCs w:val="26"/>
        </w:rPr>
        <w:t xml:space="preserve">. </w:t>
      </w:r>
      <w:r w:rsidRPr="00180CA7">
        <w:rPr>
          <w:rFonts w:ascii="Times New Roman" w:hAnsi="Times New Roman" w:cs="Times New Roman"/>
          <w:sz w:val="26"/>
          <w:szCs w:val="26"/>
        </w:rPr>
        <w:tab/>
        <w:t xml:space="preserve">Kouris A, Platsidaki E, Christodoulou C, Efstathiou V, Dessinioti C, Tzanetakou V, et al. </w:t>
      </w:r>
      <w:r w:rsidRPr="00180CA7">
        <w:rPr>
          <w:rFonts w:ascii="Times New Roman" w:hAnsi="Times New Roman" w:cs="Times New Roman"/>
          <w:sz w:val="26"/>
          <w:szCs w:val="26"/>
          <w:lang w:val="en-US"/>
        </w:rPr>
        <w:t xml:space="preserve">Quality of Life and Psychosocial Implications in Patients with Hidradenitis Suppurativa. Dermatol Basel Switz. 2016;232(6):687‑91. </w:t>
      </w:r>
    </w:p>
    <w:p w14:paraId="3C0C1142"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6</w:t>
      </w:r>
      <w:r>
        <w:rPr>
          <w:rFonts w:ascii="Times New Roman" w:hAnsi="Times New Roman" w:cs="Times New Roman"/>
          <w:sz w:val="26"/>
          <w:szCs w:val="26"/>
          <w:lang w:val="en-US"/>
        </w:rPr>
        <w:t>1</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Alavi A, Kirsner RS. Local wound care and topical management of hidradenitis suppurativa. J Am Acad Dermatol. nov 2015;73(5 Suppl 1):S55-61. </w:t>
      </w:r>
    </w:p>
    <w:p w14:paraId="35FED8FC"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lang w:val="en-US"/>
        </w:rPr>
        <w:t>6</w:t>
      </w:r>
      <w:r>
        <w:rPr>
          <w:rFonts w:ascii="Times New Roman" w:hAnsi="Times New Roman" w:cs="Times New Roman"/>
          <w:sz w:val="26"/>
          <w:szCs w:val="26"/>
          <w:lang w:val="en-US"/>
        </w:rPr>
        <w:t>2</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Boer J, Jemec GBE. Resorcinol peels as a possible self-treatment of painful nodules in hidradenitis suppurativa. </w:t>
      </w:r>
      <w:r w:rsidRPr="00180CA7">
        <w:rPr>
          <w:rFonts w:ascii="Times New Roman" w:hAnsi="Times New Roman" w:cs="Times New Roman"/>
          <w:sz w:val="26"/>
          <w:szCs w:val="26"/>
        </w:rPr>
        <w:t xml:space="preserve">Clin Exp Dermatol. janv 2010;35(1):36‑40. </w:t>
      </w:r>
    </w:p>
    <w:p w14:paraId="0CD70461" w14:textId="77777777" w:rsidR="009A7C16" w:rsidRPr="00180CA7"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rPr>
        <w:t>6</w:t>
      </w:r>
      <w:r>
        <w:rPr>
          <w:rFonts w:ascii="Times New Roman" w:hAnsi="Times New Roman" w:cs="Times New Roman"/>
          <w:sz w:val="26"/>
          <w:szCs w:val="26"/>
        </w:rPr>
        <w:t>3</w:t>
      </w:r>
      <w:r w:rsidRPr="00180CA7">
        <w:rPr>
          <w:rFonts w:ascii="Times New Roman" w:hAnsi="Times New Roman" w:cs="Times New Roman"/>
          <w:sz w:val="26"/>
          <w:szCs w:val="26"/>
        </w:rPr>
        <w:t>. Salvador-Rodriguez L </w:t>
      </w:r>
      <w:r w:rsidRPr="00180CA7">
        <w:rPr>
          <w:rFonts w:ascii="Times New Roman" w:hAnsi="Times New Roman" w:cs="Times New Roman"/>
          <w:sz w:val="26"/>
          <w:szCs w:val="26"/>
        </w:rPr>
        <w:tab/>
        <w:t>Efficacité de l’injection intralésionnelle de corticoïdes au cours de l’hidradénite suppurée sévère : série de 247 lésions ! EADV 2019 - E-journal | Edimark.fr [Internet]. [cité 18 oct 2025]. Disponible sur: https://www.edimark.fr/congres-scientifiques/eadv/2019/ej/en-direct-de-leadv/content/efficacite-de-linjection-intralesionnelle-de-corticoides-au-cours-de-lhidradenite-suppuree-severe-serie-de-247-lesions</w:t>
      </w:r>
    </w:p>
    <w:p w14:paraId="2FCFC5FF"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6</w:t>
      </w:r>
      <w:r>
        <w:rPr>
          <w:rFonts w:ascii="Times New Roman" w:hAnsi="Times New Roman" w:cs="Times New Roman"/>
          <w:sz w:val="26"/>
          <w:szCs w:val="26"/>
          <w:lang w:val="en-US"/>
        </w:rPr>
        <w:t>4</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Fajgenbaum K, Crouse L, Dong L, Zeng D, Sayed C. Intralesional Triamcinolone May Not Be Beneficial for Treating Acute Hidradenitis Suppurativa Lesions: A Double-Blind, Randomized, Placebo-Controlled Trial. Dermatol Surg Off Publ Am Soc Dermatol Surg Al. mai 2020;46(5):685‑9. </w:t>
      </w:r>
    </w:p>
    <w:p w14:paraId="50EB896C"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6</w:t>
      </w:r>
      <w:r>
        <w:rPr>
          <w:rFonts w:ascii="Times New Roman" w:hAnsi="Times New Roman" w:cs="Times New Roman"/>
          <w:sz w:val="26"/>
          <w:szCs w:val="26"/>
          <w:lang w:val="en-US"/>
        </w:rPr>
        <w:t>5</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Riis PT, Boer J, Prens EP, Saunte DML, Deckers IE, Emtestam L, et al. Intralesional triamcinolone for flares of hidradenitis suppurativa (HS): A case series. J Am Acad Dermatol. déc 2016;75(6):1151‑5. </w:t>
      </w:r>
    </w:p>
    <w:p w14:paraId="7703E081"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6</w:t>
      </w:r>
      <w:r>
        <w:rPr>
          <w:rFonts w:ascii="Times New Roman" w:hAnsi="Times New Roman" w:cs="Times New Roman"/>
          <w:sz w:val="26"/>
          <w:szCs w:val="26"/>
          <w:lang w:val="en-US"/>
        </w:rPr>
        <w:t>6</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Savage KT, Singh V, Patel ZS, Yannuzzi CA, McKenzie-Brown AM, Lowes MA, Orenstein LAV. Pain management in hidradenitis suppurativa and a proposed treatment algorithm. J Am Acad Dermatol. 2021 Jul;85(1):187-199. doi: 10.1016/j.jaad.2020.09.039. Epub 2020 Sep. PMID: 32950543; PMCID: PMC8176324. </w:t>
      </w:r>
    </w:p>
    <w:p w14:paraId="6AC8A0C2"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62696F">
        <w:rPr>
          <w:rFonts w:ascii="Times New Roman" w:hAnsi="Times New Roman" w:cs="Times New Roman"/>
          <w:sz w:val="26"/>
          <w:szCs w:val="26"/>
          <w:lang w:val="en-US"/>
        </w:rPr>
        <w:t>6</w:t>
      </w:r>
      <w:r>
        <w:rPr>
          <w:rFonts w:ascii="Times New Roman" w:hAnsi="Times New Roman" w:cs="Times New Roman"/>
          <w:sz w:val="26"/>
          <w:szCs w:val="26"/>
          <w:lang w:val="en-US"/>
        </w:rPr>
        <w:t>7</w:t>
      </w:r>
      <w:r w:rsidRPr="0062696F">
        <w:rPr>
          <w:rFonts w:ascii="Times New Roman" w:hAnsi="Times New Roman" w:cs="Times New Roman"/>
          <w:sz w:val="26"/>
          <w:szCs w:val="26"/>
          <w:lang w:val="en-US"/>
        </w:rPr>
        <w:t xml:space="preserve">. </w:t>
      </w:r>
      <w:r w:rsidRPr="0062696F">
        <w:rPr>
          <w:rFonts w:ascii="Times New Roman" w:hAnsi="Times New Roman" w:cs="Times New Roman"/>
          <w:sz w:val="26"/>
          <w:szCs w:val="26"/>
          <w:lang w:val="en-US"/>
        </w:rPr>
        <w:tab/>
        <w:t xml:space="preserve">Caposiena Caro RD, Cannizzaro MV, Botti E, Di Raimondo C, Di Matteo E, Gaziano R, et al. Clindamycin versus clindamycin plus rifampicin in hidradenitis suppurativa treatment: Clinical and ultrasound observations. </w:t>
      </w:r>
      <w:r w:rsidRPr="00180CA7">
        <w:rPr>
          <w:rFonts w:ascii="Times New Roman" w:hAnsi="Times New Roman" w:cs="Times New Roman"/>
          <w:sz w:val="26"/>
          <w:szCs w:val="26"/>
          <w:lang w:val="en-US"/>
        </w:rPr>
        <w:t xml:space="preserve">J Am Acad Dermatol. mai 2019;80(5):1314‑21. </w:t>
      </w:r>
    </w:p>
    <w:p w14:paraId="2DCC21E5" w14:textId="77777777" w:rsidR="009A7C16" w:rsidRPr="008D09EA"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lastRenderedPageBreak/>
        <w:t>6</w:t>
      </w:r>
      <w:r>
        <w:rPr>
          <w:rFonts w:ascii="Times New Roman" w:hAnsi="Times New Roman" w:cs="Times New Roman"/>
          <w:sz w:val="26"/>
          <w:szCs w:val="26"/>
          <w:lang w:val="en-US"/>
        </w:rPr>
        <w:t>8</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van der Zee HH, Boer J, Prens EP, Jemec GBE. The effect of combined treatment with oral clindamycin and oral rifampicin in patients with hidradenitis suppurativa. </w:t>
      </w:r>
      <w:r w:rsidRPr="008D09EA">
        <w:rPr>
          <w:rFonts w:ascii="Times New Roman" w:hAnsi="Times New Roman" w:cs="Times New Roman"/>
          <w:sz w:val="26"/>
          <w:szCs w:val="26"/>
          <w:lang w:val="en-US"/>
        </w:rPr>
        <w:t xml:space="preserve">Dermatol Basel Switz. 2009;219(2):143‑7. </w:t>
      </w:r>
    </w:p>
    <w:p w14:paraId="0B3D2BEE" w14:textId="77777777" w:rsidR="009A7C16" w:rsidRPr="00F62272" w:rsidRDefault="009A7C16" w:rsidP="009A7C16">
      <w:pPr>
        <w:pStyle w:val="Bibliographie"/>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69</w:t>
      </w:r>
      <w:r w:rsidRPr="008D09EA">
        <w:rPr>
          <w:rFonts w:ascii="Times New Roman" w:hAnsi="Times New Roman" w:cs="Times New Roman"/>
          <w:sz w:val="26"/>
          <w:szCs w:val="26"/>
          <w:lang w:val="en-US"/>
        </w:rPr>
        <w:t xml:space="preserve">. </w:t>
      </w:r>
      <w:r w:rsidRPr="008D09EA">
        <w:rPr>
          <w:rFonts w:ascii="Times New Roman" w:hAnsi="Times New Roman" w:cs="Times New Roman"/>
          <w:sz w:val="26"/>
          <w:szCs w:val="26"/>
          <w:lang w:val="en-US"/>
        </w:rPr>
        <w:tab/>
        <w:t>Villani A.P., Guillem P., Tristan A. ,</w:t>
      </w:r>
      <w:r w:rsidRPr="00180CA7">
        <w:rPr>
          <w:rFonts w:ascii="Times New Roman" w:hAnsi="Times New Roman" w:cs="Times New Roman"/>
          <w:sz w:val="26"/>
          <w:szCs w:val="26"/>
          <w:lang w:val="en-US"/>
        </w:rPr>
        <w:t xml:space="preserve"> Boibieux A., Jullien D. .Oral ofloxacin and clindamycin as an alternative to the classic rifampicin-clindamycin in hidradenitis suppurativa: retrospective analysis of 65 patients</w:t>
      </w:r>
      <w:r>
        <w:rPr>
          <w:rFonts w:ascii="Times New Roman" w:hAnsi="Times New Roman" w:cs="Times New Roman"/>
          <w:sz w:val="26"/>
          <w:szCs w:val="26"/>
          <w:lang w:val="en-US"/>
        </w:rPr>
        <w:t>.</w:t>
      </w:r>
      <w:r w:rsidRPr="00F62272">
        <w:rPr>
          <w:rFonts w:ascii="Segoe UI" w:eastAsia="Times New Roman" w:hAnsi="Segoe UI" w:cs="Segoe UI"/>
          <w:color w:val="5B616B"/>
          <w:kern w:val="0"/>
          <w:sz w:val="24"/>
          <w:szCs w:val="24"/>
          <w:lang w:val="en-US" w:eastAsia="fr-FR"/>
          <w14:ligatures w14:val="none"/>
        </w:rPr>
        <w:t xml:space="preserve"> </w:t>
      </w:r>
      <w:r w:rsidRPr="00F62272">
        <w:rPr>
          <w:rFonts w:ascii="Times New Roman" w:hAnsi="Times New Roman" w:cs="Times New Roman"/>
          <w:sz w:val="26"/>
          <w:szCs w:val="26"/>
          <w:lang w:val="en-US"/>
        </w:rPr>
        <w:t>Br J Dermatol</w:t>
      </w:r>
      <w:r>
        <w:rPr>
          <w:rFonts w:ascii="Times New Roman" w:hAnsi="Times New Roman" w:cs="Times New Roman"/>
          <w:sz w:val="26"/>
          <w:szCs w:val="26"/>
          <w:lang w:val="en-US"/>
        </w:rPr>
        <w:t>.</w:t>
      </w:r>
      <w:r w:rsidRPr="00F62272">
        <w:rPr>
          <w:rFonts w:ascii="Times New Roman" w:hAnsi="Times New Roman" w:cs="Times New Roman"/>
          <w:sz w:val="26"/>
          <w:szCs w:val="26"/>
          <w:lang w:val="en-US"/>
        </w:rPr>
        <w:t xml:space="preserve"> 2018 Jan;178(1):e15-e16. doi: 10.1111/bjd.15739. Epub 2017 </w:t>
      </w:r>
    </w:p>
    <w:p w14:paraId="44CB05DA"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7</w:t>
      </w:r>
      <w:r>
        <w:rPr>
          <w:rFonts w:ascii="Times New Roman" w:hAnsi="Times New Roman" w:cs="Times New Roman"/>
          <w:sz w:val="26"/>
          <w:szCs w:val="26"/>
          <w:lang w:val="en-US"/>
        </w:rPr>
        <w:t>0</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Jørgensen A-HR, Yao Y, Thomsen SF, Ring HC. Treatment of hidradenitis suppurativa with tetracycline, doxycycline, or lymecycline: a prospective study. Int J Dermatol. juill 2021;60(7):785‑91. </w:t>
      </w:r>
    </w:p>
    <w:p w14:paraId="3BAC6578" w14:textId="77777777" w:rsidR="009A7C16" w:rsidRPr="0062696F"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7</w:t>
      </w:r>
      <w:r>
        <w:rPr>
          <w:rFonts w:ascii="Times New Roman" w:hAnsi="Times New Roman" w:cs="Times New Roman"/>
          <w:sz w:val="26"/>
          <w:szCs w:val="26"/>
          <w:lang w:val="en-US"/>
        </w:rPr>
        <w:t>1</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Join-Lambert O, Coignard H, Jais J-P, Guet-Revillet H, Poirée S, Fraitag S, et al. Efficacy of rifampin-moxifloxacin-metronidazole combination therapy in hidradenitis suppurativa. </w:t>
      </w:r>
      <w:r w:rsidRPr="0062696F">
        <w:rPr>
          <w:rFonts w:ascii="Times New Roman" w:hAnsi="Times New Roman" w:cs="Times New Roman"/>
          <w:sz w:val="26"/>
          <w:szCs w:val="26"/>
          <w:lang w:val="en-US"/>
        </w:rPr>
        <w:t xml:space="preserve">Dermatol Basel Switz. févr 2011;222(1):49‑58. </w:t>
      </w:r>
    </w:p>
    <w:p w14:paraId="5FBD8E4C"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62696F">
        <w:rPr>
          <w:rFonts w:ascii="Times New Roman" w:hAnsi="Times New Roman" w:cs="Times New Roman"/>
          <w:sz w:val="26"/>
          <w:szCs w:val="26"/>
          <w:lang w:val="en-US"/>
        </w:rPr>
        <w:t>7</w:t>
      </w:r>
      <w:r>
        <w:rPr>
          <w:rFonts w:ascii="Times New Roman" w:hAnsi="Times New Roman" w:cs="Times New Roman"/>
          <w:sz w:val="26"/>
          <w:szCs w:val="26"/>
          <w:lang w:val="en-US"/>
        </w:rPr>
        <w:t>2</w:t>
      </w:r>
      <w:r w:rsidRPr="0062696F">
        <w:rPr>
          <w:rFonts w:ascii="Times New Roman" w:hAnsi="Times New Roman" w:cs="Times New Roman"/>
          <w:sz w:val="26"/>
          <w:szCs w:val="26"/>
          <w:lang w:val="en-US"/>
        </w:rPr>
        <w:t xml:space="preserve">. </w:t>
      </w:r>
      <w:r w:rsidRPr="0062696F">
        <w:rPr>
          <w:rFonts w:ascii="Times New Roman" w:hAnsi="Times New Roman" w:cs="Times New Roman"/>
          <w:sz w:val="26"/>
          <w:szCs w:val="26"/>
          <w:lang w:val="en-US"/>
        </w:rPr>
        <w:tab/>
      </w:r>
      <w:r w:rsidRPr="00180CA7">
        <w:rPr>
          <w:rFonts w:ascii="Times New Roman" w:hAnsi="Times New Roman" w:cs="Times New Roman"/>
          <w:sz w:val="26"/>
          <w:szCs w:val="26"/>
          <w:lang w:val="en-US"/>
        </w:rPr>
        <w:t>Delage M, Jais, J-P, Lam T, Guet-Revillet H, Ungeheuer M-N, Consigny P-H, Nassif A, Join-Lambert O, Rifampin-moxifloxacin-metronidazole combination therapy for severe Hurley Stage 1 Hidradenitis Suppurativa: prospective short-term trial and one-year follow-up in 28 consecutive patients, Journal of the American Academy of Dermatology (2020), doi: https://doi.org/10.1016/ j.jaad.2020.01.007. /</w:t>
      </w:r>
    </w:p>
    <w:p w14:paraId="0608F46C" w14:textId="77777777" w:rsidR="009A7C16" w:rsidRPr="0062696F" w:rsidRDefault="009A7C16" w:rsidP="009A7C16">
      <w:pPr>
        <w:pStyle w:val="Bibliographie"/>
        <w:spacing w:line="276" w:lineRule="auto"/>
        <w:jc w:val="both"/>
        <w:rPr>
          <w:rFonts w:ascii="Times New Roman" w:hAnsi="Times New Roman" w:cs="Times New Roman"/>
          <w:sz w:val="26"/>
          <w:szCs w:val="26"/>
        </w:rPr>
      </w:pPr>
      <w:r w:rsidRPr="00180CA7">
        <w:rPr>
          <w:rFonts w:ascii="Times New Roman" w:hAnsi="Times New Roman" w:cs="Times New Roman"/>
          <w:sz w:val="26"/>
          <w:szCs w:val="26"/>
          <w:lang w:val="en-US"/>
        </w:rPr>
        <w:t>7</w:t>
      </w:r>
      <w:r>
        <w:rPr>
          <w:rFonts w:ascii="Times New Roman" w:hAnsi="Times New Roman" w:cs="Times New Roman"/>
          <w:sz w:val="26"/>
          <w:szCs w:val="26"/>
          <w:lang w:val="en-US"/>
        </w:rPr>
        <w:t>3</w:t>
      </w:r>
      <w:r w:rsidRPr="00180CA7">
        <w:rPr>
          <w:rFonts w:ascii="Times New Roman" w:hAnsi="Times New Roman" w:cs="Times New Roman"/>
          <w:sz w:val="26"/>
          <w:szCs w:val="26"/>
          <w:lang w:val="en-US"/>
        </w:rPr>
        <w:t>. Join-Lambert O., Coignard-Biehler H., Jais JP, Delage M., Guet-Revillet1–4, Sylvain Poire H.et AL;</w:t>
      </w:r>
      <w:r w:rsidRPr="00180CA7">
        <w:rPr>
          <w:rFonts w:ascii="Times New Roman" w:hAnsi="Times New Roman" w:cs="Times New Roman"/>
          <w:sz w:val="26"/>
          <w:szCs w:val="26"/>
          <w:lang w:val="en-US"/>
        </w:rPr>
        <w:tab/>
        <w:t xml:space="preserve">Efficacy of ertapenem in severe hidradenitis suppurativa: a pilot study in a cohort of 30 consecutive patients. </w:t>
      </w:r>
      <w:r w:rsidRPr="0062696F">
        <w:rPr>
          <w:rFonts w:ascii="Times New Roman" w:hAnsi="Times New Roman" w:cs="Times New Roman"/>
          <w:sz w:val="26"/>
          <w:szCs w:val="26"/>
        </w:rPr>
        <w:t>J Antimicrob Chemother doi:10.1093/jac/dkv361.</w:t>
      </w:r>
    </w:p>
    <w:p w14:paraId="20957B8C"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rPr>
        <w:t xml:space="preserve">74. </w:t>
      </w:r>
      <w:r w:rsidRPr="00637330">
        <w:rPr>
          <w:rFonts w:ascii="Times New Roman" w:hAnsi="Times New Roman" w:cs="Times New Roman"/>
          <w:color w:val="000000" w:themeColor="text1"/>
          <w:sz w:val="26"/>
          <w:szCs w:val="26"/>
        </w:rPr>
        <w:tab/>
      </w:r>
      <w:hyperlink r:id="rId57" w:history="1">
        <w:r w:rsidRPr="00637330">
          <w:rPr>
            <w:rStyle w:val="Lienhypertexte"/>
            <w:rFonts w:ascii="Times New Roman" w:hAnsi="Times New Roman" w:cs="Times New Roman"/>
            <w:color w:val="000000" w:themeColor="text1"/>
            <w:sz w:val="26"/>
            <w:szCs w:val="26"/>
            <w:u w:val="none"/>
          </w:rPr>
          <w:t>Nosrati</w:t>
        </w:r>
      </w:hyperlink>
      <w:r w:rsidRPr="00637330">
        <w:rPr>
          <w:rFonts w:ascii="Times New Roman" w:hAnsi="Times New Roman" w:cs="Times New Roman"/>
          <w:color w:val="000000" w:themeColor="text1"/>
          <w:sz w:val="26"/>
          <w:szCs w:val="26"/>
        </w:rPr>
        <w:t xml:space="preserve"> A.  , </w:t>
      </w:r>
      <w:hyperlink r:id="rId58" w:history="1">
        <w:r w:rsidRPr="00637330">
          <w:rPr>
            <w:rStyle w:val="Lienhypertexte"/>
            <w:rFonts w:ascii="Times New Roman" w:hAnsi="Times New Roman" w:cs="Times New Roman"/>
            <w:color w:val="000000" w:themeColor="text1"/>
            <w:sz w:val="26"/>
            <w:szCs w:val="26"/>
            <w:u w:val="none"/>
          </w:rPr>
          <w:t xml:space="preserve"> Chen</w:t>
        </w:r>
      </w:hyperlink>
      <w:r w:rsidRPr="00637330">
        <w:rPr>
          <w:rFonts w:ascii="Times New Roman" w:hAnsi="Times New Roman" w:cs="Times New Roman"/>
          <w:color w:val="000000" w:themeColor="text1"/>
          <w:sz w:val="26"/>
          <w:szCs w:val="26"/>
        </w:rPr>
        <w:t xml:space="preserve"> P , </w:t>
      </w:r>
      <w:hyperlink r:id="rId59" w:history="1">
        <w:r w:rsidRPr="00637330">
          <w:rPr>
            <w:rStyle w:val="Lienhypertexte"/>
            <w:rFonts w:ascii="Times New Roman" w:hAnsi="Times New Roman" w:cs="Times New Roman"/>
            <w:color w:val="000000" w:themeColor="text1"/>
            <w:sz w:val="26"/>
            <w:szCs w:val="26"/>
            <w:u w:val="none"/>
          </w:rPr>
          <w:t>Torpey</w:t>
        </w:r>
      </w:hyperlink>
      <w:r w:rsidRPr="00637330">
        <w:rPr>
          <w:rFonts w:ascii="Times New Roman" w:hAnsi="Times New Roman" w:cs="Times New Roman"/>
          <w:color w:val="000000" w:themeColor="text1"/>
          <w:sz w:val="26"/>
          <w:szCs w:val="26"/>
        </w:rPr>
        <w:t xml:space="preserve"> M , </w:t>
      </w:r>
      <w:hyperlink r:id="rId60" w:history="1">
        <w:r w:rsidRPr="00637330">
          <w:rPr>
            <w:rStyle w:val="Lienhypertexte"/>
            <w:rFonts w:ascii="Times New Roman" w:hAnsi="Times New Roman" w:cs="Times New Roman"/>
            <w:color w:val="000000" w:themeColor="text1"/>
            <w:sz w:val="26"/>
            <w:szCs w:val="26"/>
            <w:u w:val="none"/>
          </w:rPr>
          <w:t>Shokrian</w:t>
        </w:r>
      </w:hyperlink>
      <w:r w:rsidRPr="00637330">
        <w:rPr>
          <w:rFonts w:ascii="Times New Roman" w:hAnsi="Times New Roman" w:cs="Times New Roman"/>
          <w:color w:val="000000" w:themeColor="text1"/>
          <w:sz w:val="26"/>
          <w:szCs w:val="26"/>
        </w:rPr>
        <w:t> N , </w:t>
      </w:r>
      <w:hyperlink r:id="rId61" w:history="1">
        <w:r w:rsidRPr="00637330">
          <w:rPr>
            <w:rStyle w:val="Lienhypertexte"/>
            <w:rFonts w:ascii="Times New Roman" w:hAnsi="Times New Roman" w:cs="Times New Roman"/>
            <w:color w:val="000000" w:themeColor="text1"/>
            <w:sz w:val="26"/>
            <w:szCs w:val="26"/>
            <w:u w:val="none"/>
          </w:rPr>
          <w:t>Ball</w:t>
        </w:r>
      </w:hyperlink>
      <w:r w:rsidRPr="00637330">
        <w:rPr>
          <w:rFonts w:ascii="Times New Roman" w:hAnsi="Times New Roman" w:cs="Times New Roman"/>
          <w:color w:val="000000" w:themeColor="text1"/>
          <w:sz w:val="26"/>
          <w:szCs w:val="26"/>
        </w:rPr>
        <w:t xml:space="preserve"> G , </w:t>
      </w:r>
      <w:hyperlink r:id="rId62" w:history="1">
        <w:r w:rsidRPr="00637330">
          <w:rPr>
            <w:rStyle w:val="Lienhypertexte"/>
            <w:rFonts w:ascii="Times New Roman" w:hAnsi="Times New Roman" w:cs="Times New Roman"/>
            <w:color w:val="000000" w:themeColor="text1"/>
            <w:sz w:val="26"/>
            <w:szCs w:val="26"/>
            <w:u w:val="none"/>
          </w:rPr>
          <w:t xml:space="preserve"> Benesh</w:t>
        </w:r>
      </w:hyperlink>
      <w:r w:rsidRPr="00637330">
        <w:rPr>
          <w:rFonts w:ascii="Times New Roman" w:hAnsi="Times New Roman" w:cs="Times New Roman"/>
          <w:color w:val="000000" w:themeColor="text1"/>
          <w:sz w:val="26"/>
          <w:szCs w:val="26"/>
        </w:rPr>
        <w:t xml:space="preserve"> G, et al. </w:t>
      </w:r>
      <w:r w:rsidRPr="00637330">
        <w:rPr>
          <w:rFonts w:ascii="Times New Roman" w:hAnsi="Times New Roman" w:cs="Times New Roman"/>
          <w:color w:val="000000" w:themeColor="text1"/>
          <w:sz w:val="26"/>
          <w:szCs w:val="26"/>
          <w:lang w:val="en-US"/>
        </w:rPr>
        <w:t>Efficacy and Durability of Intravenous Ertapenem Therapy for Recalcitrant Hidradenitis Suppurativa. JAMA Dermatol</w:t>
      </w:r>
      <w:r w:rsidRPr="00521379">
        <w:rPr>
          <w:rFonts w:ascii="Times New Roman" w:hAnsi="Times New Roman" w:cs="Times New Roman"/>
          <w:color w:val="000000" w:themeColor="text1"/>
          <w:sz w:val="26"/>
          <w:szCs w:val="26"/>
          <w:lang w:val="en-US"/>
        </w:rPr>
        <w:t>. 2024 Mar ;160(3):312-318.</w:t>
      </w:r>
      <w:r w:rsidRPr="00637330">
        <w:rPr>
          <w:rFonts w:ascii="Times New Roman" w:hAnsi="Times New Roman" w:cs="Times New Roman"/>
          <w:color w:val="000000" w:themeColor="text1"/>
          <w:sz w:val="26"/>
          <w:szCs w:val="26"/>
          <w:lang w:val="en-US"/>
        </w:rPr>
        <w:t xml:space="preserve"> doi: 10.1001/jamadermatol.2023.6201.</w:t>
      </w:r>
    </w:p>
    <w:p w14:paraId="21B17910"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75. </w:t>
      </w:r>
      <w:r w:rsidRPr="00637330">
        <w:rPr>
          <w:rFonts w:ascii="Times New Roman" w:hAnsi="Times New Roman" w:cs="Times New Roman"/>
          <w:color w:val="000000" w:themeColor="text1"/>
          <w:sz w:val="26"/>
          <w:szCs w:val="26"/>
          <w:lang w:val="en-US"/>
        </w:rPr>
        <w:tab/>
        <w:t xml:space="preserve">Park M, Vu D, Alhusayen R. Trimethoprim-Sulfamethoxazole as a Mono-Antibiotic Therapy for Hidradenitis Suppurativa. J Cutan Med Surg. 2024;28(4):401‑2. </w:t>
      </w:r>
    </w:p>
    <w:p w14:paraId="307E0E11"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76. </w:t>
      </w:r>
      <w:r w:rsidRPr="00637330">
        <w:rPr>
          <w:rFonts w:ascii="Times New Roman" w:hAnsi="Times New Roman" w:cs="Times New Roman"/>
          <w:color w:val="000000" w:themeColor="text1"/>
          <w:sz w:val="26"/>
          <w:szCs w:val="26"/>
          <w:lang w:val="en-US"/>
        </w:rPr>
        <w:tab/>
        <w:t xml:space="preserve">Soria A, Canoui-Poitrine F, Wolkenstein P, Poli F, Gabison G, Pouget F, et al. Absence of efficacy of oral isotretinoin in hidradenitis suppurativa: a retrospective study based on patients’ outcome assessment. Dermatol Basel Switz. 2009;218(2):134‑5. </w:t>
      </w:r>
    </w:p>
    <w:p w14:paraId="6EEE5EF1"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lastRenderedPageBreak/>
        <w:t xml:space="preserve">77. </w:t>
      </w:r>
      <w:r w:rsidRPr="00637330">
        <w:rPr>
          <w:rFonts w:ascii="Times New Roman" w:hAnsi="Times New Roman" w:cs="Times New Roman"/>
          <w:color w:val="000000" w:themeColor="text1"/>
          <w:sz w:val="26"/>
          <w:szCs w:val="26"/>
          <w:lang w:val="en-US"/>
        </w:rPr>
        <w:tab/>
        <w:t xml:space="preserve">Coskun BN, Yagiz B, Pehlivan Y, Dalkilic E. Isotretinoin-induced sacroiliitis in patients with hidradenitis suppurativa: a case-based review. Rheumatol Int. déc 2019;39(12):2159‑65. </w:t>
      </w:r>
    </w:p>
    <w:p w14:paraId="49BD294E"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78. </w:t>
      </w:r>
      <w:r w:rsidRPr="00637330">
        <w:rPr>
          <w:rFonts w:ascii="Times New Roman" w:hAnsi="Times New Roman" w:cs="Times New Roman"/>
          <w:color w:val="000000" w:themeColor="text1"/>
          <w:sz w:val="26"/>
          <w:szCs w:val="26"/>
          <w:lang w:val="en-US"/>
        </w:rPr>
        <w:tab/>
        <w:t xml:space="preserve">Boer J, Nazary M. Long-term results of acitretin therapy for hidradenitis suppurativa. Is acne inversa also a misnomer? Br J Dermatol. janv 2011;164(1):170‑5. </w:t>
      </w:r>
    </w:p>
    <w:p w14:paraId="78E66295"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79. </w:t>
      </w:r>
      <w:r w:rsidRPr="00637330">
        <w:rPr>
          <w:rFonts w:ascii="Times New Roman" w:hAnsi="Times New Roman" w:cs="Times New Roman"/>
          <w:color w:val="000000" w:themeColor="text1"/>
          <w:sz w:val="26"/>
          <w:szCs w:val="26"/>
          <w:lang w:val="en-US"/>
        </w:rPr>
        <w:tab/>
        <w:t xml:space="preserve">Verdolini R, Simonacci F, Menon S, Pavlou P, Mannello B. Alitretinoin: a useful agent in the treatment of hidradenitis suppurativa, especially in women of child-bearing age. G Ital Dermatol E Venereol Organo Uff Soc Ital Dermatol E Sifilogr. avr 2015;150(2):155‑62. </w:t>
      </w:r>
    </w:p>
    <w:p w14:paraId="3960F8BF"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80. </w:t>
      </w:r>
      <w:r w:rsidRPr="00637330">
        <w:rPr>
          <w:rFonts w:ascii="Times New Roman" w:hAnsi="Times New Roman" w:cs="Times New Roman"/>
          <w:color w:val="000000" w:themeColor="text1"/>
          <w:sz w:val="26"/>
          <w:szCs w:val="26"/>
          <w:lang w:val="en-US"/>
        </w:rPr>
        <w:tab/>
        <w:t xml:space="preserve">Goodfield R and Clark S. Treatment of recalcitrant hidradenitis suppurativa with oral ciclosporin. Clin Exp Dermatol; janv 2006;31(1). </w:t>
      </w:r>
    </w:p>
    <w:p w14:paraId="583392B9"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81. </w:t>
      </w:r>
      <w:r w:rsidRPr="00637330">
        <w:rPr>
          <w:rFonts w:ascii="Times New Roman" w:hAnsi="Times New Roman" w:cs="Times New Roman"/>
          <w:color w:val="000000" w:themeColor="text1"/>
          <w:sz w:val="26"/>
          <w:szCs w:val="26"/>
          <w:lang w:val="en-US"/>
        </w:rPr>
        <w:tab/>
        <w:t xml:space="preserve">Yazdanyar S, Boer J, Ingvarsson G, Szepietowski JC, Jemec GBE. Dapsone therapy for hidradenitis suppurativa: a series of 24 patients. Dermatol Basel Switz. 2011;222(4):342‑6. </w:t>
      </w:r>
    </w:p>
    <w:p w14:paraId="4D90AD28"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82. </w:t>
      </w:r>
      <w:hyperlink r:id="rId63" w:history="1">
        <w:r w:rsidRPr="00637330">
          <w:rPr>
            <w:rStyle w:val="Lienhypertexte"/>
            <w:rFonts w:ascii="Times New Roman" w:hAnsi="Times New Roman" w:cs="Times New Roman"/>
            <w:color w:val="000000" w:themeColor="text1"/>
            <w:sz w:val="26"/>
            <w:szCs w:val="26"/>
            <w:u w:val="none"/>
            <w:lang w:val="en-US"/>
          </w:rPr>
          <w:t xml:space="preserve"> Lee</w:t>
        </w:r>
      </w:hyperlink>
      <w:r w:rsidRPr="00637330">
        <w:rPr>
          <w:rFonts w:ascii="Times New Roman" w:hAnsi="Times New Roman" w:cs="Times New Roman"/>
          <w:color w:val="000000" w:themeColor="text1"/>
          <w:sz w:val="26"/>
          <w:szCs w:val="26"/>
          <w:lang w:val="en-US"/>
        </w:rPr>
        <w:t xml:space="preserve"> A</w:t>
      </w:r>
      <w:r w:rsidRPr="00637330">
        <w:rPr>
          <w:rFonts w:ascii="Times New Roman" w:hAnsi="Times New Roman" w:cs="Times New Roman"/>
          <w:color w:val="000000" w:themeColor="text1"/>
          <w:sz w:val="26"/>
          <w:szCs w:val="26"/>
          <w:vertAlign w:val="superscript"/>
          <w:lang w:val="en-US"/>
        </w:rPr>
        <w:t> </w:t>
      </w:r>
      <w:r w:rsidRPr="00637330">
        <w:rPr>
          <w:rFonts w:ascii="Times New Roman" w:hAnsi="Times New Roman" w:cs="Times New Roman"/>
          <w:color w:val="000000" w:themeColor="text1"/>
          <w:sz w:val="26"/>
          <w:szCs w:val="26"/>
          <w:lang w:val="en-US"/>
        </w:rPr>
        <w:t>, </w:t>
      </w:r>
      <w:hyperlink r:id="rId64" w:history="1">
        <w:r w:rsidRPr="00637330">
          <w:rPr>
            <w:rStyle w:val="Lienhypertexte"/>
            <w:rFonts w:ascii="Times New Roman" w:hAnsi="Times New Roman" w:cs="Times New Roman"/>
            <w:color w:val="000000" w:themeColor="text1"/>
            <w:sz w:val="26"/>
            <w:szCs w:val="26"/>
            <w:u w:val="none"/>
            <w:lang w:val="en-US"/>
          </w:rPr>
          <w:t>Fischer</w:t>
        </w:r>
      </w:hyperlink>
      <w:r w:rsidRPr="00637330">
        <w:rPr>
          <w:rFonts w:ascii="Times New Roman" w:hAnsi="Times New Roman" w:cs="Times New Roman"/>
          <w:color w:val="000000" w:themeColor="text1"/>
          <w:sz w:val="26"/>
          <w:szCs w:val="26"/>
          <w:lang w:val="en-US"/>
        </w:rPr>
        <w:t xml:space="preserve"> G. A case series of 20 women with hidradenitis suppurativa treated with spironolactone. Australas J Dermatol .Aug 2015;56(3):192-6.doi: 10.1111/ajd.12362. Epub 2015 Jun 16.</w:t>
      </w:r>
    </w:p>
    <w:p w14:paraId="424FAB3A"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83. </w:t>
      </w:r>
      <w:r w:rsidRPr="00637330">
        <w:rPr>
          <w:rFonts w:ascii="Times New Roman" w:hAnsi="Times New Roman" w:cs="Times New Roman"/>
          <w:color w:val="000000" w:themeColor="text1"/>
          <w:sz w:val="26"/>
          <w:szCs w:val="26"/>
          <w:lang w:val="en-US"/>
        </w:rPr>
        <w:tab/>
        <w:t xml:space="preserve">Randhawa HK, Hamilton J, Pope E. Finasteride for the treatment of hidradenitis suppurativa in children and adolescents. JAMA Dermatol. juin 2013;149(6):732‑5. </w:t>
      </w:r>
    </w:p>
    <w:p w14:paraId="0568A5CB"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84. </w:t>
      </w:r>
      <w:r w:rsidRPr="00637330">
        <w:rPr>
          <w:rFonts w:ascii="Times New Roman" w:hAnsi="Times New Roman" w:cs="Times New Roman"/>
          <w:color w:val="000000" w:themeColor="text1"/>
          <w:sz w:val="26"/>
          <w:szCs w:val="26"/>
          <w:lang w:val="en-US"/>
        </w:rPr>
        <w:tab/>
        <w:t xml:space="preserve">Hunger RE, Laffitte E, Läuchli S, Mainetti C, Mühlstädt M, Schiller P, et al. Swiss Practice Recommendations for the Management of Hidradenitis Suppurativa/Acne Inversa. Dermatol Basel Switz. 2017;233(2‑3):113‑9. </w:t>
      </w:r>
    </w:p>
    <w:p w14:paraId="1AAD086F"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85. </w:t>
      </w:r>
      <w:r w:rsidRPr="00637330">
        <w:rPr>
          <w:rFonts w:ascii="Times New Roman" w:hAnsi="Times New Roman" w:cs="Times New Roman"/>
          <w:color w:val="000000" w:themeColor="text1"/>
          <w:sz w:val="26"/>
          <w:szCs w:val="26"/>
          <w:lang w:val="en-US"/>
        </w:rPr>
        <w:tab/>
        <w:t xml:space="preserve">Huang C-H, Huang I-H, Tai C-C, Chi C-C. Biologics and Small Molecule Inhibitors for Treating Hidradenitis Suppurativa: A Systematic Review and Meta-Analysis. Biomedicines. 2 juin 2022;10(6):1303. </w:t>
      </w:r>
    </w:p>
    <w:p w14:paraId="7B2939D3"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86. </w:t>
      </w:r>
      <w:r w:rsidRPr="00637330">
        <w:rPr>
          <w:rFonts w:ascii="Times New Roman" w:hAnsi="Times New Roman" w:cs="Times New Roman"/>
          <w:color w:val="000000" w:themeColor="text1"/>
          <w:sz w:val="26"/>
          <w:szCs w:val="26"/>
          <w:lang w:val="en-US"/>
        </w:rPr>
        <w:tab/>
        <w:t xml:space="preserve">Lu JW, Huang YW, Chen TL. Efficacy and safety of adalimumab in hidradenitis suppurativa: A systematic review and meta-analysis of randomized controlled trials. Medicine (Baltimore). 2021 Jun 4;100(22):e26190. doi: 10.1097/MD.0000000000026190. PMID: 34087885; PMCID: PMC8183777. </w:t>
      </w:r>
    </w:p>
    <w:p w14:paraId="779C59FF"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87. </w:t>
      </w:r>
      <w:r w:rsidRPr="00637330">
        <w:rPr>
          <w:rFonts w:ascii="Times New Roman" w:hAnsi="Times New Roman" w:cs="Times New Roman"/>
          <w:color w:val="000000" w:themeColor="text1"/>
          <w:sz w:val="26"/>
          <w:szCs w:val="26"/>
          <w:lang w:val="en-US"/>
        </w:rPr>
        <w:tab/>
        <w:t xml:space="preserve">Jemec GBE, Okun MM, Forman SB, Gulliver WPF, Prens EP, Mrowietz U, et al. Adalimumab medium-term dosing strategy in moderate-to-severe hidradenitis </w:t>
      </w:r>
      <w:r w:rsidRPr="00637330">
        <w:rPr>
          <w:rFonts w:ascii="Times New Roman" w:hAnsi="Times New Roman" w:cs="Times New Roman"/>
          <w:color w:val="000000" w:themeColor="text1"/>
          <w:sz w:val="26"/>
          <w:szCs w:val="26"/>
          <w:lang w:val="en-US"/>
        </w:rPr>
        <w:lastRenderedPageBreak/>
        <w:t xml:space="preserve">suppurativa: integrated results from the phase III randomized placebo-controlled PIONEER trials. Br J Dermatol. nov 2019;181(5):967‑75. </w:t>
      </w:r>
    </w:p>
    <w:p w14:paraId="44357FB3"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88. </w:t>
      </w:r>
      <w:r w:rsidRPr="00637330">
        <w:rPr>
          <w:rFonts w:ascii="Times New Roman" w:hAnsi="Times New Roman" w:cs="Times New Roman"/>
          <w:color w:val="000000" w:themeColor="text1"/>
          <w:sz w:val="26"/>
          <w:szCs w:val="26"/>
          <w:lang w:val="en-US"/>
        </w:rPr>
        <w:tab/>
      </w:r>
      <w:hyperlink r:id="rId65" w:history="1">
        <w:r w:rsidRPr="00637330">
          <w:rPr>
            <w:rStyle w:val="Lienhypertexte"/>
            <w:rFonts w:ascii="Times New Roman" w:hAnsi="Times New Roman" w:cs="Times New Roman"/>
            <w:color w:val="000000" w:themeColor="text1"/>
            <w:sz w:val="26"/>
            <w:szCs w:val="26"/>
            <w:u w:val="none"/>
            <w:lang w:val="en-US"/>
          </w:rPr>
          <w:t>Amano M</w:t>
        </w:r>
      </w:hyperlink>
      <w:r w:rsidRPr="00637330">
        <w:rPr>
          <w:rFonts w:ascii="Times New Roman" w:hAnsi="Times New Roman" w:cs="Times New Roman"/>
          <w:color w:val="000000" w:themeColor="text1"/>
          <w:sz w:val="26"/>
          <w:szCs w:val="26"/>
          <w:lang w:val="en-US"/>
        </w:rPr>
        <w:t>, </w:t>
      </w:r>
      <w:hyperlink r:id="rId66" w:history="1">
        <w:r w:rsidRPr="00637330">
          <w:rPr>
            <w:rStyle w:val="Lienhypertexte"/>
            <w:rFonts w:ascii="Times New Roman" w:hAnsi="Times New Roman" w:cs="Times New Roman"/>
            <w:color w:val="000000" w:themeColor="text1"/>
            <w:sz w:val="26"/>
            <w:szCs w:val="26"/>
            <w:u w:val="none"/>
            <w:lang w:val="en-US"/>
          </w:rPr>
          <w:t>Grant A</w:t>
        </w:r>
      </w:hyperlink>
      <w:r w:rsidRPr="00637330">
        <w:rPr>
          <w:rFonts w:ascii="Times New Roman" w:hAnsi="Times New Roman" w:cs="Times New Roman"/>
          <w:color w:val="000000" w:themeColor="text1"/>
          <w:sz w:val="26"/>
          <w:szCs w:val="26"/>
          <w:lang w:val="en-US"/>
        </w:rPr>
        <w:t>, </w:t>
      </w:r>
      <w:hyperlink r:id="rId67" w:history="1">
        <w:r w:rsidRPr="00637330">
          <w:rPr>
            <w:rStyle w:val="Lienhypertexte"/>
            <w:rFonts w:ascii="Times New Roman" w:hAnsi="Times New Roman" w:cs="Times New Roman"/>
            <w:color w:val="000000" w:themeColor="text1"/>
            <w:sz w:val="26"/>
            <w:szCs w:val="26"/>
            <w:u w:val="none"/>
            <w:lang w:val="en-US"/>
          </w:rPr>
          <w:t>Kerdel FS</w:t>
        </w:r>
      </w:hyperlink>
      <w:r w:rsidRPr="00637330">
        <w:rPr>
          <w:rFonts w:ascii="Times New Roman" w:hAnsi="Times New Roman" w:cs="Times New Roman"/>
          <w:color w:val="000000" w:themeColor="text1"/>
          <w:sz w:val="26"/>
          <w:szCs w:val="26"/>
          <w:lang w:val="en-US"/>
        </w:rPr>
        <w:t xml:space="preserve">. A prospective open-label clinical trial of adalimumab for the treatment of hidradenitis suppurativa. </w:t>
      </w:r>
      <w:r w:rsidRPr="00637330">
        <w:rPr>
          <w:rFonts w:ascii="Times New Roman" w:eastAsia="Times New Roman" w:hAnsi="Times New Roman" w:cs="Times New Roman"/>
          <w:color w:val="000000" w:themeColor="text1"/>
          <w:kern w:val="0"/>
          <w:sz w:val="26"/>
          <w:szCs w:val="26"/>
          <w:lang w:val="en-US" w:eastAsia="fr-FR"/>
          <w14:ligatures w14:val="none"/>
        </w:rPr>
        <w:t>IJD .</w:t>
      </w:r>
      <w:r w:rsidRPr="00637330">
        <w:rPr>
          <w:rFonts w:ascii="Times New Roman" w:hAnsi="Times New Roman" w:cs="Times New Roman"/>
          <w:color w:val="000000" w:themeColor="text1"/>
          <w:sz w:val="26"/>
          <w:szCs w:val="26"/>
          <w:lang w:val="en-US"/>
        </w:rPr>
        <w:t xml:space="preserve">August 2010; </w:t>
      </w:r>
      <w:hyperlink r:id="rId68" w:tooltip="View Volume 49, Issue 8" w:history="1">
        <w:r w:rsidRPr="00637330">
          <w:rPr>
            <w:rStyle w:val="Lienhypertexte"/>
            <w:rFonts w:ascii="Times New Roman" w:hAnsi="Times New Roman" w:cs="Times New Roman"/>
            <w:color w:val="000000" w:themeColor="text1"/>
            <w:sz w:val="26"/>
            <w:szCs w:val="26"/>
            <w:u w:val="none"/>
            <w:lang w:val="en-US"/>
          </w:rPr>
          <w:t>49(8</w:t>
        </w:r>
      </w:hyperlink>
      <w:r w:rsidRPr="00637330">
        <w:rPr>
          <w:rFonts w:ascii="Times New Roman" w:hAnsi="Times New Roman" w:cs="Times New Roman"/>
          <w:color w:val="000000" w:themeColor="text1"/>
          <w:sz w:val="26"/>
          <w:szCs w:val="26"/>
          <w:lang w:val="en-US"/>
        </w:rPr>
        <w:t xml:space="preserve">):950-5; </w:t>
      </w:r>
      <w:hyperlink r:id="rId69" w:history="1">
        <w:r w:rsidRPr="00637330">
          <w:rPr>
            <w:rStyle w:val="Lienhypertexte"/>
            <w:rFonts w:ascii="Times New Roman" w:hAnsi="Times New Roman" w:cs="Times New Roman"/>
            <w:color w:val="000000" w:themeColor="text1"/>
            <w:sz w:val="26"/>
            <w:szCs w:val="26"/>
            <w:u w:val="none"/>
            <w:lang w:val="en-US"/>
          </w:rPr>
          <w:t>doi.org/10.1111/j.1365-4632.2010.04545.x</w:t>
        </w:r>
      </w:hyperlink>
    </w:p>
    <w:p w14:paraId="5370DDCD"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89. </w:t>
      </w:r>
      <w:r w:rsidRPr="00637330">
        <w:rPr>
          <w:rFonts w:ascii="Times New Roman" w:hAnsi="Times New Roman" w:cs="Times New Roman"/>
          <w:color w:val="000000" w:themeColor="text1"/>
          <w:sz w:val="26"/>
          <w:szCs w:val="26"/>
          <w:lang w:val="en-US"/>
        </w:rPr>
        <w:tab/>
        <w:t xml:space="preserve">Martora F, Battista T, Potestio L, Portarapillo A, Tommasino N, Megna M. Long-Term Efficacy of Guselkumab in an Adolescent Hidradenitis Suppurativa Patients: A Case Report. Clin Cosmet Investig Dermatol. 2024 Feb;17:483-487. doi: 10.2147/CCID.S456817. PMID: 38476343; PMCID: PMC10928914. </w:t>
      </w:r>
    </w:p>
    <w:p w14:paraId="2BF9F144"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90. </w:t>
      </w:r>
      <w:r w:rsidRPr="00637330">
        <w:rPr>
          <w:rFonts w:ascii="Times New Roman" w:hAnsi="Times New Roman" w:cs="Times New Roman"/>
          <w:color w:val="000000" w:themeColor="text1"/>
          <w:sz w:val="26"/>
          <w:szCs w:val="26"/>
          <w:lang w:val="en-US"/>
        </w:rPr>
        <w:tab/>
        <w:t xml:space="preserve">Guselkumab, Risankizumab, and Tildrakizumab in the Management of Hidradenitis Suppurativa: A Review of Existing Trials and Real-Life .2023 Sep 18:16:2525-2536. doi: 10.2147/CCID.S418748. eCollection 2023. </w:t>
      </w:r>
    </w:p>
    <w:p w14:paraId="2EA997D8"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91. </w:t>
      </w:r>
      <w:r w:rsidRPr="00637330">
        <w:rPr>
          <w:rFonts w:ascii="Times New Roman" w:hAnsi="Times New Roman" w:cs="Times New Roman"/>
          <w:color w:val="000000" w:themeColor="text1"/>
          <w:sz w:val="26"/>
          <w:szCs w:val="26"/>
          <w:lang w:val="en-US"/>
        </w:rPr>
        <w:tab/>
        <w:t xml:space="preserve">Fradet M ,  Hegazy S,  Bulai-Livideanu C,  Hardy J ,  Godillot C, Godeau M et al. </w:t>
      </w:r>
      <w:r w:rsidRPr="00637330">
        <w:rPr>
          <w:rFonts w:ascii="Times New Roman" w:hAnsi="Times New Roman" w:cs="Times New Roman"/>
          <w:color w:val="000000" w:themeColor="text1"/>
          <w:sz w:val="26"/>
          <w:szCs w:val="26"/>
        </w:rPr>
        <w:t xml:space="preserve">Laser épilatoire alexandrite dans le cadre de la prise en charge de l’hidradénite suppurée. </w:t>
      </w:r>
      <w:r w:rsidRPr="00637330">
        <w:rPr>
          <w:rFonts w:ascii="Times New Roman" w:hAnsi="Times New Roman" w:cs="Times New Roman"/>
          <w:color w:val="000000" w:themeColor="text1"/>
          <w:sz w:val="26"/>
          <w:szCs w:val="26"/>
          <w:lang w:val="en-US"/>
        </w:rPr>
        <w:t xml:space="preserve">Ann Dermatol Vénéréologie. Elsevier Masson;  déc 2018;145(12):S339. </w:t>
      </w:r>
    </w:p>
    <w:p w14:paraId="3B3300A7"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637330">
        <w:rPr>
          <w:rFonts w:ascii="Times New Roman" w:hAnsi="Times New Roman" w:cs="Times New Roman"/>
          <w:color w:val="000000" w:themeColor="text1"/>
          <w:sz w:val="26"/>
          <w:szCs w:val="26"/>
          <w:lang w:val="en-US"/>
        </w:rPr>
        <w:t xml:space="preserve">92. </w:t>
      </w:r>
      <w:r w:rsidRPr="00637330">
        <w:rPr>
          <w:rFonts w:ascii="Times New Roman" w:hAnsi="Times New Roman" w:cs="Times New Roman"/>
          <w:color w:val="000000" w:themeColor="text1"/>
          <w:sz w:val="26"/>
          <w:szCs w:val="26"/>
          <w:lang w:val="en-US"/>
        </w:rPr>
        <w:tab/>
        <w:t>Shipman WD, Williams MN, Suozzi KC, Eisenstein AS, Dover JS. Efficacy of laser hair removal in hidradenitis suppurativa: A systematic review and meta-analysis. Lasers Surg Med. juill 2024;56(</w:t>
      </w:r>
      <w:r w:rsidRPr="00180CA7">
        <w:rPr>
          <w:rFonts w:ascii="Times New Roman" w:hAnsi="Times New Roman" w:cs="Times New Roman"/>
          <w:sz w:val="26"/>
          <w:szCs w:val="26"/>
          <w:lang w:val="en-US"/>
        </w:rPr>
        <w:t xml:space="preserve">5):425‑36. </w:t>
      </w:r>
    </w:p>
    <w:p w14:paraId="2EACCF93"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9</w:t>
      </w:r>
      <w:r>
        <w:rPr>
          <w:rFonts w:ascii="Times New Roman" w:hAnsi="Times New Roman" w:cs="Times New Roman"/>
          <w:sz w:val="26"/>
          <w:szCs w:val="26"/>
          <w:lang w:val="en-US"/>
        </w:rPr>
        <w:t>3</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Fortoul MC, Macias Martinez B, Ventura Rodriguez D, Dallara M, Stelnicki EJ, Kamel G. A Retrospective Review of Laser Therapy for Treatment of Hidradenitis Suppurativa. Ann Plast Surg. 1 déc 2023;91(6):758‑62. </w:t>
      </w:r>
    </w:p>
    <w:p w14:paraId="36A40A20"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9</w:t>
      </w:r>
      <w:r>
        <w:rPr>
          <w:rFonts w:ascii="Times New Roman" w:hAnsi="Times New Roman" w:cs="Times New Roman"/>
          <w:sz w:val="26"/>
          <w:szCs w:val="26"/>
          <w:lang w:val="en-US"/>
        </w:rPr>
        <w:t>4</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Revuz J. Hidradenitis suppurativa. J Eur Acad Dermatol Venereol JEADV. sept 2009;23(9):985‑98. </w:t>
      </w:r>
    </w:p>
    <w:p w14:paraId="4E2551A7"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9</w:t>
      </w:r>
      <w:r>
        <w:rPr>
          <w:rFonts w:ascii="Times New Roman" w:hAnsi="Times New Roman" w:cs="Times New Roman"/>
          <w:sz w:val="26"/>
          <w:szCs w:val="26"/>
          <w:lang w:val="en-US"/>
        </w:rPr>
        <w:t>5</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Ingram JR, Woo PN, Chua SL, Ormerod AD, Desai N , Kai AC et al., Interventions for hidradenitis suppurativa: a Cochrane systematic review incorporating GRADE assessment of evidence quality . Blok. Br J Dermatol 2016; 174:953–954</w:t>
      </w:r>
    </w:p>
    <w:p w14:paraId="08BA6051" w14:textId="77777777" w:rsidR="009A7C16" w:rsidRPr="00180CA7" w:rsidRDefault="009A7C16" w:rsidP="009A7C16">
      <w:pPr>
        <w:pStyle w:val="Bibliographie"/>
        <w:spacing w:line="276" w:lineRule="auto"/>
        <w:jc w:val="both"/>
        <w:rPr>
          <w:rFonts w:ascii="Times New Roman" w:hAnsi="Times New Roman" w:cs="Times New Roman"/>
          <w:sz w:val="26"/>
          <w:szCs w:val="26"/>
          <w:lang w:val="en-US"/>
        </w:rPr>
      </w:pPr>
      <w:r w:rsidRPr="00180CA7">
        <w:rPr>
          <w:rFonts w:ascii="Times New Roman" w:hAnsi="Times New Roman" w:cs="Times New Roman"/>
          <w:sz w:val="26"/>
          <w:szCs w:val="26"/>
          <w:lang w:val="en-US"/>
        </w:rPr>
        <w:t>9</w:t>
      </w:r>
      <w:r>
        <w:rPr>
          <w:rFonts w:ascii="Times New Roman" w:hAnsi="Times New Roman" w:cs="Times New Roman"/>
          <w:sz w:val="26"/>
          <w:szCs w:val="26"/>
          <w:lang w:val="en-US"/>
        </w:rPr>
        <w:t>6</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 xml:space="preserve">Saunte DML, Jemec GBE. Hidradenitis Suppurativa: Advances in Diagnosis and Treatment. JAMA. 28 nov 2017;318(20):2019‑32. </w:t>
      </w:r>
    </w:p>
    <w:p w14:paraId="710DC56F"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180CA7">
        <w:rPr>
          <w:rFonts w:ascii="Times New Roman" w:hAnsi="Times New Roman" w:cs="Times New Roman"/>
          <w:sz w:val="26"/>
          <w:szCs w:val="26"/>
          <w:lang w:val="en-US"/>
        </w:rPr>
        <w:t>9</w:t>
      </w:r>
      <w:r>
        <w:rPr>
          <w:rFonts w:ascii="Times New Roman" w:hAnsi="Times New Roman" w:cs="Times New Roman"/>
          <w:sz w:val="26"/>
          <w:szCs w:val="26"/>
          <w:lang w:val="en-US"/>
        </w:rPr>
        <w:t>7</w:t>
      </w:r>
      <w:r w:rsidRPr="00180CA7">
        <w:rPr>
          <w:rFonts w:ascii="Times New Roman" w:hAnsi="Times New Roman" w:cs="Times New Roman"/>
          <w:sz w:val="26"/>
          <w:szCs w:val="26"/>
          <w:lang w:val="en-US"/>
        </w:rPr>
        <w:t xml:space="preserve">. </w:t>
      </w:r>
      <w:r w:rsidRPr="00180CA7">
        <w:rPr>
          <w:rFonts w:ascii="Times New Roman" w:hAnsi="Times New Roman" w:cs="Times New Roman"/>
          <w:sz w:val="26"/>
          <w:szCs w:val="26"/>
          <w:lang w:val="en-US"/>
        </w:rPr>
        <w:tab/>
        <w:t>Garg A, Lavian J, Lin G, Strunk A, Alloo A. Incidence of hidradenitis suppurativa in the United States: A sex- and age-adjusted population analysis. J Am Acad Der</w:t>
      </w:r>
      <w:r w:rsidRPr="00637330">
        <w:rPr>
          <w:rFonts w:ascii="Times New Roman" w:hAnsi="Times New Roman" w:cs="Times New Roman"/>
          <w:color w:val="000000" w:themeColor="text1"/>
          <w:sz w:val="26"/>
          <w:szCs w:val="26"/>
          <w:lang w:val="en-US"/>
        </w:rPr>
        <w:t xml:space="preserve">matol. juill 2017;77(1):118‑22. </w:t>
      </w:r>
    </w:p>
    <w:p w14:paraId="385C3480"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rPr>
        <w:t xml:space="preserve">98. </w:t>
      </w:r>
      <w:r w:rsidRPr="00637330">
        <w:rPr>
          <w:rFonts w:ascii="Times New Roman" w:hAnsi="Times New Roman" w:cs="Times New Roman"/>
          <w:color w:val="000000" w:themeColor="text1"/>
          <w:sz w:val="26"/>
          <w:szCs w:val="26"/>
        </w:rPr>
        <w:tab/>
      </w:r>
      <w:hyperlink r:id="rId70" w:history="1">
        <w:r w:rsidRPr="00637330">
          <w:rPr>
            <w:rStyle w:val="Lienhypertexte"/>
            <w:rFonts w:ascii="Times New Roman" w:hAnsi="Times New Roman" w:cs="Times New Roman"/>
            <w:color w:val="000000" w:themeColor="text1"/>
            <w:sz w:val="26"/>
            <w:szCs w:val="26"/>
            <w:u w:val="none"/>
          </w:rPr>
          <w:t>Dessinioti</w:t>
        </w:r>
      </w:hyperlink>
      <w:r w:rsidRPr="00637330">
        <w:rPr>
          <w:rFonts w:ascii="Times New Roman" w:hAnsi="Times New Roman" w:cs="Times New Roman"/>
          <w:color w:val="000000" w:themeColor="text1"/>
          <w:sz w:val="26"/>
          <w:szCs w:val="26"/>
        </w:rPr>
        <w:t xml:space="preserve"> C, </w:t>
      </w:r>
      <w:hyperlink r:id="rId71" w:history="1">
        <w:r w:rsidRPr="00637330">
          <w:rPr>
            <w:rStyle w:val="Lienhypertexte"/>
            <w:rFonts w:ascii="Times New Roman" w:hAnsi="Times New Roman" w:cs="Times New Roman"/>
            <w:color w:val="000000" w:themeColor="text1"/>
            <w:sz w:val="26"/>
            <w:szCs w:val="26"/>
            <w:u w:val="none"/>
          </w:rPr>
          <w:t xml:space="preserve"> Zisimou</w:t>
        </w:r>
      </w:hyperlink>
      <w:r w:rsidRPr="00637330">
        <w:rPr>
          <w:rFonts w:ascii="Times New Roman" w:hAnsi="Times New Roman" w:cs="Times New Roman"/>
          <w:color w:val="000000" w:themeColor="text1"/>
          <w:sz w:val="26"/>
          <w:szCs w:val="26"/>
        </w:rPr>
        <w:t xml:space="preserve"> C</w:t>
      </w:r>
      <w:r w:rsidRPr="00637330">
        <w:rPr>
          <w:rFonts w:ascii="Times New Roman" w:hAnsi="Times New Roman" w:cs="Times New Roman"/>
          <w:color w:val="000000" w:themeColor="text1"/>
          <w:sz w:val="26"/>
          <w:szCs w:val="26"/>
          <w:vertAlign w:val="superscript"/>
        </w:rPr>
        <w:t> </w:t>
      </w:r>
      <w:r w:rsidRPr="00637330">
        <w:rPr>
          <w:rFonts w:ascii="Times New Roman" w:hAnsi="Times New Roman" w:cs="Times New Roman"/>
          <w:color w:val="000000" w:themeColor="text1"/>
          <w:sz w:val="26"/>
          <w:szCs w:val="26"/>
        </w:rPr>
        <w:t>, </w:t>
      </w:r>
      <w:hyperlink r:id="rId72" w:history="1">
        <w:r w:rsidRPr="00637330">
          <w:rPr>
            <w:rStyle w:val="Lienhypertexte"/>
            <w:rFonts w:ascii="Times New Roman" w:hAnsi="Times New Roman" w:cs="Times New Roman"/>
            <w:color w:val="000000" w:themeColor="text1"/>
            <w:sz w:val="26"/>
            <w:szCs w:val="26"/>
            <w:u w:val="none"/>
          </w:rPr>
          <w:t>Tzanetakou</w:t>
        </w:r>
      </w:hyperlink>
      <w:r w:rsidRPr="00637330">
        <w:rPr>
          <w:rFonts w:ascii="Times New Roman" w:hAnsi="Times New Roman" w:cs="Times New Roman"/>
          <w:color w:val="000000" w:themeColor="text1"/>
          <w:sz w:val="26"/>
          <w:szCs w:val="26"/>
        </w:rPr>
        <w:t xml:space="preserve"> V</w:t>
      </w:r>
      <w:r w:rsidRPr="00637330">
        <w:rPr>
          <w:rFonts w:ascii="Times New Roman" w:hAnsi="Times New Roman" w:cs="Times New Roman"/>
          <w:color w:val="000000" w:themeColor="text1"/>
          <w:sz w:val="26"/>
          <w:szCs w:val="26"/>
          <w:vertAlign w:val="superscript"/>
        </w:rPr>
        <w:t> </w:t>
      </w:r>
      <w:r w:rsidRPr="00637330">
        <w:rPr>
          <w:rFonts w:ascii="Times New Roman" w:hAnsi="Times New Roman" w:cs="Times New Roman"/>
          <w:color w:val="000000" w:themeColor="text1"/>
          <w:sz w:val="26"/>
          <w:szCs w:val="26"/>
        </w:rPr>
        <w:t>, Ntritsos G, </w:t>
      </w:r>
      <w:hyperlink r:id="rId73" w:history="1">
        <w:r w:rsidRPr="00637330">
          <w:rPr>
            <w:rStyle w:val="Lienhypertexte"/>
            <w:rFonts w:ascii="Times New Roman" w:hAnsi="Times New Roman" w:cs="Times New Roman"/>
            <w:color w:val="000000" w:themeColor="text1"/>
            <w:sz w:val="26"/>
            <w:szCs w:val="26"/>
            <w:u w:val="none"/>
          </w:rPr>
          <w:t>Kontochristopoulos</w:t>
        </w:r>
      </w:hyperlink>
      <w:r w:rsidRPr="00637330">
        <w:rPr>
          <w:rFonts w:ascii="Times New Roman" w:hAnsi="Times New Roman" w:cs="Times New Roman"/>
          <w:color w:val="000000" w:themeColor="text1"/>
          <w:sz w:val="26"/>
          <w:szCs w:val="26"/>
        </w:rPr>
        <w:t xml:space="preserve"> G,</w:t>
      </w:r>
      <w:r w:rsidRPr="00637330">
        <w:rPr>
          <w:rFonts w:ascii="Times New Roman" w:hAnsi="Times New Roman" w:cs="Times New Roman"/>
          <w:color w:val="000000" w:themeColor="text1"/>
          <w:sz w:val="26"/>
          <w:szCs w:val="26"/>
          <w:vertAlign w:val="superscript"/>
        </w:rPr>
        <w:t> </w:t>
      </w:r>
      <w:r w:rsidRPr="00637330">
        <w:rPr>
          <w:rFonts w:ascii="Times New Roman" w:hAnsi="Times New Roman" w:cs="Times New Roman"/>
          <w:color w:val="000000" w:themeColor="text1"/>
          <w:sz w:val="26"/>
          <w:szCs w:val="26"/>
        </w:rPr>
        <w:t> </w:t>
      </w:r>
      <w:hyperlink r:id="rId74" w:history="1">
        <w:r w:rsidRPr="00637330">
          <w:rPr>
            <w:rStyle w:val="Lienhypertexte"/>
            <w:rFonts w:ascii="Times New Roman" w:hAnsi="Times New Roman" w:cs="Times New Roman"/>
            <w:color w:val="000000" w:themeColor="text1"/>
            <w:sz w:val="26"/>
            <w:szCs w:val="26"/>
            <w:u w:val="none"/>
          </w:rPr>
          <w:t>Antoniou</w:t>
        </w:r>
      </w:hyperlink>
      <w:r w:rsidRPr="00637330">
        <w:rPr>
          <w:rFonts w:ascii="Times New Roman" w:hAnsi="Times New Roman" w:cs="Times New Roman"/>
          <w:color w:val="000000" w:themeColor="text1"/>
          <w:sz w:val="26"/>
          <w:szCs w:val="26"/>
        </w:rPr>
        <w:t xml:space="preserve"> C et al</w:t>
      </w:r>
      <w:r w:rsidRPr="00637330">
        <w:rPr>
          <w:rFonts w:ascii="Times New Roman" w:hAnsi="Times New Roman" w:cs="Times New Roman"/>
          <w:color w:val="000000" w:themeColor="text1"/>
          <w:sz w:val="26"/>
          <w:szCs w:val="26"/>
          <w:vertAlign w:val="superscript"/>
        </w:rPr>
        <w:t> </w:t>
      </w:r>
      <w:r w:rsidRPr="00637330">
        <w:rPr>
          <w:rFonts w:ascii="Times New Roman" w:hAnsi="Times New Roman" w:cs="Times New Roman"/>
          <w:color w:val="000000" w:themeColor="text1"/>
          <w:sz w:val="26"/>
          <w:szCs w:val="26"/>
        </w:rPr>
        <w:t xml:space="preserve">. </w:t>
      </w:r>
      <w:r w:rsidRPr="00637330">
        <w:rPr>
          <w:rFonts w:ascii="Times New Roman" w:hAnsi="Times New Roman" w:cs="Times New Roman"/>
          <w:color w:val="000000" w:themeColor="text1"/>
          <w:sz w:val="26"/>
          <w:szCs w:val="26"/>
          <w:lang w:val="en-US"/>
        </w:rPr>
        <w:t xml:space="preserve">A retrospective institutional study of the association of </w:t>
      </w:r>
      <w:r w:rsidRPr="00637330">
        <w:rPr>
          <w:rFonts w:ascii="Times New Roman" w:hAnsi="Times New Roman" w:cs="Times New Roman"/>
          <w:color w:val="000000" w:themeColor="text1"/>
          <w:sz w:val="26"/>
          <w:szCs w:val="26"/>
          <w:lang w:val="en-US"/>
        </w:rPr>
        <w:lastRenderedPageBreak/>
        <w:t>smoking with the severity of hidradenitis suppurativa. J Dermatol Sci;  août 2017;87(2):206-207. doi: 10.1016/j.jdermsci.2017.04.006. Epub 2017 Apr 17.</w:t>
      </w:r>
    </w:p>
    <w:p w14:paraId="4456F209"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rPr>
      </w:pPr>
      <w:r w:rsidRPr="00637330">
        <w:rPr>
          <w:rFonts w:ascii="Times New Roman" w:hAnsi="Times New Roman" w:cs="Times New Roman"/>
          <w:color w:val="000000" w:themeColor="text1"/>
          <w:sz w:val="26"/>
          <w:szCs w:val="26"/>
          <w:lang w:val="en-US"/>
        </w:rPr>
        <w:t xml:space="preserve">99. </w:t>
      </w:r>
      <w:r w:rsidRPr="00637330">
        <w:rPr>
          <w:rFonts w:ascii="Times New Roman" w:hAnsi="Times New Roman" w:cs="Times New Roman"/>
          <w:color w:val="000000" w:themeColor="text1"/>
          <w:sz w:val="26"/>
          <w:szCs w:val="26"/>
          <w:lang w:val="en-US"/>
        </w:rPr>
        <w:tab/>
        <w:t xml:space="preserve">Mendiratta V, Yadav V, Bhardwaj AV, Pangti R. Clinical and Metabolic Characteristics in Hidradenitis Suppurativa – An Indian Perspective. </w:t>
      </w:r>
      <w:r w:rsidRPr="00637330">
        <w:rPr>
          <w:rFonts w:ascii="Times New Roman" w:hAnsi="Times New Roman" w:cs="Times New Roman"/>
          <w:color w:val="000000" w:themeColor="text1"/>
          <w:sz w:val="26"/>
          <w:szCs w:val="26"/>
        </w:rPr>
        <w:t xml:space="preserve">Indian J Dermatol. 2023;68(1):121. </w:t>
      </w:r>
    </w:p>
    <w:p w14:paraId="56900D73"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rPr>
        <w:t xml:space="preserve">100. </w:t>
      </w:r>
      <w:r w:rsidRPr="00637330">
        <w:rPr>
          <w:rFonts w:ascii="Times New Roman" w:hAnsi="Times New Roman" w:cs="Times New Roman"/>
          <w:color w:val="000000" w:themeColor="text1"/>
          <w:sz w:val="26"/>
          <w:szCs w:val="26"/>
        </w:rPr>
        <w:tab/>
        <w:t xml:space="preserve">Nomura Y, Nomura T, Sakai K, Sasaki K, Ohguchi Y, Mizuno O, et al. </w:t>
      </w:r>
      <w:r w:rsidRPr="00637330">
        <w:rPr>
          <w:rFonts w:ascii="Times New Roman" w:hAnsi="Times New Roman" w:cs="Times New Roman"/>
          <w:color w:val="000000" w:themeColor="text1"/>
          <w:sz w:val="26"/>
          <w:szCs w:val="26"/>
          <w:lang w:val="en-US"/>
        </w:rPr>
        <w:t xml:space="preserve">A novel splice site mutation in NCSTN underlies a Japanese family with hidradenitis suppurativa. Br J Dermatol. janv 2013;168(1):206‑9. </w:t>
      </w:r>
    </w:p>
    <w:p w14:paraId="6F60C7DF"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101. </w:t>
      </w:r>
      <w:r w:rsidRPr="00637330">
        <w:rPr>
          <w:rFonts w:ascii="Times New Roman" w:hAnsi="Times New Roman" w:cs="Times New Roman"/>
          <w:color w:val="000000" w:themeColor="text1"/>
          <w:sz w:val="26"/>
          <w:szCs w:val="26"/>
          <w:lang w:val="en-US"/>
        </w:rPr>
        <w:tab/>
        <w:t xml:space="preserve">Macca L, Moscatt V, Ceccarelli M, Ingrasciotta Y, Nunnari G, Guarneri C. Hidradenitis Suppurativa in Patients with HIV: A Scoping Review. Biomedicines. Multidisciplinary Digital Publishing Institute; nov 2022;10(11):2761. </w:t>
      </w:r>
    </w:p>
    <w:p w14:paraId="6EE0A0B5"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102. Deng PH, Wang CJ and Armstrong AW. association between hidradenitis suppurativa and HIV.</w:t>
      </w:r>
      <w:r w:rsidRPr="00637330">
        <w:rPr>
          <w:rFonts w:ascii="Times New Roman" w:hAnsi="Times New Roman" w:cs="Times New Roman"/>
          <w:i/>
          <w:iCs/>
          <w:color w:val="000000" w:themeColor="text1"/>
          <w:sz w:val="26"/>
          <w:szCs w:val="26"/>
          <w:lang w:val="en-US"/>
        </w:rPr>
        <w:t xml:space="preserve"> British Journal of Dermatology</w:t>
      </w:r>
      <w:r w:rsidRPr="00637330">
        <w:rPr>
          <w:rFonts w:ascii="Times New Roman" w:hAnsi="Times New Roman" w:cs="Times New Roman"/>
          <w:color w:val="000000" w:themeColor="text1"/>
          <w:sz w:val="26"/>
          <w:szCs w:val="26"/>
          <w:lang w:val="en-US"/>
        </w:rPr>
        <w:t>, Volume  February 2020;  182(2):490–1, </w:t>
      </w:r>
      <w:hyperlink r:id="rId75" w:history="1">
        <w:r w:rsidRPr="00637330">
          <w:rPr>
            <w:rStyle w:val="Lienhypertexte"/>
            <w:rFonts w:ascii="Times New Roman" w:hAnsi="Times New Roman" w:cs="Times New Roman"/>
            <w:color w:val="000000" w:themeColor="text1"/>
            <w:sz w:val="26"/>
            <w:szCs w:val="26"/>
            <w:u w:val="none"/>
            <w:lang w:val="en-US"/>
          </w:rPr>
          <w:t>https://doi.org/10.1111/bjd.18433</w:t>
        </w:r>
      </w:hyperlink>
    </w:p>
    <w:p w14:paraId="3A8232C5"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103. </w:t>
      </w:r>
      <w:r w:rsidRPr="00637330">
        <w:rPr>
          <w:rFonts w:ascii="Times New Roman" w:hAnsi="Times New Roman" w:cs="Times New Roman"/>
          <w:color w:val="000000" w:themeColor="text1"/>
          <w:sz w:val="26"/>
          <w:szCs w:val="26"/>
          <w:lang w:val="en-US"/>
        </w:rPr>
        <w:tab/>
        <w:t xml:space="preserve">Garg A, Kirby JS, Lavian J, Lin G, Strunk A. Sex- and Age-Adjusted Population Analysis of Prevalence Estimates for Hidradenitis Suppurativa in the United States. JAMA Dermatol. août 2017;153(8):760‑4. </w:t>
      </w:r>
    </w:p>
    <w:p w14:paraId="2FE28283"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104. </w:t>
      </w:r>
      <w:r w:rsidRPr="00637330">
        <w:rPr>
          <w:rFonts w:ascii="Times New Roman" w:hAnsi="Times New Roman" w:cs="Times New Roman"/>
          <w:color w:val="000000" w:themeColor="text1"/>
          <w:sz w:val="26"/>
          <w:szCs w:val="26"/>
          <w:lang w:val="en-US"/>
        </w:rPr>
        <w:tab/>
        <w:t xml:space="preserve">Schrader AMR, Deckers IE, van der Zee HH, Boer J, Prens EP. Hidradenitis suppurativa: a retrospective study of 846 Dutch patients to identify factors associated with disease severity. J Am Acad Dermatol. sept 2014;71(3):460‑7. </w:t>
      </w:r>
    </w:p>
    <w:p w14:paraId="1FB5B85A"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105. </w:t>
      </w:r>
      <w:r w:rsidRPr="00637330">
        <w:rPr>
          <w:rFonts w:ascii="Times New Roman" w:hAnsi="Times New Roman" w:cs="Times New Roman"/>
          <w:color w:val="000000" w:themeColor="text1"/>
          <w:sz w:val="26"/>
          <w:szCs w:val="26"/>
          <w:lang w:val="en-US"/>
        </w:rPr>
        <w:tab/>
        <w:t xml:space="preserve">Alikhan A, Lynch PJ, Eisen DB. Hidradenitis suppurativa: a comprehensive review. J Am Acad Dermatol. avr 2009;60(4):539‑61; quiz 562‑3. </w:t>
      </w:r>
    </w:p>
    <w:p w14:paraId="196E2997"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rPr>
        <w:t xml:space="preserve">106. </w:t>
      </w:r>
      <w:r w:rsidRPr="00637330">
        <w:rPr>
          <w:rFonts w:ascii="Times New Roman" w:hAnsi="Times New Roman" w:cs="Times New Roman"/>
          <w:color w:val="000000" w:themeColor="text1"/>
          <w:sz w:val="26"/>
          <w:szCs w:val="26"/>
        </w:rPr>
        <w:tab/>
        <w:t xml:space="preserve">Canoui-Poitrine F, Revuz JE, Wolkenstein P, Viallette C, Gabison G, Pouget F, et al. </w:t>
      </w:r>
      <w:r w:rsidRPr="00637330">
        <w:rPr>
          <w:rFonts w:ascii="Times New Roman" w:hAnsi="Times New Roman" w:cs="Times New Roman"/>
          <w:color w:val="000000" w:themeColor="text1"/>
          <w:sz w:val="26"/>
          <w:szCs w:val="26"/>
          <w:lang w:val="en-US"/>
        </w:rPr>
        <w:t xml:space="preserve">Clinical characteristics of a series of 302 French patients with hidradenitis suppurativa, with an analysis of factors associated with disease severity. J Am Acad Dermatol. juill 2009;61(1):51‑7. </w:t>
      </w:r>
    </w:p>
    <w:p w14:paraId="323E57FA"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107. </w:t>
      </w:r>
      <w:r w:rsidRPr="00637330">
        <w:rPr>
          <w:rFonts w:ascii="Times New Roman" w:hAnsi="Times New Roman" w:cs="Times New Roman"/>
          <w:color w:val="000000" w:themeColor="text1"/>
          <w:sz w:val="26"/>
          <w:szCs w:val="26"/>
          <w:lang w:val="en-US"/>
        </w:rPr>
        <w:tab/>
        <w:t xml:space="preserve">Nguyen TV, Damiani G, Orenstein L a. V, Hamzavi I, Jemec GB. Hidradenitis suppurativa: an update on epidemiology, phenotypes, diagnosis, pathogenesis, comorbidities and quality of life. J Eur Acad Dermatol Venereol JEADV. janv 2021;35(1):50‑61. </w:t>
      </w:r>
    </w:p>
    <w:p w14:paraId="1CC1EEA9"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rPr>
      </w:pPr>
      <w:r w:rsidRPr="00637330">
        <w:rPr>
          <w:rFonts w:ascii="Times New Roman" w:hAnsi="Times New Roman" w:cs="Times New Roman"/>
          <w:color w:val="000000" w:themeColor="text1"/>
          <w:sz w:val="26"/>
          <w:szCs w:val="26"/>
          <w:lang w:val="en-US"/>
        </w:rPr>
        <w:t xml:space="preserve">108. McCormick B. Hidradenitis Suppurativa Disproportionately Affects Black, Female Patients. </w:t>
      </w:r>
      <w:r w:rsidRPr="00637330">
        <w:rPr>
          <w:rFonts w:ascii="Times New Roman" w:hAnsi="Times New Roman" w:cs="Times New Roman"/>
          <w:color w:val="000000" w:themeColor="text1"/>
          <w:sz w:val="26"/>
          <w:szCs w:val="26"/>
        </w:rPr>
        <w:t>AJMC. 2024. Disponible sur: https://www.ajmc.com/view/hidradenitis-suppurativa-disproportionately-affects-black-female-patients</w:t>
      </w:r>
    </w:p>
    <w:p w14:paraId="56ED7EE4"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lastRenderedPageBreak/>
        <w:t xml:space="preserve">109. </w:t>
      </w:r>
      <w:r w:rsidRPr="00637330">
        <w:rPr>
          <w:rFonts w:ascii="Times New Roman" w:hAnsi="Times New Roman" w:cs="Times New Roman"/>
          <w:color w:val="000000" w:themeColor="text1"/>
          <w:sz w:val="26"/>
          <w:szCs w:val="26"/>
          <w:lang w:val="en-US"/>
        </w:rPr>
        <w:tab/>
        <w:t xml:space="preserve">Sangha AM. Overburdened and Undertreated: Hidradenitis Suppurativa in Skin of Color. J Clin Aesthetic Dermatol. 2024;17(7-8 Suppl 1):S38‑9. </w:t>
      </w:r>
    </w:p>
    <w:p w14:paraId="7029E530"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110. </w:t>
      </w:r>
      <w:r w:rsidRPr="00637330">
        <w:rPr>
          <w:rFonts w:ascii="Times New Roman" w:hAnsi="Times New Roman" w:cs="Times New Roman"/>
          <w:color w:val="000000" w:themeColor="text1"/>
          <w:sz w:val="26"/>
          <w:szCs w:val="26"/>
          <w:lang w:val="en-US"/>
        </w:rPr>
        <w:tab/>
        <w:t xml:space="preserve">Kilgour JM, Li S, Sarin KY. Hidradenitis suppurativa in patients of color is associated with increased disease severity and healthcare utilization: A retrospective analysis of 2 U.S. cohorts. JAAD Int. juin 2021;3:42‑52. </w:t>
      </w:r>
    </w:p>
    <w:p w14:paraId="124A6604"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111. </w:t>
      </w:r>
      <w:r w:rsidRPr="00637330">
        <w:rPr>
          <w:rFonts w:ascii="Times New Roman" w:hAnsi="Times New Roman" w:cs="Times New Roman"/>
          <w:color w:val="000000" w:themeColor="text1"/>
          <w:sz w:val="26"/>
          <w:szCs w:val="26"/>
          <w:lang w:val="en-US"/>
        </w:rPr>
        <w:tab/>
        <w:t xml:space="preserve">Davern J, O’Donnell AT. Stigma predicts health-related quality of life impairment, psychological distress, and somatic symptoms in acne sufferers. PloS One. 2018;13(9):e0205009. </w:t>
      </w:r>
    </w:p>
    <w:p w14:paraId="4B38596E"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112. </w:t>
      </w:r>
      <w:r w:rsidRPr="00637330">
        <w:rPr>
          <w:rFonts w:ascii="Times New Roman" w:hAnsi="Times New Roman" w:cs="Times New Roman"/>
          <w:color w:val="000000" w:themeColor="text1"/>
          <w:sz w:val="26"/>
          <w:szCs w:val="26"/>
          <w:lang w:val="en-US"/>
        </w:rPr>
        <w:tab/>
        <w:t xml:space="preserve">Andrade LH, Alonso J, Mneimneh Z, Wells JE, Al-Hamzawi A, Borges G, et al. Barriers to Mental Health Treatment: Results from the WHO World Mental Health (WMH) Surveys. Psychol Med. avr 2014;44(6):1303‑17. </w:t>
      </w:r>
    </w:p>
    <w:p w14:paraId="4BCBB0B8"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113. </w:t>
      </w:r>
      <w:r w:rsidRPr="00637330">
        <w:rPr>
          <w:rFonts w:ascii="Times New Roman" w:hAnsi="Times New Roman" w:cs="Times New Roman"/>
          <w:color w:val="000000" w:themeColor="text1"/>
          <w:sz w:val="26"/>
          <w:szCs w:val="26"/>
          <w:lang w:val="en-US"/>
        </w:rPr>
        <w:tab/>
        <w:t xml:space="preserve">Sampogna F, Fania L, Mastroeni S, Fusari R, Napolitano M, Ciccone D, et al. Correlation between Depression, Quality of Life and Clinical Severity in Patients with Hidradenitis Suppurativa. Acta Derm Venereol. nov 2020;100(18):adv00319. </w:t>
      </w:r>
    </w:p>
    <w:p w14:paraId="604761ED"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114. </w:t>
      </w:r>
      <w:r w:rsidRPr="00637330">
        <w:rPr>
          <w:rFonts w:ascii="Times New Roman" w:hAnsi="Times New Roman" w:cs="Times New Roman"/>
          <w:color w:val="000000" w:themeColor="text1"/>
          <w:sz w:val="26"/>
          <w:szCs w:val="26"/>
          <w:lang w:val="en-US"/>
        </w:rPr>
        <w:tab/>
        <w:t xml:space="preserve">van Straalen KR, Prens LM, Hylkema TH, Janse IC, Dickinson J, Houwing R, et al. Impact of hidradenitis suppurativa on work productivity and associated risk factors. J Am Acad Dermatol. mai 2021;84(5):1401‑5. </w:t>
      </w:r>
    </w:p>
    <w:p w14:paraId="2D84AE32"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115. </w:t>
      </w:r>
      <w:r w:rsidRPr="00637330">
        <w:rPr>
          <w:rFonts w:ascii="Times New Roman" w:hAnsi="Times New Roman" w:cs="Times New Roman"/>
          <w:color w:val="000000" w:themeColor="text1"/>
          <w:sz w:val="26"/>
          <w:szCs w:val="26"/>
          <w:lang w:val="en-US"/>
        </w:rPr>
        <w:tab/>
        <w:t xml:space="preserve">Krajewski PK, Matusiak Ł, von Stebut E, Schultheis M, Kirschner U, Nikolakis G, et al. Quality-of-Life Impairment among Patients with Hidradenitis Suppurativa: A Cross-Sectional Study of 1795 Patients. Life Basel Switz. janv 2021;11(1):34. </w:t>
      </w:r>
    </w:p>
    <w:p w14:paraId="561B799F"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 xml:space="preserve">116. </w:t>
      </w:r>
      <w:r w:rsidRPr="00637330">
        <w:rPr>
          <w:rFonts w:ascii="Times New Roman" w:hAnsi="Times New Roman" w:cs="Times New Roman"/>
          <w:color w:val="000000" w:themeColor="text1"/>
          <w:sz w:val="26"/>
          <w:szCs w:val="26"/>
          <w:lang w:val="en-US"/>
        </w:rPr>
        <w:tab/>
        <w:t xml:space="preserve">Faleti DD, Akinlotan O. Stigmatisation of mental illness in Africa: a systematic review of qualitative and mixed studies. J Ment Health Abingdon Engl. nov 2024;1‑18. </w:t>
      </w:r>
    </w:p>
    <w:p w14:paraId="7715B135"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lang w:val="en-US"/>
        </w:rPr>
      </w:pPr>
      <w:r w:rsidRPr="00637330">
        <w:rPr>
          <w:rFonts w:ascii="Times New Roman" w:hAnsi="Times New Roman" w:cs="Times New Roman"/>
          <w:color w:val="000000" w:themeColor="text1"/>
          <w:sz w:val="26"/>
          <w:szCs w:val="26"/>
          <w:lang w:val="en-US"/>
        </w:rPr>
        <w:t>117. Stuhlmann C, Traxler J, Paucke V,  Burger NS, Sommer R  Predictors and mechanisms of self-stigma in five chronic skin diseases: A systematic review.J Eur Acad Dermatol Venereol. 2025 Mar;39(3):622-630. doi: 10.1111/jdv.20314. Epub 2024 Sep.</w:t>
      </w:r>
    </w:p>
    <w:p w14:paraId="163C4667" w14:textId="77777777" w:rsidR="009A7C16" w:rsidRPr="00637330" w:rsidRDefault="009A7C16" w:rsidP="009A7C16">
      <w:pPr>
        <w:pStyle w:val="Bibliographie"/>
        <w:spacing w:line="276" w:lineRule="auto"/>
        <w:jc w:val="both"/>
        <w:rPr>
          <w:rFonts w:ascii="Times New Roman" w:hAnsi="Times New Roman" w:cs="Times New Roman"/>
          <w:color w:val="000000" w:themeColor="text1"/>
          <w:sz w:val="26"/>
          <w:szCs w:val="26"/>
        </w:rPr>
      </w:pPr>
      <w:r w:rsidRPr="00637330">
        <w:rPr>
          <w:rFonts w:ascii="Times New Roman" w:hAnsi="Times New Roman" w:cs="Times New Roman"/>
          <w:color w:val="000000" w:themeColor="text1"/>
          <w:sz w:val="26"/>
          <w:szCs w:val="26"/>
          <w:lang w:val="en-US"/>
        </w:rPr>
        <w:t xml:space="preserve">118. </w:t>
      </w:r>
      <w:r w:rsidRPr="00637330">
        <w:rPr>
          <w:rFonts w:ascii="Times New Roman" w:hAnsi="Times New Roman" w:cs="Times New Roman"/>
          <w:color w:val="000000" w:themeColor="text1"/>
          <w:sz w:val="26"/>
          <w:szCs w:val="26"/>
          <w:lang w:val="en-US"/>
        </w:rPr>
        <w:tab/>
        <w:t xml:space="preserve">Hewitt RM, Dale C, Purcell C, Pattinson R, Bundy C. A Qualitative Exploration of the Impact, Management, and Existing Psychological Support Available for Adults Living with Skin Conditions. </w:t>
      </w:r>
      <w:r w:rsidRPr="00637330">
        <w:rPr>
          <w:rFonts w:ascii="Times New Roman" w:hAnsi="Times New Roman" w:cs="Times New Roman"/>
          <w:color w:val="000000" w:themeColor="text1"/>
          <w:sz w:val="26"/>
          <w:szCs w:val="26"/>
        </w:rPr>
        <w:t xml:space="preserve">Acta Derm Venereol. août 2024;104:adv40657. </w:t>
      </w:r>
    </w:p>
    <w:p w14:paraId="1DEBA3A2" w14:textId="2165928B" w:rsidR="009A7C16" w:rsidRDefault="009A7C16" w:rsidP="009A7C16">
      <w:pPr>
        <w:pStyle w:val="Bibliographie"/>
      </w:pPr>
      <w:r w:rsidRPr="00180CA7">
        <w:rPr>
          <w:rFonts w:ascii="Times New Roman" w:hAnsi="Times New Roman" w:cs="Times New Roman"/>
          <w:sz w:val="26"/>
          <w:szCs w:val="26"/>
        </w:rPr>
        <w:fldChar w:fldCharType="end"/>
      </w:r>
    </w:p>
    <w:p w14:paraId="48C13FA8" w14:textId="7732FB4E" w:rsidR="009C15EB" w:rsidRPr="001B170D" w:rsidRDefault="00965F4E" w:rsidP="001300AF">
      <w:pPr>
        <w:pStyle w:val="Standard"/>
        <w:spacing w:line="276" w:lineRule="auto"/>
        <w:jc w:val="both"/>
        <w:rPr>
          <w:rFonts w:ascii="Times New Roman" w:hAnsi="Times New Roman" w:cs="Times New Roman"/>
          <w:sz w:val="28"/>
          <w:szCs w:val="28"/>
        </w:rPr>
      </w:pPr>
      <w:r w:rsidRPr="00180CA7">
        <w:rPr>
          <w:rFonts w:ascii="Times New Roman" w:hAnsi="Times New Roman" w:cs="Times New Roman"/>
          <w:sz w:val="26"/>
          <w:szCs w:val="26"/>
        </w:rPr>
        <w:fldChar w:fldCharType="end"/>
      </w:r>
      <w:bookmarkEnd w:id="820"/>
    </w:p>
    <w:bookmarkEnd w:id="819"/>
    <w:p w14:paraId="3FD885C0"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2EC96457"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57C3EDB1"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712CF548"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5CBFDAA3"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549B27B1"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69D319DD"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47A0C499"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05B5A5C9"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235D45D7"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4B6554F1"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0A6EFBC9"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4C2EBB10"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2EA620E6"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66E3AFA4"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047208EC"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67F8C59E" w14:textId="77777777" w:rsidR="009C15EB" w:rsidRDefault="009C15EB" w:rsidP="001B170D">
      <w:pPr>
        <w:pStyle w:val="Standard"/>
        <w:spacing w:line="360" w:lineRule="auto"/>
        <w:jc w:val="both"/>
        <w:rPr>
          <w:rFonts w:ascii="Times New Roman" w:hAnsi="Times New Roman" w:cs="Times New Roman"/>
          <w:sz w:val="28"/>
          <w:szCs w:val="28"/>
        </w:rPr>
      </w:pPr>
    </w:p>
    <w:p w14:paraId="58BD2CC0" w14:textId="77777777" w:rsidR="005C6371" w:rsidRDefault="005C6371" w:rsidP="001B170D">
      <w:pPr>
        <w:pStyle w:val="Standard"/>
        <w:spacing w:line="360" w:lineRule="auto"/>
        <w:jc w:val="both"/>
        <w:rPr>
          <w:rFonts w:ascii="Times New Roman" w:hAnsi="Times New Roman" w:cs="Times New Roman"/>
          <w:sz w:val="28"/>
          <w:szCs w:val="28"/>
        </w:rPr>
      </w:pPr>
    </w:p>
    <w:p w14:paraId="51D136AA" w14:textId="77777777" w:rsidR="005C6371" w:rsidRDefault="005C6371" w:rsidP="001B170D">
      <w:pPr>
        <w:pStyle w:val="Standard"/>
        <w:spacing w:line="360" w:lineRule="auto"/>
        <w:jc w:val="both"/>
        <w:rPr>
          <w:rFonts w:ascii="Times New Roman" w:hAnsi="Times New Roman" w:cs="Times New Roman"/>
          <w:sz w:val="28"/>
          <w:szCs w:val="28"/>
        </w:rPr>
      </w:pPr>
    </w:p>
    <w:p w14:paraId="24554E53" w14:textId="77777777" w:rsidR="005C6371" w:rsidRDefault="005C6371" w:rsidP="001B170D">
      <w:pPr>
        <w:pStyle w:val="Standard"/>
        <w:spacing w:line="360" w:lineRule="auto"/>
        <w:jc w:val="both"/>
        <w:rPr>
          <w:rFonts w:ascii="Times New Roman" w:hAnsi="Times New Roman" w:cs="Times New Roman"/>
          <w:sz w:val="28"/>
          <w:szCs w:val="28"/>
        </w:rPr>
      </w:pPr>
    </w:p>
    <w:p w14:paraId="66197858" w14:textId="77777777" w:rsidR="005C6371" w:rsidRDefault="005C6371" w:rsidP="001B170D">
      <w:pPr>
        <w:pStyle w:val="Standard"/>
        <w:spacing w:line="360" w:lineRule="auto"/>
        <w:jc w:val="both"/>
        <w:rPr>
          <w:rFonts w:ascii="Times New Roman" w:hAnsi="Times New Roman" w:cs="Times New Roman"/>
          <w:sz w:val="28"/>
          <w:szCs w:val="28"/>
        </w:rPr>
      </w:pPr>
    </w:p>
    <w:p w14:paraId="5123CD25" w14:textId="77777777" w:rsidR="005C6371" w:rsidRDefault="005C6371" w:rsidP="001B170D">
      <w:pPr>
        <w:pStyle w:val="Standard"/>
        <w:spacing w:line="360" w:lineRule="auto"/>
        <w:jc w:val="both"/>
        <w:rPr>
          <w:rFonts w:ascii="Times New Roman" w:hAnsi="Times New Roman" w:cs="Times New Roman"/>
          <w:sz w:val="28"/>
          <w:szCs w:val="28"/>
        </w:rPr>
      </w:pPr>
    </w:p>
    <w:p w14:paraId="65D9FA33" w14:textId="77777777" w:rsidR="005C6371" w:rsidRPr="001B170D" w:rsidRDefault="005C6371" w:rsidP="001B170D">
      <w:pPr>
        <w:pStyle w:val="Standard"/>
        <w:spacing w:line="360" w:lineRule="auto"/>
        <w:jc w:val="both"/>
        <w:rPr>
          <w:rFonts w:ascii="Times New Roman" w:hAnsi="Times New Roman" w:cs="Times New Roman"/>
          <w:sz w:val="28"/>
          <w:szCs w:val="28"/>
        </w:rPr>
      </w:pPr>
    </w:p>
    <w:p w14:paraId="4245234C" w14:textId="77977BE5" w:rsidR="009C15EB" w:rsidRPr="001B170D" w:rsidRDefault="009C15EB" w:rsidP="001B170D">
      <w:pPr>
        <w:pStyle w:val="Standard"/>
        <w:spacing w:line="360" w:lineRule="auto"/>
        <w:jc w:val="both"/>
        <w:rPr>
          <w:rFonts w:ascii="Times New Roman" w:hAnsi="Times New Roman" w:cs="Times New Roman"/>
          <w:sz w:val="28"/>
          <w:szCs w:val="28"/>
        </w:rPr>
      </w:pPr>
    </w:p>
    <w:p w14:paraId="0FA5D7C0" w14:textId="6CB154FA" w:rsidR="009C15EB" w:rsidRPr="001B170D" w:rsidRDefault="009C15EB" w:rsidP="001B170D">
      <w:pPr>
        <w:pStyle w:val="Standard"/>
        <w:spacing w:line="360" w:lineRule="auto"/>
        <w:jc w:val="both"/>
        <w:rPr>
          <w:rFonts w:ascii="Times New Roman" w:hAnsi="Times New Roman" w:cs="Times New Roman"/>
          <w:sz w:val="28"/>
          <w:szCs w:val="28"/>
        </w:rPr>
      </w:pPr>
    </w:p>
    <w:p w14:paraId="37B3504B" w14:textId="2D68DD44" w:rsidR="009C15EB" w:rsidRPr="001B170D" w:rsidRDefault="009C15EB" w:rsidP="001B170D">
      <w:pPr>
        <w:pStyle w:val="Standard"/>
        <w:spacing w:line="360" w:lineRule="auto"/>
        <w:jc w:val="both"/>
        <w:rPr>
          <w:rFonts w:ascii="Times New Roman" w:hAnsi="Times New Roman" w:cs="Times New Roman"/>
          <w:sz w:val="28"/>
          <w:szCs w:val="28"/>
        </w:rPr>
      </w:pPr>
    </w:p>
    <w:p w14:paraId="61ADE835" w14:textId="03A2DB60" w:rsidR="009C15EB" w:rsidRPr="001B170D" w:rsidRDefault="009C15EB" w:rsidP="001B170D">
      <w:pPr>
        <w:pStyle w:val="Standard"/>
        <w:spacing w:line="360" w:lineRule="auto"/>
        <w:jc w:val="both"/>
        <w:rPr>
          <w:rFonts w:ascii="Times New Roman" w:hAnsi="Times New Roman" w:cs="Times New Roman"/>
          <w:sz w:val="28"/>
          <w:szCs w:val="28"/>
        </w:rPr>
      </w:pPr>
    </w:p>
    <w:p w14:paraId="3DCCA0C9" w14:textId="59044B37" w:rsidR="009C15EB" w:rsidRPr="001B170D" w:rsidRDefault="009C15EB" w:rsidP="001B170D">
      <w:pPr>
        <w:pStyle w:val="Standard"/>
        <w:spacing w:line="360" w:lineRule="auto"/>
        <w:jc w:val="both"/>
        <w:rPr>
          <w:rFonts w:ascii="Times New Roman" w:hAnsi="Times New Roman" w:cs="Times New Roman"/>
          <w:sz w:val="28"/>
          <w:szCs w:val="28"/>
        </w:rPr>
      </w:pPr>
    </w:p>
    <w:p w14:paraId="3CD3CA13" w14:textId="16C1DAF1" w:rsidR="009C15EB" w:rsidRPr="001B170D" w:rsidRDefault="009C15EB" w:rsidP="001B170D">
      <w:pPr>
        <w:pStyle w:val="Standard"/>
        <w:spacing w:line="360" w:lineRule="auto"/>
        <w:jc w:val="both"/>
        <w:rPr>
          <w:rFonts w:ascii="Times New Roman" w:hAnsi="Times New Roman" w:cs="Times New Roman"/>
          <w:sz w:val="28"/>
          <w:szCs w:val="28"/>
        </w:rPr>
      </w:pPr>
    </w:p>
    <w:p w14:paraId="68B5133C" w14:textId="7405E9C5" w:rsidR="009C15EB" w:rsidRPr="001B170D" w:rsidRDefault="009C15EB" w:rsidP="001B170D">
      <w:pPr>
        <w:pStyle w:val="Standard"/>
        <w:spacing w:line="360" w:lineRule="auto"/>
        <w:jc w:val="both"/>
        <w:rPr>
          <w:rFonts w:ascii="Times New Roman" w:hAnsi="Times New Roman" w:cs="Times New Roman"/>
          <w:sz w:val="28"/>
          <w:szCs w:val="28"/>
        </w:rPr>
      </w:pPr>
    </w:p>
    <w:p w14:paraId="3DAB0F4B" w14:textId="0978F4DC" w:rsidR="009C15EB" w:rsidRPr="001B170D" w:rsidRDefault="002453D2" w:rsidP="001B170D">
      <w:pPr>
        <w:pStyle w:val="Standard"/>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12BBA9CE" wp14:editId="0F5DDB25">
                <wp:simplePos x="0" y="0"/>
                <wp:positionH relativeFrom="column">
                  <wp:posOffset>134620</wp:posOffset>
                </wp:positionH>
                <wp:positionV relativeFrom="paragraph">
                  <wp:posOffset>51435</wp:posOffset>
                </wp:positionV>
                <wp:extent cx="5814060" cy="1456055"/>
                <wp:effectExtent l="57150" t="57150" r="53340" b="48895"/>
                <wp:wrapNone/>
                <wp:docPr id="39132221" name="Rectangle : coins arrondis 13"/>
                <wp:cNvGraphicFramePr/>
                <a:graphic xmlns:a="http://schemas.openxmlformats.org/drawingml/2006/main">
                  <a:graphicData uri="http://schemas.microsoft.com/office/word/2010/wordprocessingShape">
                    <wps:wsp>
                      <wps:cNvSpPr/>
                      <wps:spPr>
                        <a:xfrm>
                          <a:off x="0" y="0"/>
                          <a:ext cx="5814060" cy="1456055"/>
                        </a:xfrm>
                        <a:prstGeom prst="roundRect">
                          <a:avLst/>
                        </a:prstGeom>
                        <a:solidFill>
                          <a:schemeClr val="accent2"/>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0C90AA80" w14:textId="5D09DE63" w:rsidR="009C15EB" w:rsidRPr="00120AD3" w:rsidRDefault="009C15EB" w:rsidP="009C15EB">
                            <w:pPr>
                              <w:pStyle w:val="Titre1"/>
                              <w:jc w:val="center"/>
                              <w:rPr>
                                <w:rFonts w:ascii="Times New Roman" w:hAnsi="Times New Roman" w:cs="Times New Roman"/>
                                <w:color w:val="FFFFFF" w:themeColor="background1"/>
                                <w:sz w:val="72"/>
                                <w:szCs w:val="72"/>
                              </w:rPr>
                            </w:pPr>
                            <w:bookmarkStart w:id="830" w:name="_Toc212580059"/>
                            <w:r>
                              <w:rPr>
                                <w:rFonts w:ascii="Times New Roman" w:hAnsi="Times New Roman" w:cs="Times New Roman"/>
                                <w:color w:val="FFFFFF" w:themeColor="background1"/>
                                <w:sz w:val="72"/>
                                <w:szCs w:val="72"/>
                              </w:rPr>
                              <w:t>ANNEXES</w:t>
                            </w:r>
                            <w:bookmarkEnd w:id="830"/>
                            <w:r>
                              <w:rPr>
                                <w:rFonts w:ascii="Times New Roman" w:hAnsi="Times New Roman" w:cs="Times New Roman"/>
                                <w:color w:val="FFFFFF" w:themeColor="background1"/>
                                <w:sz w:val="72"/>
                                <w:szCs w:val="7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BA9CE" id="_x0000_s1046" style="position:absolute;left:0;text-align:left;margin-left:10.6pt;margin-top:4.05pt;width:457.8pt;height:11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" fillcolor="#ed7d31 [3205]" strokecolor="#1f3763 [1604]" strokeweight="1pt">
                <v:stroke joinstyle="miter"/>
                <v:textbox>
                  <w:txbxContent>
                    <w:p w14:paraId="0C90AA80" w14:textId="5D09DE63" w:rsidR="009C15EB" w:rsidRPr="00120AD3" w:rsidRDefault="009C15EB" w:rsidP="009C15EB">
                      <w:pPr>
                        <w:pStyle w:val="Titre1"/>
                        <w:jc w:val="center"/>
                        <w:rPr>
                          <w:rFonts w:ascii="Times New Roman" w:hAnsi="Times New Roman" w:cs="Times New Roman"/>
                          <w:color w:val="FFFFFF" w:themeColor="background1"/>
                          <w:sz w:val="72"/>
                          <w:szCs w:val="72"/>
                        </w:rPr>
                      </w:pPr>
                      <w:bookmarkStart w:id="104" w:name="_Toc212580059"/>
                      <w:r>
                        <w:rPr>
                          <w:rFonts w:ascii="Times New Roman" w:hAnsi="Times New Roman" w:cs="Times New Roman"/>
                          <w:color w:val="FFFFFF" w:themeColor="background1"/>
                          <w:sz w:val="72"/>
                          <w:szCs w:val="72"/>
                        </w:rPr>
                        <w:t>ANNEXES</w:t>
                      </w:r>
                      <w:bookmarkEnd w:id="104"/>
                      <w:r>
                        <w:rPr>
                          <w:rFonts w:ascii="Times New Roman" w:hAnsi="Times New Roman" w:cs="Times New Roman"/>
                          <w:color w:val="FFFFFF" w:themeColor="background1"/>
                          <w:sz w:val="72"/>
                          <w:szCs w:val="72"/>
                        </w:rPr>
                        <w:t xml:space="preserve"> </w:t>
                      </w:r>
                    </w:p>
                  </w:txbxContent>
                </v:textbox>
              </v:roundrect>
            </w:pict>
          </mc:Fallback>
        </mc:AlternateContent>
      </w:r>
    </w:p>
    <w:p w14:paraId="25C4AC8F"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5C5579F9" w14:textId="77777777" w:rsidR="009C15EB" w:rsidRDefault="009C15EB" w:rsidP="001B170D">
      <w:pPr>
        <w:pStyle w:val="Standard"/>
        <w:spacing w:line="360" w:lineRule="auto"/>
        <w:jc w:val="both"/>
        <w:rPr>
          <w:rFonts w:ascii="Times New Roman" w:hAnsi="Times New Roman" w:cs="Times New Roman"/>
          <w:sz w:val="28"/>
          <w:szCs w:val="28"/>
        </w:rPr>
      </w:pPr>
    </w:p>
    <w:p w14:paraId="3AF97521" w14:textId="77777777" w:rsidR="00FC5FD1" w:rsidRDefault="00FC5FD1" w:rsidP="001B170D">
      <w:pPr>
        <w:pStyle w:val="Standard"/>
        <w:spacing w:line="360" w:lineRule="auto"/>
        <w:jc w:val="both"/>
        <w:rPr>
          <w:rFonts w:ascii="Times New Roman" w:hAnsi="Times New Roman" w:cs="Times New Roman"/>
          <w:sz w:val="28"/>
          <w:szCs w:val="28"/>
        </w:rPr>
      </w:pPr>
    </w:p>
    <w:p w14:paraId="57346782" w14:textId="77777777" w:rsidR="00FC5FD1" w:rsidRPr="001B170D" w:rsidRDefault="00FC5FD1" w:rsidP="001B170D">
      <w:pPr>
        <w:pStyle w:val="Standard"/>
        <w:spacing w:line="360" w:lineRule="auto"/>
        <w:jc w:val="both"/>
        <w:rPr>
          <w:rFonts w:ascii="Times New Roman" w:hAnsi="Times New Roman" w:cs="Times New Roman"/>
          <w:sz w:val="28"/>
          <w:szCs w:val="28"/>
        </w:rPr>
      </w:pPr>
    </w:p>
    <w:p w14:paraId="7658891D"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325F5A13" w14:textId="77777777" w:rsidR="009C15EB" w:rsidRDefault="009C15EB" w:rsidP="001B170D">
      <w:pPr>
        <w:pStyle w:val="Standard"/>
        <w:spacing w:line="360" w:lineRule="auto"/>
        <w:jc w:val="both"/>
        <w:rPr>
          <w:rFonts w:ascii="Times New Roman" w:hAnsi="Times New Roman" w:cs="Times New Roman"/>
          <w:sz w:val="28"/>
          <w:szCs w:val="28"/>
        </w:rPr>
      </w:pPr>
    </w:p>
    <w:p w14:paraId="0DD04644" w14:textId="77777777" w:rsidR="002453D2" w:rsidRDefault="002453D2" w:rsidP="001B170D">
      <w:pPr>
        <w:pStyle w:val="Standard"/>
        <w:spacing w:line="360" w:lineRule="auto"/>
        <w:jc w:val="both"/>
        <w:rPr>
          <w:rFonts w:ascii="Times New Roman" w:hAnsi="Times New Roman" w:cs="Times New Roman"/>
          <w:sz w:val="28"/>
          <w:szCs w:val="28"/>
        </w:rPr>
      </w:pPr>
    </w:p>
    <w:p w14:paraId="2C6C17AA" w14:textId="77777777" w:rsidR="002453D2" w:rsidRDefault="002453D2" w:rsidP="001B170D">
      <w:pPr>
        <w:pStyle w:val="Standard"/>
        <w:spacing w:line="360" w:lineRule="auto"/>
        <w:jc w:val="both"/>
        <w:rPr>
          <w:rFonts w:ascii="Times New Roman" w:hAnsi="Times New Roman" w:cs="Times New Roman"/>
          <w:sz w:val="28"/>
          <w:szCs w:val="28"/>
        </w:rPr>
      </w:pPr>
    </w:p>
    <w:p w14:paraId="7B5861FF" w14:textId="77777777" w:rsidR="002453D2" w:rsidRDefault="002453D2" w:rsidP="001B170D">
      <w:pPr>
        <w:pStyle w:val="Standard"/>
        <w:spacing w:line="360" w:lineRule="auto"/>
        <w:jc w:val="both"/>
        <w:rPr>
          <w:rFonts w:ascii="Times New Roman" w:hAnsi="Times New Roman" w:cs="Times New Roman"/>
          <w:sz w:val="28"/>
          <w:szCs w:val="28"/>
        </w:rPr>
      </w:pPr>
    </w:p>
    <w:p w14:paraId="0EB2C682" w14:textId="77777777" w:rsidR="002453D2" w:rsidRDefault="002453D2" w:rsidP="001B170D">
      <w:pPr>
        <w:pStyle w:val="Standard"/>
        <w:spacing w:line="360" w:lineRule="auto"/>
        <w:jc w:val="both"/>
        <w:rPr>
          <w:rFonts w:ascii="Times New Roman" w:hAnsi="Times New Roman" w:cs="Times New Roman"/>
          <w:sz w:val="28"/>
          <w:szCs w:val="28"/>
        </w:rPr>
      </w:pPr>
    </w:p>
    <w:p w14:paraId="0087F0EA" w14:textId="77777777" w:rsidR="002453D2" w:rsidRDefault="002453D2" w:rsidP="001B170D">
      <w:pPr>
        <w:pStyle w:val="Standard"/>
        <w:spacing w:line="360" w:lineRule="auto"/>
        <w:jc w:val="both"/>
        <w:rPr>
          <w:rFonts w:ascii="Times New Roman" w:hAnsi="Times New Roman" w:cs="Times New Roman"/>
          <w:sz w:val="28"/>
          <w:szCs w:val="28"/>
        </w:rPr>
      </w:pPr>
    </w:p>
    <w:p w14:paraId="6B37B6CD" w14:textId="77777777" w:rsidR="002453D2" w:rsidRDefault="002453D2" w:rsidP="001B170D">
      <w:pPr>
        <w:pStyle w:val="Standard"/>
        <w:spacing w:line="360" w:lineRule="auto"/>
        <w:jc w:val="both"/>
        <w:rPr>
          <w:rFonts w:ascii="Times New Roman" w:hAnsi="Times New Roman" w:cs="Times New Roman"/>
          <w:sz w:val="28"/>
          <w:szCs w:val="28"/>
        </w:rPr>
      </w:pPr>
    </w:p>
    <w:p w14:paraId="0FFECD69" w14:textId="77777777" w:rsidR="002453D2" w:rsidRPr="001B170D" w:rsidRDefault="002453D2" w:rsidP="001B170D">
      <w:pPr>
        <w:pStyle w:val="Standard"/>
        <w:spacing w:line="360" w:lineRule="auto"/>
        <w:jc w:val="both"/>
        <w:rPr>
          <w:rFonts w:ascii="Times New Roman" w:hAnsi="Times New Roman" w:cs="Times New Roman"/>
          <w:sz w:val="28"/>
          <w:szCs w:val="28"/>
        </w:rPr>
      </w:pPr>
    </w:p>
    <w:p w14:paraId="07AADA65"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3C985A60" w14:textId="77777777" w:rsidR="009C15EB" w:rsidRPr="001B170D" w:rsidRDefault="009C15EB" w:rsidP="001B170D">
      <w:pPr>
        <w:pStyle w:val="Standard"/>
        <w:spacing w:line="360" w:lineRule="auto"/>
        <w:jc w:val="both"/>
        <w:rPr>
          <w:rFonts w:ascii="Times New Roman" w:hAnsi="Times New Roman" w:cs="Times New Roman"/>
          <w:sz w:val="28"/>
          <w:szCs w:val="28"/>
        </w:rPr>
      </w:pPr>
    </w:p>
    <w:p w14:paraId="0FD0BD19" w14:textId="77777777" w:rsidR="00965F4E" w:rsidRPr="001B170D" w:rsidRDefault="00965F4E" w:rsidP="001B170D">
      <w:pPr>
        <w:pStyle w:val="Titre2"/>
        <w:spacing w:line="360" w:lineRule="auto"/>
        <w:jc w:val="both"/>
        <w:rPr>
          <w:rFonts w:ascii="Times New Roman" w:hAnsi="Times New Roman" w:cs="Times New Roman"/>
          <w:sz w:val="28"/>
          <w:szCs w:val="28"/>
        </w:rPr>
      </w:pPr>
      <w:bookmarkStart w:id="831" w:name="_Hlk176901177"/>
      <w:bookmarkStart w:id="832" w:name="_Hlk193397337"/>
      <w:bookmarkStart w:id="833" w:name="_Hlk188556389"/>
    </w:p>
    <w:p w14:paraId="55F312F1" w14:textId="77777777" w:rsidR="00965F4E" w:rsidRPr="001B170D" w:rsidRDefault="00965F4E" w:rsidP="001B170D">
      <w:pPr>
        <w:pStyle w:val="Titre2"/>
        <w:numPr>
          <w:ilvl w:val="0"/>
          <w:numId w:val="8"/>
        </w:numPr>
        <w:tabs>
          <w:tab w:val="num" w:pos="360"/>
        </w:tabs>
        <w:spacing w:line="360" w:lineRule="auto"/>
        <w:ind w:left="360"/>
        <w:jc w:val="both"/>
        <w:rPr>
          <w:rFonts w:ascii="Times New Roman" w:hAnsi="Times New Roman" w:cs="Times New Roman"/>
          <w:b/>
          <w:bCs/>
          <w:sz w:val="28"/>
          <w:szCs w:val="28"/>
        </w:rPr>
      </w:pPr>
      <w:bookmarkStart w:id="834" w:name="_Toc212402018"/>
      <w:bookmarkStart w:id="835" w:name="_Toc212402114"/>
      <w:bookmarkStart w:id="836" w:name="_Toc212580060"/>
      <w:r w:rsidRPr="001B170D">
        <w:rPr>
          <w:rFonts w:ascii="Times New Roman" w:hAnsi="Times New Roman" w:cs="Times New Roman"/>
          <w:b/>
          <w:bCs/>
          <w:sz w:val="28"/>
          <w:szCs w:val="28"/>
        </w:rPr>
        <w:t>Questionnaire</w:t>
      </w:r>
      <w:bookmarkEnd w:id="834"/>
      <w:bookmarkEnd w:id="835"/>
      <w:bookmarkEnd w:id="836"/>
    </w:p>
    <w:p w14:paraId="692A7D7E" w14:textId="77777777" w:rsidR="00965F4E" w:rsidRPr="001B170D" w:rsidRDefault="00965F4E" w:rsidP="001B170D">
      <w:pPr>
        <w:pStyle w:val="Standard"/>
        <w:spacing w:line="360" w:lineRule="auto"/>
        <w:jc w:val="both"/>
        <w:rPr>
          <w:rFonts w:ascii="Times New Roman" w:hAnsi="Times New Roman" w:cs="Times New Roman"/>
          <w:kern w:val="0"/>
          <w:sz w:val="28"/>
          <w:szCs w:val="28"/>
          <w14:ligatures w14:val="none"/>
        </w:rPr>
      </w:pPr>
    </w:p>
    <w:p w14:paraId="1E1D31BA" w14:textId="77777777" w:rsidR="00965F4E" w:rsidRPr="001B170D" w:rsidRDefault="00965F4E" w:rsidP="001B170D">
      <w:pPr>
        <w:pStyle w:val="Standard"/>
        <w:spacing w:line="360" w:lineRule="auto"/>
        <w:jc w:val="both"/>
        <w:rPr>
          <w:rFonts w:ascii="Times New Roman" w:hAnsi="Times New Roman" w:cs="Times New Roman"/>
          <w:kern w:val="0"/>
          <w:sz w:val="28"/>
          <w:szCs w:val="28"/>
          <w14:ligatures w14:val="none"/>
        </w:rPr>
      </w:pPr>
      <w:r w:rsidRPr="001B170D">
        <w:rPr>
          <w:rFonts w:ascii="Times New Roman" w:hAnsi="Times New Roman" w:cs="Times New Roman"/>
          <w:kern w:val="0"/>
          <w:sz w:val="28"/>
          <w:szCs w:val="28"/>
          <w14:ligatures w14:val="none"/>
        </w:rPr>
        <w:t xml:space="preserve">Numéro de fiche  </w:t>
      </w:r>
    </w:p>
    <w:p w14:paraId="61097613" w14:textId="77777777" w:rsidR="00965F4E" w:rsidRPr="001B170D" w:rsidRDefault="00965F4E" w:rsidP="001B170D">
      <w:pPr>
        <w:pStyle w:val="Standard"/>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Date : ____/_____/_______                                        </w:t>
      </w:r>
    </w:p>
    <w:p w14:paraId="43039802" w14:textId="77777777" w:rsidR="00965F4E" w:rsidRPr="001B170D" w:rsidRDefault="00965F4E" w:rsidP="001B170D">
      <w:pPr>
        <w:pStyle w:val="Standard"/>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Identification de la fiche : …</w:t>
      </w:r>
    </w:p>
    <w:p w14:paraId="7BEB6E26" w14:textId="77777777" w:rsidR="00965F4E" w:rsidRPr="001B170D" w:rsidRDefault="00965F4E" w:rsidP="001B170D">
      <w:pPr>
        <w:pStyle w:val="Standard"/>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Numéro du dossier</w:t>
      </w:r>
    </w:p>
    <w:p w14:paraId="11ED9773" w14:textId="77777777" w:rsidR="00965F4E" w:rsidRPr="001B170D" w:rsidRDefault="00965F4E" w:rsidP="001B170D">
      <w:pPr>
        <w:pStyle w:val="Standard"/>
        <w:numPr>
          <w:ilvl w:val="0"/>
          <w:numId w:val="7"/>
        </w:numPr>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Données socio-démographiques</w:t>
      </w:r>
    </w:p>
    <w:p w14:paraId="62D7E321" w14:textId="77777777" w:rsidR="00965F4E" w:rsidRPr="001B170D" w:rsidRDefault="00965F4E" w:rsidP="001B170D">
      <w:pPr>
        <w:pStyle w:val="Standard"/>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Age …. (Années)</w:t>
      </w:r>
    </w:p>
    <w:p w14:paraId="0F31465A" w14:textId="77777777" w:rsidR="00965F4E" w:rsidRPr="001B170D" w:rsidRDefault="00965F4E" w:rsidP="001B170D">
      <w:pPr>
        <w:pStyle w:val="Standard"/>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w:t>
      </w:r>
    </w:p>
    <w:tbl>
      <w:tblPr>
        <w:tblW w:w="9062" w:type="dxa"/>
        <w:tblInd w:w="5" w:type="dxa"/>
        <w:tblLayout w:type="fixed"/>
        <w:tblCellMar>
          <w:left w:w="10" w:type="dxa"/>
          <w:right w:w="10" w:type="dxa"/>
        </w:tblCellMar>
        <w:tblLook w:val="04A0" w:firstRow="1" w:lastRow="0" w:firstColumn="1" w:lastColumn="0" w:noHBand="0" w:noVBand="1"/>
      </w:tblPr>
      <w:tblGrid>
        <w:gridCol w:w="2992"/>
        <w:gridCol w:w="19"/>
        <w:gridCol w:w="7"/>
        <w:gridCol w:w="3209"/>
        <w:gridCol w:w="2835"/>
      </w:tblGrid>
      <w:tr w:rsidR="00965F4E" w:rsidRPr="0047237E" w14:paraId="3576B41F" w14:textId="77777777" w:rsidTr="006B10F3">
        <w:tc>
          <w:tcPr>
            <w:tcW w:w="301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4AA9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Variables</w:t>
            </w:r>
          </w:p>
        </w:tc>
        <w:tc>
          <w:tcPr>
            <w:tcW w:w="3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1FA3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7E34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Modalités de réponse</w:t>
            </w:r>
          </w:p>
        </w:tc>
      </w:tr>
      <w:tr w:rsidR="00965F4E" w:rsidRPr="0047237E" w14:paraId="2053407C" w14:textId="77777777" w:rsidTr="006B10F3">
        <w:tc>
          <w:tcPr>
            <w:tcW w:w="301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8CBE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Collecte des données</w:t>
            </w:r>
          </w:p>
        </w:tc>
        <w:tc>
          <w:tcPr>
            <w:tcW w:w="3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2163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1-Prospective</w:t>
            </w:r>
          </w:p>
          <w:p w14:paraId="727AD42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lastRenderedPageBreak/>
              <w:t>2-Rétrospective</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ADC5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353CE76D" w14:textId="77777777" w:rsidTr="006B10F3">
        <w:tc>
          <w:tcPr>
            <w:tcW w:w="301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D90E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Pays de recrutement</w:t>
            </w:r>
          </w:p>
        </w:tc>
        <w:tc>
          <w:tcPr>
            <w:tcW w:w="3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D3FD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1-Bénin</w:t>
            </w:r>
          </w:p>
          <w:p w14:paraId="1E57FFD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2-Cameroun</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EACE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576ABCC3" w14:textId="77777777" w:rsidTr="006B10F3">
        <w:tc>
          <w:tcPr>
            <w:tcW w:w="3018" w:type="dxa"/>
            <w:gridSpan w:val="3"/>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tcPr>
          <w:p w14:paraId="7C870694"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Sexe</w:t>
            </w:r>
          </w:p>
        </w:tc>
        <w:tc>
          <w:tcPr>
            <w:tcW w:w="3209" w:type="dxa"/>
            <w:tcBorders>
              <w:top w:val="single" w:sz="4" w:space="0" w:color="000000"/>
              <w:left w:val="single" w:sz="4" w:space="0" w:color="auto"/>
              <w:bottom w:val="single" w:sz="4" w:space="0" w:color="000000"/>
              <w:right w:val="single" w:sz="4" w:space="0" w:color="auto"/>
            </w:tcBorders>
            <w:tcMar>
              <w:top w:w="0" w:type="dxa"/>
              <w:left w:w="108" w:type="dxa"/>
              <w:bottom w:w="0" w:type="dxa"/>
              <w:right w:w="108" w:type="dxa"/>
            </w:tcMar>
          </w:tcPr>
          <w:p w14:paraId="63144EA1"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1-Masculin</w:t>
            </w:r>
          </w:p>
          <w:p w14:paraId="1D1961DD"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2-Féminin</w:t>
            </w:r>
          </w:p>
        </w:tc>
        <w:tc>
          <w:tcPr>
            <w:tcW w:w="2835"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14:paraId="71CC19E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p w14:paraId="3E0B6D3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 </w:t>
            </w:r>
          </w:p>
        </w:tc>
      </w:tr>
      <w:tr w:rsidR="00965F4E" w:rsidRPr="0047237E" w14:paraId="7C8C9F48" w14:textId="77777777" w:rsidTr="006B10F3">
        <w:tc>
          <w:tcPr>
            <w:tcW w:w="2992"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tcPr>
          <w:p w14:paraId="34D86B7E"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Motif de consultation</w:t>
            </w:r>
          </w:p>
          <w:p w14:paraId="6DA094C4"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c>
          <w:tcPr>
            <w:tcW w:w="3235" w:type="dxa"/>
            <w:gridSpan w:val="3"/>
            <w:tcBorders>
              <w:top w:val="single" w:sz="4" w:space="0" w:color="000000"/>
              <w:left w:val="single" w:sz="4" w:space="0" w:color="auto"/>
              <w:bottom w:val="single" w:sz="4" w:space="0" w:color="000000"/>
              <w:right w:val="single" w:sz="4" w:space="0" w:color="auto"/>
            </w:tcBorders>
          </w:tcPr>
          <w:p w14:paraId="447814C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1-Douleur</w:t>
            </w:r>
          </w:p>
          <w:p w14:paraId="4DC297A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2-Lésions solides</w:t>
            </w:r>
          </w:p>
          <w:p w14:paraId="3D4178D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3-Ecoulement purulent</w:t>
            </w:r>
          </w:p>
          <w:p w14:paraId="13C6151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4-Lésions liquidiennes</w:t>
            </w:r>
          </w:p>
          <w:p w14:paraId="312401A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5-Autre</w:t>
            </w:r>
          </w:p>
        </w:tc>
        <w:tc>
          <w:tcPr>
            <w:tcW w:w="2835" w:type="dxa"/>
            <w:tcBorders>
              <w:top w:val="single" w:sz="4" w:space="0" w:color="000000"/>
              <w:left w:val="single" w:sz="4" w:space="0" w:color="auto"/>
              <w:bottom w:val="single" w:sz="4" w:space="0" w:color="000000"/>
              <w:right w:val="single" w:sz="4" w:space="0" w:color="000000"/>
            </w:tcBorders>
          </w:tcPr>
          <w:p w14:paraId="4D602588"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r>
      <w:tr w:rsidR="00965F4E" w:rsidRPr="0047237E" w14:paraId="33DDBE54" w14:textId="77777777" w:rsidTr="006B10F3">
        <w:trPr>
          <w:trHeight w:val="751"/>
        </w:trPr>
        <w:tc>
          <w:tcPr>
            <w:tcW w:w="9062" w:type="dxa"/>
            <w:gridSpan w:val="5"/>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tcPr>
          <w:p w14:paraId="39C774EF"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Délai d’évolution (mois)</w:t>
            </w:r>
          </w:p>
        </w:tc>
      </w:tr>
      <w:tr w:rsidR="00965F4E" w:rsidRPr="0047237E" w14:paraId="579988F5" w14:textId="77777777" w:rsidTr="006B10F3">
        <w:trPr>
          <w:trHeight w:val="1758"/>
        </w:trPr>
        <w:tc>
          <w:tcPr>
            <w:tcW w:w="3011" w:type="dxa"/>
            <w:gridSpan w:val="2"/>
            <w:tcBorders>
              <w:top w:val="single" w:sz="4" w:space="0" w:color="auto"/>
              <w:left w:val="single" w:sz="4" w:space="0" w:color="000000"/>
              <w:bottom w:val="single" w:sz="4" w:space="0" w:color="000000"/>
              <w:right w:val="single" w:sz="4" w:space="0" w:color="auto"/>
            </w:tcBorders>
            <w:tcMar>
              <w:top w:w="0" w:type="dxa"/>
              <w:left w:w="108" w:type="dxa"/>
              <w:bottom w:w="0" w:type="dxa"/>
              <w:right w:w="108" w:type="dxa"/>
            </w:tcMar>
          </w:tcPr>
          <w:p w14:paraId="5CDB7D9F"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Mode d’évolution </w:t>
            </w:r>
          </w:p>
          <w:p w14:paraId="6B6F262F"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c>
          <w:tcPr>
            <w:tcW w:w="3216" w:type="dxa"/>
            <w:gridSpan w:val="2"/>
            <w:tcBorders>
              <w:top w:val="single" w:sz="4" w:space="0" w:color="auto"/>
              <w:left w:val="single" w:sz="4" w:space="0" w:color="auto"/>
              <w:bottom w:val="single" w:sz="4" w:space="0" w:color="000000"/>
              <w:right w:val="single" w:sz="4" w:space="0" w:color="auto"/>
            </w:tcBorders>
          </w:tcPr>
          <w:p w14:paraId="2218C8B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1-Continu</w:t>
            </w:r>
          </w:p>
          <w:p w14:paraId="2BD90732"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2-Discontinu</w:t>
            </w:r>
          </w:p>
        </w:tc>
        <w:tc>
          <w:tcPr>
            <w:tcW w:w="2835" w:type="dxa"/>
            <w:tcBorders>
              <w:top w:val="single" w:sz="4" w:space="0" w:color="auto"/>
              <w:left w:val="single" w:sz="4" w:space="0" w:color="auto"/>
              <w:bottom w:val="single" w:sz="4" w:space="0" w:color="000000"/>
              <w:right w:val="single" w:sz="4" w:space="0" w:color="000000"/>
            </w:tcBorders>
          </w:tcPr>
          <w:p w14:paraId="3FF5E686"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r>
      <w:tr w:rsidR="00965F4E" w:rsidRPr="0047237E" w14:paraId="2E3DEDFE" w14:textId="77777777" w:rsidTr="006B10F3">
        <w:trPr>
          <w:trHeight w:val="1758"/>
        </w:trPr>
        <w:tc>
          <w:tcPr>
            <w:tcW w:w="3011" w:type="dxa"/>
            <w:gridSpan w:val="2"/>
            <w:tcBorders>
              <w:top w:val="single" w:sz="4" w:space="0" w:color="auto"/>
              <w:left w:val="single" w:sz="4" w:space="0" w:color="000000"/>
              <w:bottom w:val="single" w:sz="4" w:space="0" w:color="000000"/>
              <w:right w:val="single" w:sz="4" w:space="0" w:color="auto"/>
            </w:tcBorders>
            <w:tcMar>
              <w:top w:w="0" w:type="dxa"/>
              <w:left w:w="108" w:type="dxa"/>
              <w:bottom w:w="0" w:type="dxa"/>
              <w:right w:w="108" w:type="dxa"/>
            </w:tcMar>
          </w:tcPr>
          <w:p w14:paraId="3827F685"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Traitement antérieur</w:t>
            </w:r>
          </w:p>
        </w:tc>
        <w:tc>
          <w:tcPr>
            <w:tcW w:w="3216" w:type="dxa"/>
            <w:gridSpan w:val="2"/>
            <w:tcBorders>
              <w:top w:val="single" w:sz="4" w:space="0" w:color="auto"/>
              <w:left w:val="single" w:sz="4" w:space="0" w:color="auto"/>
              <w:bottom w:val="single" w:sz="4" w:space="0" w:color="000000"/>
              <w:right w:val="single" w:sz="4" w:space="0" w:color="auto"/>
            </w:tcBorders>
          </w:tcPr>
          <w:p w14:paraId="70292C26"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1-Phytothérapie</w:t>
            </w:r>
          </w:p>
          <w:p w14:paraId="768F93D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2-Dermocorticoides</w:t>
            </w:r>
          </w:p>
          <w:p w14:paraId="7D2821A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3-Antiseptiques</w:t>
            </w:r>
          </w:p>
          <w:p w14:paraId="07A10A6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4-Antibiotiques</w:t>
            </w:r>
          </w:p>
          <w:p w14:paraId="48198E9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5-Antifongiques</w:t>
            </w:r>
          </w:p>
          <w:p w14:paraId="17807AB9"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6-Aucun</w:t>
            </w:r>
          </w:p>
          <w:p w14:paraId="36F0B75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7-Autre</w:t>
            </w:r>
          </w:p>
        </w:tc>
        <w:tc>
          <w:tcPr>
            <w:tcW w:w="2835" w:type="dxa"/>
            <w:tcBorders>
              <w:top w:val="single" w:sz="4" w:space="0" w:color="auto"/>
              <w:left w:val="single" w:sz="4" w:space="0" w:color="auto"/>
              <w:bottom w:val="single" w:sz="4" w:space="0" w:color="000000"/>
              <w:right w:val="single" w:sz="4" w:space="0" w:color="000000"/>
            </w:tcBorders>
          </w:tcPr>
          <w:p w14:paraId="4BB65DEB"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r>
      <w:tr w:rsidR="00965F4E" w:rsidRPr="0047237E" w14:paraId="055ECE8E" w14:textId="77777777" w:rsidTr="006B10F3">
        <w:trPr>
          <w:trHeight w:val="1758"/>
        </w:trPr>
        <w:tc>
          <w:tcPr>
            <w:tcW w:w="3011" w:type="dxa"/>
            <w:gridSpan w:val="2"/>
            <w:tcBorders>
              <w:top w:val="single" w:sz="4" w:space="0" w:color="auto"/>
              <w:left w:val="single" w:sz="4" w:space="0" w:color="000000"/>
              <w:bottom w:val="single" w:sz="4" w:space="0" w:color="000000"/>
              <w:right w:val="single" w:sz="4" w:space="0" w:color="auto"/>
            </w:tcBorders>
            <w:tcMar>
              <w:top w:w="0" w:type="dxa"/>
              <w:left w:w="108" w:type="dxa"/>
              <w:bottom w:w="0" w:type="dxa"/>
              <w:right w:w="108" w:type="dxa"/>
            </w:tcMar>
          </w:tcPr>
          <w:p w14:paraId="18DFF926"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Consultation dermatologique antérieure</w:t>
            </w:r>
          </w:p>
        </w:tc>
        <w:tc>
          <w:tcPr>
            <w:tcW w:w="3216" w:type="dxa"/>
            <w:gridSpan w:val="2"/>
            <w:tcBorders>
              <w:top w:val="single" w:sz="4" w:space="0" w:color="auto"/>
              <w:left w:val="single" w:sz="4" w:space="0" w:color="auto"/>
              <w:bottom w:val="single" w:sz="4" w:space="0" w:color="000000"/>
              <w:right w:val="single" w:sz="4" w:space="0" w:color="auto"/>
            </w:tcBorders>
          </w:tcPr>
          <w:p w14:paraId="6365F26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1-Oui (Diagnostic posé)</w:t>
            </w:r>
          </w:p>
          <w:p w14:paraId="5911642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Folliculite</w:t>
            </w:r>
          </w:p>
          <w:p w14:paraId="0B3D4834"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Furoncle</w:t>
            </w:r>
          </w:p>
          <w:p w14:paraId="4907A04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Maladie de Verneuil</w:t>
            </w:r>
          </w:p>
          <w:p w14:paraId="449D604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Autre</w:t>
            </w:r>
          </w:p>
          <w:p w14:paraId="6484118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2-Non</w:t>
            </w:r>
          </w:p>
        </w:tc>
        <w:tc>
          <w:tcPr>
            <w:tcW w:w="2835" w:type="dxa"/>
            <w:tcBorders>
              <w:top w:val="single" w:sz="4" w:space="0" w:color="auto"/>
              <w:left w:val="single" w:sz="4" w:space="0" w:color="auto"/>
              <w:bottom w:val="single" w:sz="4" w:space="0" w:color="000000"/>
              <w:right w:val="single" w:sz="4" w:space="0" w:color="000000"/>
            </w:tcBorders>
          </w:tcPr>
          <w:p w14:paraId="39A18B03"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r>
      <w:tr w:rsidR="00965F4E" w:rsidRPr="0047237E" w14:paraId="6A03DAE9" w14:textId="77777777" w:rsidTr="006B10F3">
        <w:tc>
          <w:tcPr>
            <w:tcW w:w="906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6D69C"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Antécédents</w:t>
            </w:r>
          </w:p>
        </w:tc>
      </w:tr>
      <w:tr w:rsidR="00965F4E" w:rsidRPr="0047237E" w14:paraId="53B63C24" w14:textId="77777777" w:rsidTr="006B10F3">
        <w:tc>
          <w:tcPr>
            <w:tcW w:w="301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21E59"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Antécédents personnels</w:t>
            </w:r>
          </w:p>
        </w:tc>
        <w:tc>
          <w:tcPr>
            <w:tcW w:w="3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2FFE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1-HTA</w:t>
            </w:r>
          </w:p>
          <w:p w14:paraId="63A0AE1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2-Diabète</w:t>
            </w:r>
          </w:p>
          <w:p w14:paraId="264297E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3-Atopie</w:t>
            </w:r>
          </w:p>
          <w:p w14:paraId="63C9FE3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lastRenderedPageBreak/>
              <w:t>4-VIH</w:t>
            </w:r>
          </w:p>
          <w:p w14:paraId="572B400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5- Dépigmentation volontaire </w:t>
            </w:r>
          </w:p>
          <w:p w14:paraId="31442C8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6-Autre(préciser)</w:t>
            </w:r>
          </w:p>
          <w:p w14:paraId="1F6D04A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8F4D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7984432B"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112E0EF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Antécédents familiaux</w:t>
            </w:r>
          </w:p>
        </w:tc>
        <w:tc>
          <w:tcPr>
            <w:tcW w:w="3209" w:type="dxa"/>
            <w:tcBorders>
              <w:left w:val="single" w:sz="4" w:space="0" w:color="auto"/>
              <w:bottom w:val="single" w:sz="4" w:space="0" w:color="000000"/>
              <w:right w:val="single" w:sz="4" w:space="0" w:color="000000"/>
            </w:tcBorders>
            <w:tcMar>
              <w:top w:w="0" w:type="dxa"/>
              <w:left w:w="108" w:type="dxa"/>
              <w:bottom w:w="0" w:type="dxa"/>
              <w:right w:w="108" w:type="dxa"/>
            </w:tcMar>
          </w:tcPr>
          <w:p w14:paraId="2F00E41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1-HTA</w:t>
            </w:r>
          </w:p>
          <w:p w14:paraId="5039F47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2-Diabète</w:t>
            </w:r>
          </w:p>
          <w:p w14:paraId="5A64F52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3-Atopie</w:t>
            </w:r>
          </w:p>
          <w:p w14:paraId="6E1D337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 Maladie de Verneuil</w:t>
            </w:r>
          </w:p>
          <w:p w14:paraId="714CC182"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 Aucun</w:t>
            </w:r>
          </w:p>
          <w:p w14:paraId="28A8918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c>
          <w:tcPr>
            <w:tcW w:w="2835" w:type="dxa"/>
            <w:tcBorders>
              <w:left w:val="single" w:sz="4" w:space="0" w:color="000000"/>
              <w:bottom w:val="single" w:sz="4" w:space="0" w:color="000000"/>
              <w:right w:val="single" w:sz="4" w:space="0" w:color="000000"/>
            </w:tcBorders>
            <w:tcMar>
              <w:top w:w="0" w:type="dxa"/>
              <w:left w:w="108" w:type="dxa"/>
              <w:bottom w:w="0" w:type="dxa"/>
              <w:right w:w="108" w:type="dxa"/>
            </w:tcMar>
          </w:tcPr>
          <w:p w14:paraId="65E4119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1AD39DCD"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6211BCFC"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Mode de vie / Facteurs de risque </w:t>
            </w:r>
          </w:p>
        </w:tc>
        <w:tc>
          <w:tcPr>
            <w:tcW w:w="3209" w:type="dxa"/>
            <w:tcBorders>
              <w:left w:val="single" w:sz="4" w:space="0" w:color="000000"/>
              <w:bottom w:val="single" w:sz="4" w:space="0" w:color="000000"/>
              <w:right w:val="single" w:sz="4" w:space="0" w:color="auto"/>
            </w:tcBorders>
          </w:tcPr>
          <w:p w14:paraId="5D8BECD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1-Alccol</w:t>
            </w:r>
          </w:p>
          <w:p w14:paraId="5C0986B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2-Tabac</w:t>
            </w:r>
          </w:p>
          <w:p w14:paraId="7480E992"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3-Obésité/surpoids</w:t>
            </w:r>
          </w:p>
          <w:p w14:paraId="108D8BDD"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4-Hérédité </w:t>
            </w:r>
          </w:p>
          <w:p w14:paraId="213B60A6"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c>
          <w:tcPr>
            <w:tcW w:w="2835" w:type="dxa"/>
            <w:tcBorders>
              <w:left w:val="single" w:sz="4" w:space="0" w:color="auto"/>
              <w:bottom w:val="single" w:sz="4" w:space="0" w:color="000000"/>
              <w:right w:val="single" w:sz="4" w:space="0" w:color="000000"/>
            </w:tcBorders>
          </w:tcPr>
          <w:p w14:paraId="7DF77F1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1F50749E"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43599278"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Facteurs déclenchant</w:t>
            </w:r>
          </w:p>
        </w:tc>
        <w:tc>
          <w:tcPr>
            <w:tcW w:w="3209" w:type="dxa"/>
            <w:tcBorders>
              <w:left w:val="single" w:sz="4" w:space="0" w:color="000000"/>
              <w:bottom w:val="single" w:sz="4" w:space="0" w:color="000000"/>
              <w:right w:val="single" w:sz="4" w:space="0" w:color="auto"/>
            </w:tcBorders>
          </w:tcPr>
          <w:p w14:paraId="5E54ECF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1-Stress</w:t>
            </w:r>
          </w:p>
          <w:p w14:paraId="7B14BF96"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2-Menstruation</w:t>
            </w:r>
          </w:p>
          <w:p w14:paraId="6606CC3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3-Grossesse</w:t>
            </w:r>
          </w:p>
          <w:p w14:paraId="2DD6059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4-Aucun</w:t>
            </w:r>
          </w:p>
        </w:tc>
        <w:tc>
          <w:tcPr>
            <w:tcW w:w="2835" w:type="dxa"/>
            <w:tcBorders>
              <w:left w:val="single" w:sz="4" w:space="0" w:color="auto"/>
              <w:bottom w:val="single" w:sz="4" w:space="0" w:color="000000"/>
              <w:right w:val="single" w:sz="4" w:space="0" w:color="000000"/>
            </w:tcBorders>
          </w:tcPr>
          <w:p w14:paraId="06A266D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22348F24"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6C968672"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Examen physique</w:t>
            </w:r>
          </w:p>
          <w:p w14:paraId="65B0B454"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c>
          <w:tcPr>
            <w:tcW w:w="3209" w:type="dxa"/>
            <w:tcBorders>
              <w:left w:val="single" w:sz="4" w:space="0" w:color="000000"/>
              <w:bottom w:val="single" w:sz="4" w:space="0" w:color="000000"/>
              <w:right w:val="single" w:sz="4" w:space="0" w:color="auto"/>
            </w:tcBorders>
          </w:tcPr>
          <w:p w14:paraId="4702F08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Sièges </w:t>
            </w:r>
          </w:p>
          <w:p w14:paraId="56D2481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1-cuir chevelu</w:t>
            </w:r>
          </w:p>
          <w:p w14:paraId="5C24FE36"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2-visage</w:t>
            </w:r>
          </w:p>
          <w:p w14:paraId="1239459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3-aisselles</w:t>
            </w:r>
          </w:p>
          <w:p w14:paraId="3A309CB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4-fesses</w:t>
            </w:r>
          </w:p>
          <w:p w14:paraId="75F9A612"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5-pubis</w:t>
            </w:r>
          </w:p>
          <w:p w14:paraId="0564EF36"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6-plis inguinaux</w:t>
            </w:r>
          </w:p>
          <w:p w14:paraId="0C39A909"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7-seins</w:t>
            </w:r>
          </w:p>
          <w:p w14:paraId="1B167D8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8-périné</w:t>
            </w:r>
          </w:p>
          <w:p w14:paraId="48D9C9C1"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9-dos</w:t>
            </w:r>
          </w:p>
          <w:p w14:paraId="661DCFA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10-autre</w:t>
            </w:r>
          </w:p>
          <w:p w14:paraId="20B4DC2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c>
          <w:tcPr>
            <w:tcW w:w="2835" w:type="dxa"/>
            <w:tcBorders>
              <w:left w:val="single" w:sz="4" w:space="0" w:color="auto"/>
              <w:bottom w:val="single" w:sz="4" w:space="0" w:color="000000"/>
              <w:right w:val="single" w:sz="4" w:space="0" w:color="000000"/>
            </w:tcBorders>
          </w:tcPr>
          <w:p w14:paraId="556F199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62769631"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55642C26"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c>
          <w:tcPr>
            <w:tcW w:w="3209" w:type="dxa"/>
            <w:tcBorders>
              <w:left w:val="single" w:sz="4" w:space="0" w:color="000000"/>
              <w:bottom w:val="single" w:sz="4" w:space="0" w:color="000000"/>
              <w:right w:val="single" w:sz="4" w:space="0" w:color="auto"/>
            </w:tcBorders>
          </w:tcPr>
          <w:p w14:paraId="7EFE7FF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Type de lésions</w:t>
            </w:r>
          </w:p>
          <w:p w14:paraId="048163C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1-Nodules</w:t>
            </w:r>
          </w:p>
          <w:p w14:paraId="72DEAD9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lastRenderedPageBreak/>
              <w:t>2-Masses abcédées</w:t>
            </w:r>
          </w:p>
          <w:p w14:paraId="63B5D524"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3-Fistules</w:t>
            </w:r>
          </w:p>
          <w:p w14:paraId="51BE9FE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4-Trajest sinueux</w:t>
            </w:r>
          </w:p>
          <w:p w14:paraId="1909CC0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5-Cicatrice en pont</w:t>
            </w:r>
          </w:p>
          <w:p w14:paraId="27E59B6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6-Cicatrice en crabe</w:t>
            </w:r>
          </w:p>
          <w:p w14:paraId="2E86F331"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7-Autre</w:t>
            </w:r>
          </w:p>
          <w:p w14:paraId="0A2C6A8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8-Aucune</w:t>
            </w:r>
          </w:p>
        </w:tc>
        <w:tc>
          <w:tcPr>
            <w:tcW w:w="2835" w:type="dxa"/>
            <w:tcBorders>
              <w:left w:val="single" w:sz="4" w:space="0" w:color="auto"/>
              <w:bottom w:val="single" w:sz="4" w:space="0" w:color="000000"/>
              <w:right w:val="single" w:sz="4" w:space="0" w:color="000000"/>
            </w:tcBorders>
          </w:tcPr>
          <w:p w14:paraId="6500959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45E491C7"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7A6CD0AE"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Classification de Hurley</w:t>
            </w:r>
          </w:p>
        </w:tc>
        <w:tc>
          <w:tcPr>
            <w:tcW w:w="3209" w:type="dxa"/>
            <w:tcBorders>
              <w:left w:val="single" w:sz="4" w:space="0" w:color="000000"/>
              <w:bottom w:val="single" w:sz="4" w:space="0" w:color="000000"/>
              <w:right w:val="single" w:sz="4" w:space="0" w:color="auto"/>
            </w:tcBorders>
          </w:tcPr>
          <w:p w14:paraId="3B8E9F3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1-Stade 1</w:t>
            </w:r>
          </w:p>
          <w:p w14:paraId="697EF27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2-Stade 2</w:t>
            </w:r>
          </w:p>
          <w:p w14:paraId="4629D31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3-Stade 3</w:t>
            </w:r>
          </w:p>
        </w:tc>
        <w:tc>
          <w:tcPr>
            <w:tcW w:w="2835" w:type="dxa"/>
            <w:tcBorders>
              <w:left w:val="single" w:sz="4" w:space="0" w:color="auto"/>
              <w:bottom w:val="single" w:sz="4" w:space="0" w:color="000000"/>
              <w:right w:val="single" w:sz="4" w:space="0" w:color="000000"/>
            </w:tcBorders>
          </w:tcPr>
          <w:p w14:paraId="4D941B3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1370A398"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6CB94ABE"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Diagnostic positif</w:t>
            </w:r>
          </w:p>
        </w:tc>
        <w:tc>
          <w:tcPr>
            <w:tcW w:w="3209" w:type="dxa"/>
            <w:tcBorders>
              <w:left w:val="single" w:sz="4" w:space="0" w:color="000000"/>
              <w:bottom w:val="single" w:sz="4" w:space="0" w:color="000000"/>
              <w:right w:val="single" w:sz="4" w:space="0" w:color="auto"/>
            </w:tcBorders>
          </w:tcPr>
          <w:p w14:paraId="1B7557D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1-Clinique</w:t>
            </w:r>
          </w:p>
          <w:p w14:paraId="7FB837B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2-Histologique</w:t>
            </w:r>
          </w:p>
          <w:p w14:paraId="593E221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3-Clinique et histologique</w:t>
            </w:r>
          </w:p>
        </w:tc>
        <w:tc>
          <w:tcPr>
            <w:tcW w:w="2835" w:type="dxa"/>
            <w:tcBorders>
              <w:left w:val="single" w:sz="4" w:space="0" w:color="auto"/>
              <w:bottom w:val="single" w:sz="4" w:space="0" w:color="000000"/>
              <w:right w:val="single" w:sz="4" w:space="0" w:color="000000"/>
            </w:tcBorders>
          </w:tcPr>
          <w:p w14:paraId="3FAE0E8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62A72622"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6340C16D"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Dermatose associée</w:t>
            </w:r>
          </w:p>
        </w:tc>
        <w:tc>
          <w:tcPr>
            <w:tcW w:w="3209" w:type="dxa"/>
            <w:tcBorders>
              <w:left w:val="single" w:sz="4" w:space="0" w:color="000000"/>
              <w:bottom w:val="single" w:sz="4" w:space="0" w:color="000000"/>
              <w:right w:val="single" w:sz="4" w:space="0" w:color="auto"/>
            </w:tcBorders>
          </w:tcPr>
          <w:p w14:paraId="4649702D"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1-Acné</w:t>
            </w:r>
          </w:p>
          <w:p w14:paraId="0A6158AD"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2-Cellulite disséquante</w:t>
            </w:r>
          </w:p>
          <w:p w14:paraId="53938EA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3-Dermite séborrhéique</w:t>
            </w:r>
          </w:p>
          <w:p w14:paraId="5ED4AA81"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4-Kyste pilonidal</w:t>
            </w:r>
          </w:p>
          <w:p w14:paraId="1F9E1126"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5-Maladie de Chron</w:t>
            </w:r>
          </w:p>
          <w:p w14:paraId="0E04A311"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6-Rectocolite hémorragique</w:t>
            </w:r>
          </w:p>
          <w:p w14:paraId="62F088DB"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7-Aucune</w:t>
            </w:r>
          </w:p>
          <w:p w14:paraId="40BF36E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 xml:space="preserve">8-Autre </w:t>
            </w:r>
          </w:p>
        </w:tc>
        <w:tc>
          <w:tcPr>
            <w:tcW w:w="2835" w:type="dxa"/>
            <w:tcBorders>
              <w:left w:val="single" w:sz="4" w:space="0" w:color="auto"/>
              <w:bottom w:val="single" w:sz="4" w:space="0" w:color="000000"/>
              <w:right w:val="single" w:sz="4" w:space="0" w:color="000000"/>
            </w:tcBorders>
          </w:tcPr>
          <w:p w14:paraId="02AA846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19239A93" w14:textId="77777777" w:rsidTr="006B10F3">
        <w:tc>
          <w:tcPr>
            <w:tcW w:w="3018" w:type="dxa"/>
            <w:gridSpan w:val="3"/>
            <w:tcBorders>
              <w:left w:val="single" w:sz="4" w:space="0" w:color="000000"/>
              <w:bottom w:val="single" w:sz="4" w:space="0" w:color="000000"/>
              <w:right w:val="single" w:sz="4" w:space="0" w:color="auto"/>
            </w:tcBorders>
            <w:tcMar>
              <w:top w:w="0" w:type="dxa"/>
              <w:left w:w="108" w:type="dxa"/>
              <w:bottom w:w="0" w:type="dxa"/>
              <w:right w:w="108" w:type="dxa"/>
            </w:tcMar>
          </w:tcPr>
          <w:p w14:paraId="416ECCB5" w14:textId="77777777" w:rsidR="00965F4E" w:rsidRPr="0047237E" w:rsidRDefault="00965F4E" w:rsidP="001B170D">
            <w:pPr>
              <w:pStyle w:val="Standard"/>
              <w:numPr>
                <w:ilvl w:val="0"/>
                <w:numId w:val="7"/>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Traitement</w:t>
            </w:r>
          </w:p>
        </w:tc>
        <w:tc>
          <w:tcPr>
            <w:tcW w:w="3209" w:type="dxa"/>
            <w:tcBorders>
              <w:left w:val="single" w:sz="4" w:space="0" w:color="000000"/>
              <w:bottom w:val="single" w:sz="4" w:space="0" w:color="000000"/>
              <w:right w:val="single" w:sz="4" w:space="0" w:color="auto"/>
            </w:tcBorders>
          </w:tcPr>
          <w:p w14:paraId="52B00AE1"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1-Médical</w:t>
            </w:r>
          </w:p>
          <w:p w14:paraId="469E2C62"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2-Chirurgical</w:t>
            </w:r>
          </w:p>
        </w:tc>
        <w:tc>
          <w:tcPr>
            <w:tcW w:w="2835" w:type="dxa"/>
            <w:tcBorders>
              <w:left w:val="single" w:sz="4" w:space="0" w:color="auto"/>
              <w:bottom w:val="single" w:sz="4" w:space="0" w:color="000000"/>
              <w:right w:val="single" w:sz="4" w:space="0" w:color="000000"/>
            </w:tcBorders>
          </w:tcPr>
          <w:p w14:paraId="3D1992DA"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5463C914" w14:textId="77777777" w:rsidTr="006B10F3">
        <w:tc>
          <w:tcPr>
            <w:tcW w:w="3018" w:type="dxa"/>
            <w:gridSpan w:val="3"/>
            <w:tcBorders>
              <w:left w:val="single" w:sz="4" w:space="0" w:color="000000"/>
              <w:bottom w:val="single" w:sz="4" w:space="0" w:color="auto"/>
              <w:right w:val="single" w:sz="4" w:space="0" w:color="auto"/>
            </w:tcBorders>
            <w:tcMar>
              <w:top w:w="0" w:type="dxa"/>
              <w:left w:w="108" w:type="dxa"/>
              <w:bottom w:w="0" w:type="dxa"/>
              <w:right w:w="108" w:type="dxa"/>
            </w:tcMar>
          </w:tcPr>
          <w:p w14:paraId="05EDCA07"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Traitement médical</w:t>
            </w:r>
          </w:p>
          <w:p w14:paraId="0E6C331B" w14:textId="77777777" w:rsidR="00965F4E" w:rsidRPr="0047237E" w:rsidRDefault="00965F4E" w:rsidP="001B170D">
            <w:pPr>
              <w:pStyle w:val="Standard"/>
              <w:spacing w:line="360" w:lineRule="auto"/>
              <w:ind w:left="1080"/>
              <w:jc w:val="both"/>
              <w:rPr>
                <w:rFonts w:ascii="Times New Roman" w:eastAsia="Calibri" w:hAnsi="Times New Roman" w:cs="Times New Roman"/>
                <w:kern w:val="0"/>
                <w:lang w:eastAsia="en-US" w:bidi="ar-SA"/>
              </w:rPr>
            </w:pPr>
          </w:p>
        </w:tc>
        <w:tc>
          <w:tcPr>
            <w:tcW w:w="3209" w:type="dxa"/>
            <w:tcBorders>
              <w:left w:val="single" w:sz="4" w:space="0" w:color="000000"/>
              <w:bottom w:val="single" w:sz="4" w:space="0" w:color="auto"/>
              <w:right w:val="single" w:sz="4" w:space="0" w:color="auto"/>
            </w:tcBorders>
          </w:tcPr>
          <w:p w14:paraId="67F14E00"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1-Antiseptiques</w:t>
            </w:r>
          </w:p>
          <w:p w14:paraId="2F4A42DF"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2-Antalgiques</w:t>
            </w:r>
          </w:p>
          <w:p w14:paraId="4EF43BEE"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3-Antibiotiques locaux</w:t>
            </w:r>
          </w:p>
          <w:p w14:paraId="0AABE7EA"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val="en-US" w:eastAsia="en-US" w:bidi="ar-SA"/>
              </w:rPr>
            </w:pPr>
            <w:r w:rsidRPr="0047237E">
              <w:rPr>
                <w:rFonts w:ascii="Times New Roman" w:eastAsia="Calibri" w:hAnsi="Times New Roman" w:cs="Times New Roman"/>
                <w:kern w:val="0"/>
                <w:lang w:val="en-US" w:eastAsia="en-US" w:bidi="ar-SA"/>
              </w:rPr>
              <w:t>A-Clindamycine</w:t>
            </w:r>
          </w:p>
          <w:p w14:paraId="7FECB64C"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B-Erythromycine</w:t>
            </w:r>
          </w:p>
          <w:p w14:paraId="371A8DF3"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C-Mupirocine</w:t>
            </w:r>
          </w:p>
          <w:p w14:paraId="10C4855D"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D-Acide fusidique</w:t>
            </w:r>
          </w:p>
          <w:p w14:paraId="5E3CEB5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4-Antibiotiques généraux</w:t>
            </w:r>
          </w:p>
          <w:p w14:paraId="621D6F66"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A-Doxyxycline 100</w:t>
            </w:r>
          </w:p>
          <w:p w14:paraId="1E47937E"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B-Doxyxycline 200</w:t>
            </w:r>
          </w:p>
          <w:p w14:paraId="3AF210C8"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lastRenderedPageBreak/>
              <w:t>C-Amoxicilline/Acide clavulanique</w:t>
            </w:r>
          </w:p>
          <w:p w14:paraId="737A917C"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D-Rifampicine</w:t>
            </w:r>
          </w:p>
          <w:p w14:paraId="402C312A"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E-Clindamycine</w:t>
            </w:r>
          </w:p>
          <w:p w14:paraId="7A67007B" w14:textId="77777777" w:rsidR="00965F4E" w:rsidRPr="0047237E" w:rsidRDefault="00965F4E" w:rsidP="001B170D">
            <w:pPr>
              <w:pStyle w:val="Standard"/>
              <w:spacing w:line="360" w:lineRule="auto"/>
              <w:ind w:left="708"/>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F-Autre</w:t>
            </w:r>
          </w:p>
          <w:p w14:paraId="5C8A61E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5-Dermocorticoides</w:t>
            </w:r>
          </w:p>
          <w:p w14:paraId="43DB82A9"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6-Isotrétinoine</w:t>
            </w:r>
          </w:p>
          <w:p w14:paraId="573064C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7-Autre</w:t>
            </w:r>
          </w:p>
          <w:p w14:paraId="76965EBC"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8-Abstention</w:t>
            </w:r>
          </w:p>
        </w:tc>
        <w:tc>
          <w:tcPr>
            <w:tcW w:w="2835" w:type="dxa"/>
            <w:tcBorders>
              <w:left w:val="single" w:sz="4" w:space="0" w:color="auto"/>
              <w:bottom w:val="single" w:sz="4" w:space="0" w:color="auto"/>
              <w:right w:val="single" w:sz="4" w:space="0" w:color="000000"/>
            </w:tcBorders>
          </w:tcPr>
          <w:p w14:paraId="01BD4098"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r w:rsidR="00965F4E" w:rsidRPr="0047237E" w14:paraId="0A2D4792" w14:textId="77777777" w:rsidTr="006B10F3">
        <w:tc>
          <w:tcPr>
            <w:tcW w:w="3018" w:type="dxa"/>
            <w:gridSpan w:val="3"/>
            <w:tcBorders>
              <w:top w:val="single" w:sz="4" w:space="0" w:color="auto"/>
              <w:left w:val="single" w:sz="4" w:space="0" w:color="000000"/>
              <w:bottom w:val="single" w:sz="4" w:space="0" w:color="000000"/>
              <w:right w:val="single" w:sz="4" w:space="0" w:color="auto"/>
            </w:tcBorders>
            <w:tcMar>
              <w:top w:w="0" w:type="dxa"/>
              <w:left w:w="108" w:type="dxa"/>
              <w:bottom w:w="0" w:type="dxa"/>
              <w:right w:w="108" w:type="dxa"/>
            </w:tcMar>
          </w:tcPr>
          <w:p w14:paraId="1325F783"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Apres évaluation du DLQI</w:t>
            </w:r>
          </w:p>
        </w:tc>
        <w:tc>
          <w:tcPr>
            <w:tcW w:w="3209" w:type="dxa"/>
            <w:tcBorders>
              <w:top w:val="single" w:sz="4" w:space="0" w:color="auto"/>
              <w:left w:val="single" w:sz="4" w:space="0" w:color="000000"/>
              <w:bottom w:val="single" w:sz="4" w:space="0" w:color="000000"/>
              <w:right w:val="single" w:sz="4" w:space="0" w:color="auto"/>
            </w:tcBorders>
          </w:tcPr>
          <w:p w14:paraId="32950EA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Consultation psychologique</w:t>
            </w:r>
          </w:p>
          <w:p w14:paraId="1B5F904F" w14:textId="77777777" w:rsidR="00965F4E" w:rsidRPr="0047237E" w:rsidRDefault="00965F4E" w:rsidP="001B170D">
            <w:pPr>
              <w:pStyle w:val="Standard"/>
              <w:numPr>
                <w:ilvl w:val="0"/>
                <w:numId w:val="12"/>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Oui</w:t>
            </w:r>
          </w:p>
          <w:p w14:paraId="3C2FDB4D" w14:textId="77777777" w:rsidR="00965F4E" w:rsidRPr="0047237E" w:rsidRDefault="00965F4E" w:rsidP="001B170D">
            <w:pPr>
              <w:pStyle w:val="Standard"/>
              <w:numPr>
                <w:ilvl w:val="0"/>
                <w:numId w:val="12"/>
              </w:numPr>
              <w:spacing w:line="360" w:lineRule="auto"/>
              <w:jc w:val="both"/>
              <w:rPr>
                <w:rFonts w:ascii="Times New Roman" w:eastAsia="Calibri" w:hAnsi="Times New Roman" w:cs="Times New Roman"/>
                <w:kern w:val="0"/>
                <w:lang w:eastAsia="en-US" w:bidi="ar-SA"/>
              </w:rPr>
            </w:pPr>
            <w:r w:rsidRPr="0047237E">
              <w:rPr>
                <w:rFonts w:ascii="Times New Roman" w:eastAsia="Calibri" w:hAnsi="Times New Roman" w:cs="Times New Roman"/>
                <w:kern w:val="0"/>
                <w:lang w:eastAsia="en-US" w:bidi="ar-SA"/>
              </w:rPr>
              <w:t>Non</w:t>
            </w:r>
          </w:p>
        </w:tc>
        <w:tc>
          <w:tcPr>
            <w:tcW w:w="2835" w:type="dxa"/>
            <w:tcBorders>
              <w:top w:val="single" w:sz="4" w:space="0" w:color="auto"/>
              <w:left w:val="single" w:sz="4" w:space="0" w:color="auto"/>
              <w:bottom w:val="single" w:sz="4" w:space="0" w:color="000000"/>
              <w:right w:val="single" w:sz="4" w:space="0" w:color="000000"/>
            </w:tcBorders>
          </w:tcPr>
          <w:p w14:paraId="12FCE015" w14:textId="77777777" w:rsidR="00965F4E" w:rsidRPr="0047237E" w:rsidRDefault="00965F4E" w:rsidP="001B170D">
            <w:pPr>
              <w:pStyle w:val="Standard"/>
              <w:spacing w:line="360" w:lineRule="auto"/>
              <w:jc w:val="both"/>
              <w:rPr>
                <w:rFonts w:ascii="Times New Roman" w:eastAsia="Calibri" w:hAnsi="Times New Roman" w:cs="Times New Roman"/>
                <w:kern w:val="0"/>
                <w:lang w:eastAsia="en-US" w:bidi="ar-SA"/>
              </w:rPr>
            </w:pPr>
          </w:p>
        </w:tc>
      </w:tr>
    </w:tbl>
    <w:p w14:paraId="595C2908" w14:textId="77777777" w:rsidR="00965F4E" w:rsidRPr="001B170D" w:rsidRDefault="00965F4E" w:rsidP="001B170D">
      <w:pPr>
        <w:spacing w:after="0" w:line="360" w:lineRule="auto"/>
        <w:jc w:val="both"/>
        <w:rPr>
          <w:rFonts w:ascii="Times New Roman" w:hAnsi="Times New Roman" w:cs="Times New Roman"/>
          <w:b/>
          <w:bCs/>
          <w:sz w:val="28"/>
          <w:szCs w:val="28"/>
        </w:rPr>
      </w:pPr>
    </w:p>
    <w:p w14:paraId="31DCA461" w14:textId="77777777" w:rsidR="003B29CC" w:rsidRPr="001B170D" w:rsidRDefault="003B29CC" w:rsidP="001B170D">
      <w:pPr>
        <w:spacing w:after="0" w:line="360" w:lineRule="auto"/>
        <w:jc w:val="both"/>
        <w:rPr>
          <w:rFonts w:ascii="Times New Roman" w:hAnsi="Times New Roman" w:cs="Times New Roman"/>
          <w:b/>
          <w:bCs/>
          <w:sz w:val="28"/>
          <w:szCs w:val="28"/>
        </w:rPr>
      </w:pPr>
    </w:p>
    <w:p w14:paraId="4162E13E" w14:textId="77777777" w:rsidR="003B29CC" w:rsidRPr="001B170D" w:rsidRDefault="003B29CC" w:rsidP="001B170D">
      <w:pPr>
        <w:spacing w:after="0" w:line="360" w:lineRule="auto"/>
        <w:jc w:val="both"/>
        <w:rPr>
          <w:rFonts w:ascii="Times New Roman" w:hAnsi="Times New Roman" w:cs="Times New Roman"/>
          <w:b/>
          <w:bCs/>
          <w:sz w:val="28"/>
          <w:szCs w:val="28"/>
        </w:rPr>
      </w:pPr>
    </w:p>
    <w:p w14:paraId="3F9EF7D1" w14:textId="77777777" w:rsidR="00965F4E" w:rsidRPr="001B170D" w:rsidRDefault="00965F4E" w:rsidP="001B170D">
      <w:pPr>
        <w:pStyle w:val="Titre2"/>
        <w:numPr>
          <w:ilvl w:val="0"/>
          <w:numId w:val="10"/>
        </w:numPr>
        <w:spacing w:line="360" w:lineRule="auto"/>
        <w:jc w:val="both"/>
        <w:rPr>
          <w:rFonts w:ascii="Times New Roman" w:hAnsi="Times New Roman" w:cs="Times New Roman"/>
          <w:b/>
          <w:bCs/>
          <w:sz w:val="28"/>
          <w:szCs w:val="28"/>
          <w:shd w:val="clear" w:color="auto" w:fill="FFFFFF"/>
        </w:rPr>
      </w:pPr>
      <w:bookmarkStart w:id="837" w:name="_Toc212402019"/>
      <w:bookmarkStart w:id="838" w:name="_Toc212402115"/>
      <w:bookmarkStart w:id="839" w:name="_Toc212580061"/>
      <w:r w:rsidRPr="001B170D">
        <w:rPr>
          <w:rFonts w:ascii="Times New Roman" w:hAnsi="Times New Roman" w:cs="Times New Roman"/>
          <w:b/>
          <w:bCs/>
          <w:sz w:val="28"/>
          <w:szCs w:val="28"/>
        </w:rPr>
        <w:t xml:space="preserve">Evaluation de la </w:t>
      </w:r>
      <w:r w:rsidRPr="001B170D">
        <w:rPr>
          <w:rFonts w:ascii="Times New Roman" w:hAnsi="Times New Roman" w:cs="Times New Roman"/>
          <w:b/>
          <w:bCs/>
          <w:sz w:val="28"/>
          <w:szCs w:val="28"/>
          <w:shd w:val="clear" w:color="auto" w:fill="FFFFFF"/>
        </w:rPr>
        <w:t>DLQI</w:t>
      </w:r>
      <w:bookmarkEnd w:id="837"/>
      <w:bookmarkEnd w:id="838"/>
      <w:bookmarkEnd w:id="839"/>
      <w:r w:rsidRPr="001B170D">
        <w:rPr>
          <w:rFonts w:ascii="Times New Roman" w:hAnsi="Times New Roman" w:cs="Times New Roman"/>
          <w:b/>
          <w:bCs/>
          <w:sz w:val="28"/>
          <w:szCs w:val="28"/>
          <w:shd w:val="clear" w:color="auto" w:fill="FFFFFF"/>
        </w:rPr>
        <w:t xml:space="preserve"> </w:t>
      </w:r>
    </w:p>
    <w:p w14:paraId="5095D395" w14:textId="77777777" w:rsidR="00965F4E" w:rsidRPr="001B170D" w:rsidRDefault="00965F4E" w:rsidP="001B170D">
      <w:pPr>
        <w:spacing w:after="0" w:line="360" w:lineRule="auto"/>
        <w:jc w:val="both"/>
        <w:rPr>
          <w:rFonts w:ascii="Times New Roman" w:hAnsi="Times New Roman" w:cs="Times New Roman"/>
          <w:b/>
          <w:sz w:val="28"/>
          <w:szCs w:val="28"/>
          <w:shd w:val="clear" w:color="auto" w:fill="FFFFFF"/>
        </w:rPr>
      </w:pPr>
    </w:p>
    <w:p w14:paraId="1EE2DFFC" w14:textId="77777777" w:rsidR="00965F4E" w:rsidRPr="001B170D" w:rsidRDefault="00965F4E" w:rsidP="001B170D">
      <w:pPr>
        <w:spacing w:after="0" w:line="360" w:lineRule="auto"/>
        <w:jc w:val="both"/>
        <w:rPr>
          <w:rFonts w:ascii="Times New Roman" w:hAnsi="Times New Roman" w:cs="Times New Roman"/>
          <w:b/>
          <w:sz w:val="28"/>
          <w:szCs w:val="28"/>
          <w:shd w:val="clear" w:color="auto" w:fill="FFFFFF"/>
        </w:rPr>
      </w:pPr>
      <w:r w:rsidRPr="001B170D">
        <w:rPr>
          <w:rFonts w:ascii="Times New Roman" w:hAnsi="Times New Roman" w:cs="Times New Roman"/>
          <w:b/>
          <w:noProof/>
          <w:sz w:val="28"/>
          <w:szCs w:val="28"/>
          <w:shd w:val="clear" w:color="auto" w:fill="FFFFFF"/>
        </w:rPr>
        <w:lastRenderedPageBreak/>
        <w:drawing>
          <wp:inline distT="0" distB="0" distL="0" distR="0" wp14:anchorId="54422C3A" wp14:editId="09A78F9B">
            <wp:extent cx="6222840" cy="7124700"/>
            <wp:effectExtent l="0" t="0" r="6985" b="0"/>
            <wp:docPr id="1102066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6824" name="Image 1"/>
                    <pic:cNvPicPr>
                      <a:picLocks noChangeAspect="1"/>
                    </pic:cNvPicPr>
                  </pic:nvPicPr>
                  <pic:blipFill>
                    <a:blip r:embed="rId76"/>
                    <a:stretch>
                      <a:fillRect/>
                    </a:stretch>
                  </pic:blipFill>
                  <pic:spPr>
                    <a:xfrm>
                      <a:off x="0" y="0"/>
                      <a:ext cx="6234472" cy="7138018"/>
                    </a:xfrm>
                    <a:prstGeom prst="rect">
                      <a:avLst/>
                    </a:prstGeom>
                  </pic:spPr>
                </pic:pic>
              </a:graphicData>
            </a:graphic>
          </wp:inline>
        </w:drawing>
      </w:r>
      <w:bookmarkEnd w:id="831"/>
    </w:p>
    <w:p w14:paraId="00B78CC2" w14:textId="77777777" w:rsidR="00965F4E" w:rsidRPr="001B170D" w:rsidRDefault="00965F4E" w:rsidP="001B170D">
      <w:pPr>
        <w:spacing w:after="0" w:line="360" w:lineRule="auto"/>
        <w:jc w:val="both"/>
        <w:rPr>
          <w:rFonts w:ascii="Times New Roman" w:hAnsi="Times New Roman" w:cs="Times New Roman"/>
          <w:b/>
          <w:sz w:val="28"/>
          <w:szCs w:val="28"/>
          <w:shd w:val="clear" w:color="auto" w:fill="FFFFFF"/>
        </w:rPr>
      </w:pPr>
    </w:p>
    <w:p w14:paraId="00B2F302" w14:textId="0056485C" w:rsidR="0047237E" w:rsidRPr="001B170D" w:rsidRDefault="00965F4E" w:rsidP="001B170D">
      <w:pPr>
        <w:spacing w:after="0" w:line="360" w:lineRule="auto"/>
        <w:jc w:val="both"/>
        <w:rPr>
          <w:rFonts w:ascii="Times New Roman" w:hAnsi="Times New Roman" w:cs="Times New Roman"/>
          <w:b/>
          <w:sz w:val="28"/>
          <w:szCs w:val="28"/>
        </w:rPr>
      </w:pPr>
      <w:r w:rsidRPr="001B170D">
        <w:rPr>
          <w:rFonts w:ascii="Times New Roman" w:hAnsi="Times New Roman" w:cs="Times New Roman"/>
          <w:b/>
          <w:sz w:val="28"/>
          <w:szCs w:val="28"/>
        </w:rPr>
        <w:t xml:space="preserve">      </w:t>
      </w:r>
      <w:bookmarkEnd w:id="832"/>
    </w:p>
    <w:p w14:paraId="7E8840C2" w14:textId="77777777" w:rsidR="00965F4E" w:rsidRPr="001B170D" w:rsidRDefault="00965F4E" w:rsidP="001B170D">
      <w:pPr>
        <w:spacing w:after="0" w:line="360" w:lineRule="auto"/>
        <w:jc w:val="both"/>
        <w:rPr>
          <w:rFonts w:ascii="Times New Roman" w:hAnsi="Times New Roman" w:cs="Times New Roman"/>
          <w:b/>
          <w:sz w:val="28"/>
          <w:szCs w:val="28"/>
        </w:rPr>
      </w:pPr>
    </w:p>
    <w:p w14:paraId="4C2941E5" w14:textId="77777777" w:rsidR="00965F4E" w:rsidRPr="001B170D" w:rsidRDefault="00965F4E" w:rsidP="001B170D">
      <w:pPr>
        <w:pStyle w:val="Titre2"/>
        <w:numPr>
          <w:ilvl w:val="0"/>
          <w:numId w:val="11"/>
        </w:numPr>
        <w:spacing w:line="360" w:lineRule="auto"/>
        <w:jc w:val="both"/>
        <w:rPr>
          <w:rFonts w:ascii="Times New Roman" w:hAnsi="Times New Roman" w:cs="Times New Roman"/>
          <w:b/>
          <w:bCs/>
          <w:sz w:val="28"/>
          <w:szCs w:val="28"/>
        </w:rPr>
      </w:pPr>
      <w:bookmarkStart w:id="840" w:name="_Toc212402021"/>
      <w:bookmarkStart w:id="841" w:name="_Toc212402117"/>
      <w:bookmarkStart w:id="842" w:name="_Toc212580062"/>
      <w:r w:rsidRPr="001B170D">
        <w:rPr>
          <w:rFonts w:ascii="Times New Roman" w:hAnsi="Times New Roman" w:cs="Times New Roman"/>
          <w:b/>
          <w:bCs/>
          <w:sz w:val="28"/>
          <w:szCs w:val="28"/>
        </w:rPr>
        <w:t>Fiche de consentement</w:t>
      </w:r>
      <w:bookmarkEnd w:id="840"/>
      <w:bookmarkEnd w:id="841"/>
      <w:bookmarkEnd w:id="842"/>
    </w:p>
    <w:p w14:paraId="65D1CBED" w14:textId="77777777" w:rsidR="00965F4E" w:rsidRPr="001B170D" w:rsidRDefault="00965F4E" w:rsidP="001B170D">
      <w:pPr>
        <w:spacing w:after="0" w:line="360" w:lineRule="auto"/>
        <w:ind w:left="1440"/>
        <w:jc w:val="both"/>
        <w:rPr>
          <w:rFonts w:ascii="Times New Roman" w:hAnsi="Times New Roman" w:cs="Times New Roman"/>
          <w:b/>
          <w:sz w:val="28"/>
          <w:szCs w:val="28"/>
        </w:rPr>
      </w:pPr>
    </w:p>
    <w:p w14:paraId="3C8925DB" w14:textId="77777777"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lastRenderedPageBreak/>
        <w:t xml:space="preserve">Cotonou le, ……………………………… </w:t>
      </w:r>
    </w:p>
    <w:p w14:paraId="747E0577" w14:textId="77777777" w:rsidR="00965F4E" w:rsidRPr="001B170D" w:rsidRDefault="00965F4E" w:rsidP="001B170D">
      <w:pPr>
        <w:spacing w:after="0" w:line="360" w:lineRule="auto"/>
        <w:jc w:val="both"/>
        <w:rPr>
          <w:rFonts w:ascii="Times New Roman" w:hAnsi="Times New Roman" w:cs="Times New Roman"/>
          <w:sz w:val="28"/>
          <w:szCs w:val="28"/>
        </w:rPr>
      </w:pPr>
    </w:p>
    <w:p w14:paraId="21A4AE4D" w14:textId="77777777"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Je soussigné………………………………………………. répondant au numéro de téléphone ……………………………………………………, reconnais avoir été informé des objectifs de la présente étude. Les bénéfices pour la science et pour moi m’ont été clairement exposés. Je comprends que :</w:t>
      </w:r>
    </w:p>
    <w:p w14:paraId="45BF946B" w14:textId="77777777"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1. Ma participation à cette étude est volontaire et que je peux me retirer à tout moment ;</w:t>
      </w:r>
    </w:p>
    <w:p w14:paraId="61AD9B8B" w14:textId="77777777"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2. Les données me concernant seront gardées de manière entièrement confidentielle ;</w:t>
      </w:r>
    </w:p>
    <w:p w14:paraId="5C35190F" w14:textId="77777777"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3. Les informations collectées, pourront être publiées pour l’intérêt de la science et sous le sceau de l’anonymat. </w:t>
      </w:r>
    </w:p>
    <w:p w14:paraId="7C0F2E0F" w14:textId="77777777"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Sur ce, toujours dans le cadre de l’étude et pour les éventuelles utilisations scientifiques et didactiques, je consens que des prises de vue soient effectuées pour les lésions. En connaissance de cause, j’accepte participer à cette étude. </w:t>
      </w:r>
    </w:p>
    <w:p w14:paraId="6D66FEF1" w14:textId="77777777" w:rsidR="00965F4E" w:rsidRPr="001B170D" w:rsidRDefault="00965F4E" w:rsidP="001B170D">
      <w:pPr>
        <w:spacing w:after="0" w:line="360" w:lineRule="auto"/>
        <w:jc w:val="both"/>
        <w:rPr>
          <w:rFonts w:ascii="Times New Roman" w:hAnsi="Times New Roman" w:cs="Times New Roman"/>
          <w:sz w:val="28"/>
          <w:szCs w:val="28"/>
        </w:rPr>
      </w:pPr>
    </w:p>
    <w:p w14:paraId="234F4961" w14:textId="0915BBFC" w:rsidR="00965F4E" w:rsidRPr="001B170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Signature du patient/ tuteur</w:t>
      </w:r>
    </w:p>
    <w:p w14:paraId="33BEE262" w14:textId="77777777" w:rsidR="00965F4E" w:rsidRPr="001B170D" w:rsidRDefault="00965F4E" w:rsidP="001B170D">
      <w:pPr>
        <w:spacing w:after="0" w:line="360" w:lineRule="auto"/>
        <w:jc w:val="both"/>
        <w:rPr>
          <w:rFonts w:ascii="Times New Roman" w:hAnsi="Times New Roman" w:cs="Times New Roman"/>
          <w:sz w:val="28"/>
          <w:szCs w:val="28"/>
        </w:rPr>
      </w:pPr>
    </w:p>
    <w:p w14:paraId="3CFFA2C4" w14:textId="77777777" w:rsidR="00965F4E" w:rsidRPr="001B170D" w:rsidRDefault="00965F4E" w:rsidP="001B170D">
      <w:pPr>
        <w:spacing w:after="0" w:line="360" w:lineRule="auto"/>
        <w:ind w:left="5664" w:firstLine="708"/>
        <w:jc w:val="both"/>
        <w:rPr>
          <w:rFonts w:ascii="Times New Roman" w:hAnsi="Times New Roman" w:cs="Times New Roman"/>
          <w:sz w:val="28"/>
          <w:szCs w:val="28"/>
        </w:rPr>
      </w:pPr>
    </w:p>
    <w:p w14:paraId="361418E3" w14:textId="77777777" w:rsidR="00965F4E" w:rsidRPr="001B170D" w:rsidRDefault="00965F4E" w:rsidP="001B170D">
      <w:pPr>
        <w:spacing w:after="0" w:line="360" w:lineRule="auto"/>
        <w:ind w:left="5664" w:firstLine="708"/>
        <w:jc w:val="both"/>
        <w:rPr>
          <w:rFonts w:ascii="Times New Roman" w:hAnsi="Times New Roman" w:cs="Times New Roman"/>
          <w:sz w:val="28"/>
          <w:szCs w:val="28"/>
        </w:rPr>
      </w:pPr>
    </w:p>
    <w:p w14:paraId="0D71AEE7" w14:textId="2C48848F" w:rsidR="00887A2D" w:rsidRDefault="00965F4E" w:rsidP="001B170D">
      <w:pPr>
        <w:spacing w:after="0" w:line="360" w:lineRule="auto"/>
        <w:jc w:val="both"/>
        <w:rPr>
          <w:rFonts w:ascii="Times New Roman" w:hAnsi="Times New Roman" w:cs="Times New Roman"/>
          <w:sz w:val="28"/>
          <w:szCs w:val="28"/>
        </w:rPr>
      </w:pPr>
      <w:r w:rsidRPr="001B170D">
        <w:rPr>
          <w:rFonts w:ascii="Times New Roman" w:hAnsi="Times New Roman" w:cs="Times New Roman"/>
          <w:sz w:val="28"/>
          <w:szCs w:val="28"/>
        </w:rPr>
        <w:t xml:space="preserve"> Je soussigné Dr Dahlia Noelle TOUNOUGA NDANGA, DES de Dermatologie-Vénérologie à la Faculté des Sciences de la Santé (FSS) de Cotonou, déclare avoir expliqué tous les détails de l’étude au participant indiqué ci-dessus et atteste qu’il a compris et a donné son consentement. </w:t>
      </w:r>
      <w:bookmarkEnd w:id="833"/>
    </w:p>
    <w:p w14:paraId="0F76503E" w14:textId="77777777" w:rsidR="002453D2" w:rsidRDefault="002453D2" w:rsidP="001B170D">
      <w:pPr>
        <w:spacing w:after="0" w:line="360" w:lineRule="auto"/>
        <w:jc w:val="both"/>
        <w:rPr>
          <w:rFonts w:ascii="Times New Roman" w:hAnsi="Times New Roman" w:cs="Times New Roman"/>
          <w:sz w:val="28"/>
          <w:szCs w:val="28"/>
        </w:rPr>
      </w:pPr>
    </w:p>
    <w:p w14:paraId="2DD76D15" w14:textId="77777777" w:rsidR="002453D2" w:rsidRPr="001B170D" w:rsidRDefault="002453D2" w:rsidP="001B170D">
      <w:pPr>
        <w:spacing w:after="0" w:line="360" w:lineRule="auto"/>
        <w:jc w:val="both"/>
        <w:rPr>
          <w:rFonts w:ascii="Times New Roman" w:hAnsi="Times New Roman" w:cs="Times New Roman"/>
          <w:sz w:val="28"/>
          <w:szCs w:val="28"/>
        </w:rPr>
      </w:pPr>
    </w:p>
    <w:p w14:paraId="40DFEA85" w14:textId="3D7A072A" w:rsidR="00965F4E" w:rsidRPr="007D209D" w:rsidRDefault="00D15FE1" w:rsidP="001B170D">
      <w:pPr>
        <w:pStyle w:val="Titre2"/>
        <w:numPr>
          <w:ilvl w:val="0"/>
          <w:numId w:val="11"/>
        </w:numPr>
        <w:spacing w:line="360" w:lineRule="auto"/>
        <w:jc w:val="both"/>
        <w:rPr>
          <w:rFonts w:ascii="Times New Roman" w:hAnsi="Times New Roman" w:cs="Times New Roman"/>
          <w:b/>
          <w:bCs/>
          <w:sz w:val="28"/>
          <w:szCs w:val="28"/>
        </w:rPr>
      </w:pPr>
      <w:bookmarkStart w:id="843" w:name="_Toc212580063"/>
      <w:r w:rsidRPr="007D209D">
        <w:rPr>
          <w:rFonts w:ascii="Times New Roman" w:hAnsi="Times New Roman" w:cs="Times New Roman"/>
          <w:b/>
          <w:bCs/>
          <w:sz w:val="28"/>
          <w:szCs w:val="28"/>
        </w:rPr>
        <w:t>Autorisations administratives</w:t>
      </w:r>
      <w:bookmarkEnd w:id="843"/>
    </w:p>
    <w:p w14:paraId="6934BFE3" w14:textId="77777777" w:rsidR="00965F4E" w:rsidRPr="001B170D" w:rsidRDefault="00965F4E" w:rsidP="001B170D">
      <w:pPr>
        <w:spacing w:after="0" w:line="360" w:lineRule="auto"/>
        <w:jc w:val="both"/>
        <w:rPr>
          <w:rFonts w:ascii="Times New Roman" w:hAnsi="Times New Roman" w:cs="Times New Roman"/>
          <w:sz w:val="28"/>
          <w:szCs w:val="28"/>
        </w:rPr>
      </w:pPr>
    </w:p>
    <w:p w14:paraId="5CE6A35B" w14:textId="7512387D" w:rsidR="00965F4E" w:rsidRPr="001B170D" w:rsidRDefault="00D15FE1" w:rsidP="003C493B">
      <w:pPr>
        <w:spacing w:after="0"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62FFF9DC" wp14:editId="3265EB5B">
            <wp:extent cx="5517815" cy="8020050"/>
            <wp:effectExtent l="0" t="0" r="6985" b="0"/>
            <wp:docPr id="62237592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30610" cy="8038647"/>
                    </a:xfrm>
                    <a:prstGeom prst="rect">
                      <a:avLst/>
                    </a:prstGeom>
                    <a:noFill/>
                    <a:ln>
                      <a:noFill/>
                    </a:ln>
                  </pic:spPr>
                </pic:pic>
              </a:graphicData>
            </a:graphic>
          </wp:inline>
        </w:drawing>
      </w:r>
    </w:p>
    <w:p w14:paraId="1405DE0B" w14:textId="6E9CD673" w:rsidR="00000000" w:rsidRPr="001B170D" w:rsidRDefault="00D15FE1" w:rsidP="001B170D">
      <w:pPr>
        <w:spacing w:line="360" w:lineRule="auto"/>
        <w:jc w:val="both"/>
        <w:rPr>
          <w:rFonts w:ascii="Times New Roman" w:hAnsi="Times New Roman" w:cs="Times New Roman"/>
          <w:sz w:val="28"/>
          <w:szCs w:val="28"/>
        </w:rPr>
      </w:pPr>
      <w:r w:rsidRPr="001B170D">
        <w:rPr>
          <w:rFonts w:ascii="Times New Roman" w:hAnsi="Times New Roman" w:cs="Times New Roman"/>
          <w:noProof/>
          <w:sz w:val="28"/>
          <w:szCs w:val="28"/>
        </w:rPr>
        <w:lastRenderedPageBreak/>
        <w:drawing>
          <wp:inline distT="0" distB="0" distL="0" distR="0" wp14:anchorId="11DBE66D" wp14:editId="362C8462">
            <wp:extent cx="5975676" cy="8858250"/>
            <wp:effectExtent l="0" t="0" r="6350" b="0"/>
            <wp:docPr id="101374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043" name=""/>
                    <pic:cNvPicPr/>
                  </pic:nvPicPr>
                  <pic:blipFill>
                    <a:blip r:embed="rId78"/>
                    <a:stretch>
                      <a:fillRect/>
                    </a:stretch>
                  </pic:blipFill>
                  <pic:spPr>
                    <a:xfrm>
                      <a:off x="0" y="0"/>
                      <a:ext cx="5991198" cy="8881259"/>
                    </a:xfrm>
                    <a:prstGeom prst="rect">
                      <a:avLst/>
                    </a:prstGeom>
                  </pic:spPr>
                </pic:pic>
              </a:graphicData>
            </a:graphic>
          </wp:inline>
        </w:drawing>
      </w:r>
    </w:p>
    <w:p w14:paraId="3D142C26" w14:textId="462CFF5C" w:rsidR="00887A2D" w:rsidRPr="001B170D" w:rsidRDefault="00887A2D" w:rsidP="001B170D">
      <w:pPr>
        <w:pStyle w:val="Titre1"/>
        <w:spacing w:line="360" w:lineRule="auto"/>
        <w:jc w:val="both"/>
        <w:rPr>
          <w:rFonts w:ascii="Times New Roman" w:hAnsi="Times New Roman" w:cs="Times New Roman"/>
          <w:sz w:val="28"/>
          <w:szCs w:val="28"/>
        </w:rPr>
      </w:pPr>
      <w:bookmarkStart w:id="844" w:name="_Toc212580064"/>
      <w:r w:rsidRPr="001B170D">
        <w:rPr>
          <w:rFonts w:ascii="Times New Roman" w:hAnsi="Times New Roman" w:cs="Times New Roman"/>
          <w:sz w:val="28"/>
          <w:szCs w:val="28"/>
        </w:rPr>
        <w:lastRenderedPageBreak/>
        <w:t>Table des matières</w:t>
      </w:r>
      <w:bookmarkEnd w:id="844"/>
    </w:p>
    <w:sdt>
      <w:sdtPr>
        <w:rPr>
          <w:rFonts w:ascii="Times New Roman" w:eastAsiaTheme="minorHAnsi" w:hAnsi="Times New Roman" w:cs="Times New Roman"/>
          <w:color w:val="auto"/>
          <w:kern w:val="2"/>
          <w:sz w:val="28"/>
          <w:szCs w:val="28"/>
          <w:lang w:eastAsia="en-US"/>
          <w14:ligatures w14:val="standardContextual"/>
        </w:rPr>
        <w:id w:val="-1985994802"/>
        <w:docPartObj>
          <w:docPartGallery w:val="Table of Contents"/>
          <w:docPartUnique/>
        </w:docPartObj>
      </w:sdtPr>
      <w:sdtEndPr>
        <w:rPr>
          <w:b/>
          <w:bCs/>
        </w:rPr>
      </w:sdtEndPr>
      <w:sdtContent>
        <w:p w14:paraId="4C59E80B" w14:textId="2B24FB7C" w:rsidR="00887A2D" w:rsidRPr="001B170D" w:rsidRDefault="00887A2D" w:rsidP="001B170D">
          <w:pPr>
            <w:pStyle w:val="En-ttedetabledesmatires"/>
            <w:spacing w:line="360" w:lineRule="auto"/>
            <w:jc w:val="both"/>
            <w:rPr>
              <w:rFonts w:ascii="Times New Roman" w:hAnsi="Times New Roman" w:cs="Times New Roman"/>
              <w:sz w:val="28"/>
              <w:szCs w:val="28"/>
            </w:rPr>
          </w:pPr>
          <w:r w:rsidRPr="001B170D">
            <w:rPr>
              <w:rFonts w:ascii="Times New Roman" w:hAnsi="Times New Roman" w:cs="Times New Roman"/>
              <w:sz w:val="28"/>
              <w:szCs w:val="28"/>
            </w:rPr>
            <w:t>Table des matières</w:t>
          </w:r>
        </w:p>
        <w:p w14:paraId="5C31C69D" w14:textId="15E5C77C" w:rsidR="002453D2" w:rsidRDefault="00887A2D">
          <w:pPr>
            <w:pStyle w:val="TM1"/>
            <w:tabs>
              <w:tab w:val="right" w:leader="dot" w:pos="9062"/>
            </w:tabs>
            <w:rPr>
              <w:rFonts w:eastAsiaTheme="minorEastAsia"/>
              <w:noProof/>
              <w:lang w:eastAsia="fr-FR"/>
            </w:rPr>
          </w:pPr>
          <w:r w:rsidRPr="001B170D">
            <w:rPr>
              <w:rFonts w:ascii="Times New Roman" w:hAnsi="Times New Roman" w:cs="Times New Roman"/>
              <w:sz w:val="28"/>
              <w:szCs w:val="28"/>
            </w:rPr>
            <w:fldChar w:fldCharType="begin"/>
          </w:r>
          <w:r w:rsidRPr="001B170D">
            <w:rPr>
              <w:rFonts w:ascii="Times New Roman" w:hAnsi="Times New Roman" w:cs="Times New Roman"/>
              <w:sz w:val="28"/>
              <w:szCs w:val="28"/>
            </w:rPr>
            <w:instrText xml:space="preserve"> TOC \o "1-3" \h \z \u </w:instrText>
          </w:r>
          <w:r w:rsidRPr="001B170D">
            <w:rPr>
              <w:rFonts w:ascii="Times New Roman" w:hAnsi="Times New Roman" w:cs="Times New Roman"/>
              <w:sz w:val="28"/>
              <w:szCs w:val="28"/>
            </w:rPr>
            <w:fldChar w:fldCharType="separate"/>
          </w:r>
          <w:hyperlink r:id="rId79" w:anchor="_Toc212580027" w:history="1">
            <w:r w:rsidR="002453D2" w:rsidRPr="00643F1F">
              <w:rPr>
                <w:rStyle w:val="Lienhypertexte"/>
                <w:rFonts w:ascii="Times New Roman" w:hAnsi="Times New Roman" w:cs="Times New Roman"/>
                <w:noProof/>
              </w:rPr>
              <w:t>INTRODUCTION</w:t>
            </w:r>
            <w:r w:rsidR="002453D2">
              <w:rPr>
                <w:noProof/>
                <w:webHidden/>
              </w:rPr>
              <w:tab/>
            </w:r>
            <w:r w:rsidR="002453D2">
              <w:rPr>
                <w:noProof/>
                <w:webHidden/>
              </w:rPr>
              <w:fldChar w:fldCharType="begin"/>
            </w:r>
            <w:r w:rsidR="002453D2">
              <w:rPr>
                <w:noProof/>
                <w:webHidden/>
              </w:rPr>
              <w:instrText xml:space="preserve"> PAGEREF _Toc212580027 \h </w:instrText>
            </w:r>
            <w:r w:rsidR="002453D2">
              <w:rPr>
                <w:noProof/>
                <w:webHidden/>
              </w:rPr>
            </w:r>
            <w:r w:rsidR="002453D2">
              <w:rPr>
                <w:noProof/>
                <w:webHidden/>
              </w:rPr>
              <w:fldChar w:fldCharType="separate"/>
            </w:r>
            <w:r w:rsidR="002453D2">
              <w:rPr>
                <w:noProof/>
                <w:webHidden/>
              </w:rPr>
              <w:t>24</w:t>
            </w:r>
            <w:r w:rsidR="002453D2">
              <w:rPr>
                <w:noProof/>
                <w:webHidden/>
              </w:rPr>
              <w:fldChar w:fldCharType="end"/>
            </w:r>
          </w:hyperlink>
        </w:p>
        <w:p w14:paraId="7C9D5D42" w14:textId="53C2F61F" w:rsidR="002453D2" w:rsidRDefault="002453D2">
          <w:pPr>
            <w:pStyle w:val="TM1"/>
            <w:tabs>
              <w:tab w:val="right" w:leader="dot" w:pos="9062"/>
            </w:tabs>
            <w:rPr>
              <w:rFonts w:eastAsiaTheme="minorEastAsia"/>
              <w:noProof/>
              <w:lang w:eastAsia="fr-FR"/>
            </w:rPr>
          </w:pPr>
          <w:hyperlink r:id="rId80" w:anchor="_Toc212580028" w:history="1">
            <w:r w:rsidRPr="00643F1F">
              <w:rPr>
                <w:rStyle w:val="Lienhypertexte"/>
                <w:rFonts w:ascii="Times New Roman" w:hAnsi="Times New Roman" w:cs="Times New Roman"/>
                <w:noProof/>
              </w:rPr>
              <w:t>1. GENERALITES</w:t>
            </w:r>
            <w:r>
              <w:rPr>
                <w:noProof/>
                <w:webHidden/>
              </w:rPr>
              <w:tab/>
            </w:r>
            <w:r>
              <w:rPr>
                <w:noProof/>
                <w:webHidden/>
              </w:rPr>
              <w:fldChar w:fldCharType="begin"/>
            </w:r>
            <w:r>
              <w:rPr>
                <w:noProof/>
                <w:webHidden/>
              </w:rPr>
              <w:instrText xml:space="preserve"> PAGEREF _Toc212580028 \h </w:instrText>
            </w:r>
            <w:r>
              <w:rPr>
                <w:noProof/>
                <w:webHidden/>
              </w:rPr>
            </w:r>
            <w:r>
              <w:rPr>
                <w:noProof/>
                <w:webHidden/>
              </w:rPr>
              <w:fldChar w:fldCharType="separate"/>
            </w:r>
            <w:r>
              <w:rPr>
                <w:noProof/>
                <w:webHidden/>
              </w:rPr>
              <w:t>27</w:t>
            </w:r>
            <w:r>
              <w:rPr>
                <w:noProof/>
                <w:webHidden/>
              </w:rPr>
              <w:fldChar w:fldCharType="end"/>
            </w:r>
          </w:hyperlink>
        </w:p>
        <w:p w14:paraId="3C0FA038" w14:textId="39C1F8D4" w:rsidR="002453D2" w:rsidRDefault="002453D2">
          <w:pPr>
            <w:pStyle w:val="TM2"/>
            <w:tabs>
              <w:tab w:val="right" w:leader="dot" w:pos="9062"/>
            </w:tabs>
            <w:rPr>
              <w:rFonts w:eastAsiaTheme="minorEastAsia"/>
              <w:noProof/>
              <w:lang w:eastAsia="fr-FR"/>
            </w:rPr>
          </w:pPr>
          <w:hyperlink w:anchor="_Toc212580029" w:history="1">
            <w:r w:rsidRPr="00643F1F">
              <w:rPr>
                <w:rStyle w:val="Lienhypertexte"/>
                <w:rFonts w:ascii="Times New Roman" w:hAnsi="Times New Roman" w:cs="Times New Roman"/>
                <w:b/>
                <w:bCs/>
                <w:noProof/>
              </w:rPr>
              <w:t>1.1. Rappels</w:t>
            </w:r>
            <w:r>
              <w:rPr>
                <w:noProof/>
                <w:webHidden/>
              </w:rPr>
              <w:tab/>
            </w:r>
            <w:r>
              <w:rPr>
                <w:noProof/>
                <w:webHidden/>
              </w:rPr>
              <w:fldChar w:fldCharType="begin"/>
            </w:r>
            <w:r>
              <w:rPr>
                <w:noProof/>
                <w:webHidden/>
              </w:rPr>
              <w:instrText xml:space="preserve"> PAGEREF _Toc212580029 \h </w:instrText>
            </w:r>
            <w:r>
              <w:rPr>
                <w:noProof/>
                <w:webHidden/>
              </w:rPr>
            </w:r>
            <w:r>
              <w:rPr>
                <w:noProof/>
                <w:webHidden/>
              </w:rPr>
              <w:fldChar w:fldCharType="separate"/>
            </w:r>
            <w:r>
              <w:rPr>
                <w:noProof/>
                <w:webHidden/>
              </w:rPr>
              <w:t>28</w:t>
            </w:r>
            <w:r>
              <w:rPr>
                <w:noProof/>
                <w:webHidden/>
              </w:rPr>
              <w:fldChar w:fldCharType="end"/>
            </w:r>
          </w:hyperlink>
        </w:p>
        <w:p w14:paraId="3E8245E8" w14:textId="7E96436B" w:rsidR="002453D2" w:rsidRDefault="002453D2">
          <w:pPr>
            <w:pStyle w:val="TM2"/>
            <w:tabs>
              <w:tab w:val="right" w:leader="dot" w:pos="9062"/>
            </w:tabs>
            <w:rPr>
              <w:rFonts w:eastAsiaTheme="minorEastAsia"/>
              <w:noProof/>
              <w:lang w:eastAsia="fr-FR"/>
            </w:rPr>
          </w:pPr>
          <w:hyperlink w:anchor="_Toc212580030" w:history="1">
            <w:r w:rsidRPr="00643F1F">
              <w:rPr>
                <w:rStyle w:val="Lienhypertexte"/>
                <w:rFonts w:ascii="Times New Roman" w:hAnsi="Times New Roman" w:cs="Times New Roman"/>
                <w:b/>
                <w:bCs/>
                <w:noProof/>
              </w:rPr>
              <w:t>1.2. Epidémiologie</w:t>
            </w:r>
            <w:r>
              <w:rPr>
                <w:noProof/>
                <w:webHidden/>
              </w:rPr>
              <w:tab/>
            </w:r>
            <w:r>
              <w:rPr>
                <w:noProof/>
                <w:webHidden/>
              </w:rPr>
              <w:fldChar w:fldCharType="begin"/>
            </w:r>
            <w:r>
              <w:rPr>
                <w:noProof/>
                <w:webHidden/>
              </w:rPr>
              <w:instrText xml:space="preserve"> PAGEREF _Toc212580030 \h </w:instrText>
            </w:r>
            <w:r>
              <w:rPr>
                <w:noProof/>
                <w:webHidden/>
              </w:rPr>
            </w:r>
            <w:r>
              <w:rPr>
                <w:noProof/>
                <w:webHidden/>
              </w:rPr>
              <w:fldChar w:fldCharType="separate"/>
            </w:r>
            <w:r>
              <w:rPr>
                <w:noProof/>
                <w:webHidden/>
              </w:rPr>
              <w:t>31</w:t>
            </w:r>
            <w:r>
              <w:rPr>
                <w:noProof/>
                <w:webHidden/>
              </w:rPr>
              <w:fldChar w:fldCharType="end"/>
            </w:r>
          </w:hyperlink>
        </w:p>
        <w:p w14:paraId="26C0ACA6" w14:textId="383069A9" w:rsidR="002453D2" w:rsidRDefault="002453D2">
          <w:pPr>
            <w:pStyle w:val="TM2"/>
            <w:tabs>
              <w:tab w:val="right" w:leader="dot" w:pos="9062"/>
            </w:tabs>
            <w:rPr>
              <w:rFonts w:eastAsiaTheme="minorEastAsia"/>
              <w:noProof/>
              <w:lang w:eastAsia="fr-FR"/>
            </w:rPr>
          </w:pPr>
          <w:hyperlink w:anchor="_Toc212580031" w:history="1">
            <w:r w:rsidRPr="00643F1F">
              <w:rPr>
                <w:rStyle w:val="Lienhypertexte"/>
                <w:rFonts w:ascii="Times New Roman" w:hAnsi="Times New Roman" w:cs="Times New Roman"/>
                <w:b/>
                <w:bCs/>
                <w:noProof/>
              </w:rPr>
              <w:t>1.3. Physiopathologie et pathogénie</w:t>
            </w:r>
            <w:r>
              <w:rPr>
                <w:noProof/>
                <w:webHidden/>
              </w:rPr>
              <w:tab/>
            </w:r>
            <w:r>
              <w:rPr>
                <w:noProof/>
                <w:webHidden/>
              </w:rPr>
              <w:fldChar w:fldCharType="begin"/>
            </w:r>
            <w:r>
              <w:rPr>
                <w:noProof/>
                <w:webHidden/>
              </w:rPr>
              <w:instrText xml:space="preserve"> PAGEREF _Toc212580031 \h </w:instrText>
            </w:r>
            <w:r>
              <w:rPr>
                <w:noProof/>
                <w:webHidden/>
              </w:rPr>
            </w:r>
            <w:r>
              <w:rPr>
                <w:noProof/>
                <w:webHidden/>
              </w:rPr>
              <w:fldChar w:fldCharType="separate"/>
            </w:r>
            <w:r>
              <w:rPr>
                <w:noProof/>
                <w:webHidden/>
              </w:rPr>
              <w:t>32</w:t>
            </w:r>
            <w:r>
              <w:rPr>
                <w:noProof/>
                <w:webHidden/>
              </w:rPr>
              <w:fldChar w:fldCharType="end"/>
            </w:r>
          </w:hyperlink>
        </w:p>
        <w:p w14:paraId="48AC2E33" w14:textId="76FDF7F3" w:rsidR="002453D2" w:rsidRDefault="002453D2">
          <w:pPr>
            <w:pStyle w:val="TM2"/>
            <w:tabs>
              <w:tab w:val="left" w:pos="880"/>
              <w:tab w:val="right" w:leader="dot" w:pos="9062"/>
            </w:tabs>
            <w:rPr>
              <w:rFonts w:eastAsiaTheme="minorEastAsia"/>
              <w:noProof/>
              <w:lang w:eastAsia="fr-FR"/>
            </w:rPr>
          </w:pPr>
          <w:hyperlink w:anchor="_Toc212580032" w:history="1">
            <w:r w:rsidRPr="00643F1F">
              <w:rPr>
                <w:rStyle w:val="Lienhypertexte"/>
                <w:rFonts w:ascii="Times New Roman" w:hAnsi="Times New Roman" w:cs="Times New Roman"/>
                <w:b/>
                <w:bCs/>
                <w:noProof/>
              </w:rPr>
              <w:t>1.4.</w:t>
            </w:r>
            <w:r>
              <w:rPr>
                <w:rFonts w:eastAsiaTheme="minorEastAsia"/>
                <w:noProof/>
                <w:lang w:eastAsia="fr-FR"/>
              </w:rPr>
              <w:tab/>
            </w:r>
            <w:r w:rsidRPr="00643F1F">
              <w:rPr>
                <w:rStyle w:val="Lienhypertexte"/>
                <w:rFonts w:ascii="Times New Roman" w:hAnsi="Times New Roman" w:cs="Times New Roman"/>
                <w:b/>
                <w:bCs/>
                <w:noProof/>
              </w:rPr>
              <w:t>Facteurs associés à la maladie de Verneuil</w:t>
            </w:r>
            <w:r>
              <w:rPr>
                <w:noProof/>
                <w:webHidden/>
              </w:rPr>
              <w:tab/>
            </w:r>
            <w:r>
              <w:rPr>
                <w:noProof/>
                <w:webHidden/>
              </w:rPr>
              <w:fldChar w:fldCharType="begin"/>
            </w:r>
            <w:r>
              <w:rPr>
                <w:noProof/>
                <w:webHidden/>
              </w:rPr>
              <w:instrText xml:space="preserve"> PAGEREF _Toc212580032 \h </w:instrText>
            </w:r>
            <w:r>
              <w:rPr>
                <w:noProof/>
                <w:webHidden/>
              </w:rPr>
            </w:r>
            <w:r>
              <w:rPr>
                <w:noProof/>
                <w:webHidden/>
              </w:rPr>
              <w:fldChar w:fldCharType="separate"/>
            </w:r>
            <w:r>
              <w:rPr>
                <w:noProof/>
                <w:webHidden/>
              </w:rPr>
              <w:t>35</w:t>
            </w:r>
            <w:r>
              <w:rPr>
                <w:noProof/>
                <w:webHidden/>
              </w:rPr>
              <w:fldChar w:fldCharType="end"/>
            </w:r>
          </w:hyperlink>
        </w:p>
        <w:p w14:paraId="107548D3" w14:textId="4B9331FA" w:rsidR="002453D2" w:rsidRDefault="002453D2">
          <w:pPr>
            <w:pStyle w:val="TM2"/>
            <w:tabs>
              <w:tab w:val="left" w:pos="880"/>
              <w:tab w:val="right" w:leader="dot" w:pos="9062"/>
            </w:tabs>
            <w:rPr>
              <w:rFonts w:eastAsiaTheme="minorEastAsia"/>
              <w:noProof/>
              <w:lang w:eastAsia="fr-FR"/>
            </w:rPr>
          </w:pPr>
          <w:hyperlink w:anchor="_Toc212580033" w:history="1">
            <w:r w:rsidRPr="00643F1F">
              <w:rPr>
                <w:rStyle w:val="Lienhypertexte"/>
                <w:rFonts w:ascii="Times New Roman" w:hAnsi="Times New Roman" w:cs="Times New Roman"/>
                <w:b/>
                <w:bCs/>
                <w:noProof/>
              </w:rPr>
              <w:t>1.5.</w:t>
            </w:r>
            <w:r>
              <w:rPr>
                <w:rFonts w:eastAsiaTheme="minorEastAsia"/>
                <w:noProof/>
                <w:lang w:eastAsia="fr-FR"/>
              </w:rPr>
              <w:tab/>
            </w:r>
            <w:r w:rsidRPr="00643F1F">
              <w:rPr>
                <w:rStyle w:val="Lienhypertexte"/>
                <w:rFonts w:ascii="Times New Roman" w:hAnsi="Times New Roman" w:cs="Times New Roman"/>
                <w:b/>
                <w:bCs/>
                <w:noProof/>
              </w:rPr>
              <w:t>Diagnostic</w:t>
            </w:r>
            <w:r>
              <w:rPr>
                <w:noProof/>
                <w:webHidden/>
              </w:rPr>
              <w:tab/>
            </w:r>
            <w:r>
              <w:rPr>
                <w:noProof/>
                <w:webHidden/>
              </w:rPr>
              <w:fldChar w:fldCharType="begin"/>
            </w:r>
            <w:r>
              <w:rPr>
                <w:noProof/>
                <w:webHidden/>
              </w:rPr>
              <w:instrText xml:space="preserve"> PAGEREF _Toc212580033 \h </w:instrText>
            </w:r>
            <w:r>
              <w:rPr>
                <w:noProof/>
                <w:webHidden/>
              </w:rPr>
            </w:r>
            <w:r>
              <w:rPr>
                <w:noProof/>
                <w:webHidden/>
              </w:rPr>
              <w:fldChar w:fldCharType="separate"/>
            </w:r>
            <w:r>
              <w:rPr>
                <w:noProof/>
                <w:webHidden/>
              </w:rPr>
              <w:t>39</w:t>
            </w:r>
            <w:r>
              <w:rPr>
                <w:noProof/>
                <w:webHidden/>
              </w:rPr>
              <w:fldChar w:fldCharType="end"/>
            </w:r>
          </w:hyperlink>
        </w:p>
        <w:p w14:paraId="7E778883" w14:textId="7CC8A288" w:rsidR="002453D2" w:rsidRDefault="002453D2">
          <w:pPr>
            <w:pStyle w:val="TM2"/>
            <w:tabs>
              <w:tab w:val="left" w:pos="880"/>
              <w:tab w:val="right" w:leader="dot" w:pos="9062"/>
            </w:tabs>
            <w:rPr>
              <w:rFonts w:eastAsiaTheme="minorEastAsia"/>
              <w:noProof/>
              <w:lang w:eastAsia="fr-FR"/>
            </w:rPr>
          </w:pPr>
          <w:hyperlink w:anchor="_Toc212580034" w:history="1">
            <w:r w:rsidRPr="00643F1F">
              <w:rPr>
                <w:rStyle w:val="Lienhypertexte"/>
                <w:rFonts w:ascii="Times New Roman" w:hAnsi="Times New Roman" w:cs="Times New Roman"/>
                <w:b/>
                <w:bCs/>
                <w:noProof/>
              </w:rPr>
              <w:t>1.6.</w:t>
            </w:r>
            <w:r>
              <w:rPr>
                <w:rFonts w:eastAsiaTheme="minorEastAsia"/>
                <w:noProof/>
                <w:lang w:eastAsia="fr-FR"/>
              </w:rPr>
              <w:tab/>
            </w:r>
            <w:r w:rsidRPr="00643F1F">
              <w:rPr>
                <w:rStyle w:val="Lienhypertexte"/>
                <w:rFonts w:ascii="Times New Roman" w:hAnsi="Times New Roman" w:cs="Times New Roman"/>
                <w:b/>
                <w:bCs/>
                <w:noProof/>
              </w:rPr>
              <w:t>Maladies associées</w:t>
            </w:r>
            <w:r>
              <w:rPr>
                <w:noProof/>
                <w:webHidden/>
              </w:rPr>
              <w:tab/>
            </w:r>
            <w:r>
              <w:rPr>
                <w:noProof/>
                <w:webHidden/>
              </w:rPr>
              <w:fldChar w:fldCharType="begin"/>
            </w:r>
            <w:r>
              <w:rPr>
                <w:noProof/>
                <w:webHidden/>
              </w:rPr>
              <w:instrText xml:space="preserve"> PAGEREF _Toc212580034 \h </w:instrText>
            </w:r>
            <w:r>
              <w:rPr>
                <w:noProof/>
                <w:webHidden/>
              </w:rPr>
            </w:r>
            <w:r>
              <w:rPr>
                <w:noProof/>
                <w:webHidden/>
              </w:rPr>
              <w:fldChar w:fldCharType="separate"/>
            </w:r>
            <w:r>
              <w:rPr>
                <w:noProof/>
                <w:webHidden/>
              </w:rPr>
              <w:t>44</w:t>
            </w:r>
            <w:r>
              <w:rPr>
                <w:noProof/>
                <w:webHidden/>
              </w:rPr>
              <w:fldChar w:fldCharType="end"/>
            </w:r>
          </w:hyperlink>
        </w:p>
        <w:p w14:paraId="4ABCFCD4" w14:textId="2AA04BE7" w:rsidR="002453D2" w:rsidRDefault="002453D2">
          <w:pPr>
            <w:pStyle w:val="TM2"/>
            <w:tabs>
              <w:tab w:val="left" w:pos="880"/>
              <w:tab w:val="right" w:leader="dot" w:pos="9062"/>
            </w:tabs>
            <w:rPr>
              <w:rFonts w:eastAsiaTheme="minorEastAsia"/>
              <w:noProof/>
              <w:lang w:eastAsia="fr-FR"/>
            </w:rPr>
          </w:pPr>
          <w:hyperlink w:anchor="_Toc212580035" w:history="1">
            <w:r w:rsidRPr="00643F1F">
              <w:rPr>
                <w:rStyle w:val="Lienhypertexte"/>
                <w:rFonts w:ascii="Times New Roman" w:hAnsi="Times New Roman" w:cs="Times New Roman"/>
                <w:b/>
                <w:bCs/>
                <w:noProof/>
              </w:rPr>
              <w:t>1.7.</w:t>
            </w:r>
            <w:r>
              <w:rPr>
                <w:rFonts w:eastAsiaTheme="minorEastAsia"/>
                <w:noProof/>
                <w:lang w:eastAsia="fr-FR"/>
              </w:rPr>
              <w:tab/>
            </w:r>
            <w:r w:rsidRPr="00643F1F">
              <w:rPr>
                <w:rStyle w:val="Lienhypertexte"/>
                <w:rFonts w:ascii="Times New Roman" w:hAnsi="Times New Roman" w:cs="Times New Roman"/>
                <w:b/>
                <w:bCs/>
                <w:noProof/>
              </w:rPr>
              <w:t>Evaluation de la sévérité</w:t>
            </w:r>
            <w:r>
              <w:rPr>
                <w:noProof/>
                <w:webHidden/>
              </w:rPr>
              <w:tab/>
            </w:r>
            <w:r>
              <w:rPr>
                <w:noProof/>
                <w:webHidden/>
              </w:rPr>
              <w:fldChar w:fldCharType="begin"/>
            </w:r>
            <w:r>
              <w:rPr>
                <w:noProof/>
                <w:webHidden/>
              </w:rPr>
              <w:instrText xml:space="preserve"> PAGEREF _Toc212580035 \h </w:instrText>
            </w:r>
            <w:r>
              <w:rPr>
                <w:noProof/>
                <w:webHidden/>
              </w:rPr>
            </w:r>
            <w:r>
              <w:rPr>
                <w:noProof/>
                <w:webHidden/>
              </w:rPr>
              <w:fldChar w:fldCharType="separate"/>
            </w:r>
            <w:r>
              <w:rPr>
                <w:noProof/>
                <w:webHidden/>
              </w:rPr>
              <w:t>45</w:t>
            </w:r>
            <w:r>
              <w:rPr>
                <w:noProof/>
                <w:webHidden/>
              </w:rPr>
              <w:fldChar w:fldCharType="end"/>
            </w:r>
          </w:hyperlink>
        </w:p>
        <w:p w14:paraId="4F3C38F1" w14:textId="1368FD27" w:rsidR="002453D2" w:rsidRDefault="002453D2">
          <w:pPr>
            <w:pStyle w:val="TM2"/>
            <w:tabs>
              <w:tab w:val="left" w:pos="880"/>
              <w:tab w:val="right" w:leader="dot" w:pos="9062"/>
            </w:tabs>
            <w:rPr>
              <w:rFonts w:eastAsiaTheme="minorEastAsia"/>
              <w:noProof/>
              <w:lang w:eastAsia="fr-FR"/>
            </w:rPr>
          </w:pPr>
          <w:hyperlink w:anchor="_Toc212580036" w:history="1">
            <w:r w:rsidRPr="00643F1F">
              <w:rPr>
                <w:rStyle w:val="Lienhypertexte"/>
                <w:rFonts w:ascii="Times New Roman" w:hAnsi="Times New Roman" w:cs="Times New Roman"/>
                <w:b/>
                <w:bCs/>
                <w:noProof/>
              </w:rPr>
              <w:t>1.8.</w:t>
            </w:r>
            <w:r>
              <w:rPr>
                <w:rFonts w:eastAsiaTheme="minorEastAsia"/>
                <w:noProof/>
                <w:lang w:eastAsia="fr-FR"/>
              </w:rPr>
              <w:tab/>
            </w:r>
            <w:r w:rsidRPr="00643F1F">
              <w:rPr>
                <w:rStyle w:val="Lienhypertexte"/>
                <w:rFonts w:ascii="Times New Roman" w:hAnsi="Times New Roman" w:cs="Times New Roman"/>
                <w:b/>
                <w:bCs/>
                <w:noProof/>
              </w:rPr>
              <w:t>Impact sur la qualité de vie</w:t>
            </w:r>
            <w:r>
              <w:rPr>
                <w:noProof/>
                <w:webHidden/>
              </w:rPr>
              <w:tab/>
            </w:r>
            <w:r>
              <w:rPr>
                <w:noProof/>
                <w:webHidden/>
              </w:rPr>
              <w:fldChar w:fldCharType="begin"/>
            </w:r>
            <w:r>
              <w:rPr>
                <w:noProof/>
                <w:webHidden/>
              </w:rPr>
              <w:instrText xml:space="preserve"> PAGEREF _Toc212580036 \h </w:instrText>
            </w:r>
            <w:r>
              <w:rPr>
                <w:noProof/>
                <w:webHidden/>
              </w:rPr>
            </w:r>
            <w:r>
              <w:rPr>
                <w:noProof/>
                <w:webHidden/>
              </w:rPr>
              <w:fldChar w:fldCharType="separate"/>
            </w:r>
            <w:r>
              <w:rPr>
                <w:noProof/>
                <w:webHidden/>
              </w:rPr>
              <w:t>50</w:t>
            </w:r>
            <w:r>
              <w:rPr>
                <w:noProof/>
                <w:webHidden/>
              </w:rPr>
              <w:fldChar w:fldCharType="end"/>
            </w:r>
          </w:hyperlink>
        </w:p>
        <w:p w14:paraId="54614CEB" w14:textId="391E8E38" w:rsidR="002453D2" w:rsidRDefault="002453D2">
          <w:pPr>
            <w:pStyle w:val="TM2"/>
            <w:tabs>
              <w:tab w:val="left" w:pos="880"/>
              <w:tab w:val="right" w:leader="dot" w:pos="9062"/>
            </w:tabs>
            <w:rPr>
              <w:rFonts w:eastAsiaTheme="minorEastAsia"/>
              <w:noProof/>
              <w:lang w:eastAsia="fr-FR"/>
            </w:rPr>
          </w:pPr>
          <w:hyperlink w:anchor="_Toc212580037" w:history="1">
            <w:r w:rsidRPr="00643F1F">
              <w:rPr>
                <w:rStyle w:val="Lienhypertexte"/>
                <w:rFonts w:ascii="Times New Roman" w:hAnsi="Times New Roman" w:cs="Times New Roman"/>
                <w:b/>
                <w:bCs/>
                <w:noProof/>
              </w:rPr>
              <w:t>1.9.</w:t>
            </w:r>
            <w:r>
              <w:rPr>
                <w:rFonts w:eastAsiaTheme="minorEastAsia"/>
                <w:noProof/>
                <w:lang w:eastAsia="fr-FR"/>
              </w:rPr>
              <w:tab/>
            </w:r>
            <w:r w:rsidRPr="00643F1F">
              <w:rPr>
                <w:rStyle w:val="Lienhypertexte"/>
                <w:rFonts w:ascii="Times New Roman" w:hAnsi="Times New Roman" w:cs="Times New Roman"/>
                <w:b/>
                <w:bCs/>
                <w:noProof/>
              </w:rPr>
              <w:t>Traitement</w:t>
            </w:r>
            <w:r>
              <w:rPr>
                <w:noProof/>
                <w:webHidden/>
              </w:rPr>
              <w:tab/>
            </w:r>
            <w:r>
              <w:rPr>
                <w:noProof/>
                <w:webHidden/>
              </w:rPr>
              <w:fldChar w:fldCharType="begin"/>
            </w:r>
            <w:r>
              <w:rPr>
                <w:noProof/>
                <w:webHidden/>
              </w:rPr>
              <w:instrText xml:space="preserve"> PAGEREF _Toc212580037 \h </w:instrText>
            </w:r>
            <w:r>
              <w:rPr>
                <w:noProof/>
                <w:webHidden/>
              </w:rPr>
            </w:r>
            <w:r>
              <w:rPr>
                <w:noProof/>
                <w:webHidden/>
              </w:rPr>
              <w:fldChar w:fldCharType="separate"/>
            </w:r>
            <w:r>
              <w:rPr>
                <w:noProof/>
                <w:webHidden/>
              </w:rPr>
              <w:t>54</w:t>
            </w:r>
            <w:r>
              <w:rPr>
                <w:noProof/>
                <w:webHidden/>
              </w:rPr>
              <w:fldChar w:fldCharType="end"/>
            </w:r>
          </w:hyperlink>
        </w:p>
        <w:p w14:paraId="33D0A545" w14:textId="7C6581CE" w:rsidR="002453D2" w:rsidRDefault="002453D2">
          <w:pPr>
            <w:pStyle w:val="TM1"/>
            <w:tabs>
              <w:tab w:val="right" w:leader="dot" w:pos="9062"/>
            </w:tabs>
            <w:rPr>
              <w:rFonts w:eastAsiaTheme="minorEastAsia"/>
              <w:noProof/>
              <w:lang w:eastAsia="fr-FR"/>
            </w:rPr>
          </w:pPr>
          <w:hyperlink r:id="rId81" w:anchor="_Toc212580038" w:history="1">
            <w:r w:rsidRPr="00643F1F">
              <w:rPr>
                <w:rStyle w:val="Lienhypertexte"/>
                <w:rFonts w:ascii="Times New Roman" w:hAnsi="Times New Roman" w:cs="Times New Roman"/>
                <w:noProof/>
              </w:rPr>
              <w:t>2. CADRE ET METHODE D’ETUDE</w:t>
            </w:r>
            <w:r>
              <w:rPr>
                <w:noProof/>
                <w:webHidden/>
              </w:rPr>
              <w:tab/>
            </w:r>
            <w:r>
              <w:rPr>
                <w:noProof/>
                <w:webHidden/>
              </w:rPr>
              <w:fldChar w:fldCharType="begin"/>
            </w:r>
            <w:r>
              <w:rPr>
                <w:noProof/>
                <w:webHidden/>
              </w:rPr>
              <w:instrText xml:space="preserve"> PAGEREF _Toc212580038 \h </w:instrText>
            </w:r>
            <w:r>
              <w:rPr>
                <w:noProof/>
                <w:webHidden/>
              </w:rPr>
            </w:r>
            <w:r>
              <w:rPr>
                <w:noProof/>
                <w:webHidden/>
              </w:rPr>
              <w:fldChar w:fldCharType="separate"/>
            </w:r>
            <w:r>
              <w:rPr>
                <w:noProof/>
                <w:webHidden/>
              </w:rPr>
              <w:t>69</w:t>
            </w:r>
            <w:r>
              <w:rPr>
                <w:noProof/>
                <w:webHidden/>
              </w:rPr>
              <w:fldChar w:fldCharType="end"/>
            </w:r>
          </w:hyperlink>
        </w:p>
        <w:p w14:paraId="66610FFF" w14:textId="7E13CB08" w:rsidR="002453D2" w:rsidRDefault="002453D2">
          <w:pPr>
            <w:pStyle w:val="TM2"/>
            <w:tabs>
              <w:tab w:val="right" w:leader="dot" w:pos="9062"/>
            </w:tabs>
            <w:rPr>
              <w:rFonts w:eastAsiaTheme="minorEastAsia"/>
              <w:noProof/>
              <w:lang w:eastAsia="fr-FR"/>
            </w:rPr>
          </w:pPr>
          <w:hyperlink w:anchor="_Toc212580039" w:history="1">
            <w:r w:rsidRPr="00643F1F">
              <w:rPr>
                <w:rStyle w:val="Lienhypertexte"/>
                <w:rFonts w:ascii="Times New Roman" w:hAnsi="Times New Roman" w:cs="Times New Roman"/>
                <w:b/>
                <w:bCs/>
                <w:noProof/>
              </w:rPr>
              <w:t>2.1.  Cadre d’étude</w:t>
            </w:r>
            <w:r>
              <w:rPr>
                <w:noProof/>
                <w:webHidden/>
              </w:rPr>
              <w:tab/>
            </w:r>
            <w:r>
              <w:rPr>
                <w:noProof/>
                <w:webHidden/>
              </w:rPr>
              <w:fldChar w:fldCharType="begin"/>
            </w:r>
            <w:r>
              <w:rPr>
                <w:noProof/>
                <w:webHidden/>
              </w:rPr>
              <w:instrText xml:space="preserve"> PAGEREF _Toc212580039 \h </w:instrText>
            </w:r>
            <w:r>
              <w:rPr>
                <w:noProof/>
                <w:webHidden/>
              </w:rPr>
            </w:r>
            <w:r>
              <w:rPr>
                <w:noProof/>
                <w:webHidden/>
              </w:rPr>
              <w:fldChar w:fldCharType="separate"/>
            </w:r>
            <w:r>
              <w:rPr>
                <w:noProof/>
                <w:webHidden/>
              </w:rPr>
              <w:t>70</w:t>
            </w:r>
            <w:r>
              <w:rPr>
                <w:noProof/>
                <w:webHidden/>
              </w:rPr>
              <w:fldChar w:fldCharType="end"/>
            </w:r>
          </w:hyperlink>
        </w:p>
        <w:p w14:paraId="34AF91DD" w14:textId="68550DE0" w:rsidR="002453D2" w:rsidRDefault="002453D2">
          <w:pPr>
            <w:pStyle w:val="TM2"/>
            <w:tabs>
              <w:tab w:val="right" w:leader="dot" w:pos="9062"/>
            </w:tabs>
            <w:rPr>
              <w:rFonts w:eastAsiaTheme="minorEastAsia"/>
              <w:noProof/>
              <w:lang w:eastAsia="fr-FR"/>
            </w:rPr>
          </w:pPr>
          <w:hyperlink w:anchor="_Toc212580040" w:history="1">
            <w:r w:rsidRPr="00643F1F">
              <w:rPr>
                <w:rStyle w:val="Lienhypertexte"/>
                <w:rFonts w:ascii="Times New Roman" w:hAnsi="Times New Roman" w:cs="Times New Roman"/>
                <w:b/>
                <w:noProof/>
              </w:rPr>
              <w:t>2.2.  Méthode d’étude</w:t>
            </w:r>
            <w:r>
              <w:rPr>
                <w:noProof/>
                <w:webHidden/>
              </w:rPr>
              <w:tab/>
            </w:r>
            <w:r>
              <w:rPr>
                <w:noProof/>
                <w:webHidden/>
              </w:rPr>
              <w:fldChar w:fldCharType="begin"/>
            </w:r>
            <w:r>
              <w:rPr>
                <w:noProof/>
                <w:webHidden/>
              </w:rPr>
              <w:instrText xml:space="preserve"> PAGEREF _Toc212580040 \h </w:instrText>
            </w:r>
            <w:r>
              <w:rPr>
                <w:noProof/>
                <w:webHidden/>
              </w:rPr>
            </w:r>
            <w:r>
              <w:rPr>
                <w:noProof/>
                <w:webHidden/>
              </w:rPr>
              <w:fldChar w:fldCharType="separate"/>
            </w:r>
            <w:r>
              <w:rPr>
                <w:noProof/>
                <w:webHidden/>
              </w:rPr>
              <w:t>72</w:t>
            </w:r>
            <w:r>
              <w:rPr>
                <w:noProof/>
                <w:webHidden/>
              </w:rPr>
              <w:fldChar w:fldCharType="end"/>
            </w:r>
          </w:hyperlink>
        </w:p>
        <w:p w14:paraId="4E7B9829" w14:textId="199A118C" w:rsidR="002453D2" w:rsidRDefault="002453D2">
          <w:pPr>
            <w:pStyle w:val="TM1"/>
            <w:tabs>
              <w:tab w:val="right" w:leader="dot" w:pos="9062"/>
            </w:tabs>
            <w:rPr>
              <w:rFonts w:eastAsiaTheme="minorEastAsia"/>
              <w:noProof/>
              <w:lang w:eastAsia="fr-FR"/>
            </w:rPr>
          </w:pPr>
          <w:hyperlink r:id="rId82" w:anchor="_Toc212580041" w:history="1">
            <w:r w:rsidRPr="00643F1F">
              <w:rPr>
                <w:rStyle w:val="Lienhypertexte"/>
                <w:rFonts w:ascii="Times New Roman" w:hAnsi="Times New Roman" w:cs="Times New Roman"/>
                <w:noProof/>
              </w:rPr>
              <w:t>3. RESULTATS</w:t>
            </w:r>
            <w:r>
              <w:rPr>
                <w:noProof/>
                <w:webHidden/>
              </w:rPr>
              <w:tab/>
            </w:r>
            <w:r>
              <w:rPr>
                <w:noProof/>
                <w:webHidden/>
              </w:rPr>
              <w:fldChar w:fldCharType="begin"/>
            </w:r>
            <w:r>
              <w:rPr>
                <w:noProof/>
                <w:webHidden/>
              </w:rPr>
              <w:instrText xml:space="preserve"> PAGEREF _Toc212580041 \h </w:instrText>
            </w:r>
            <w:r>
              <w:rPr>
                <w:noProof/>
                <w:webHidden/>
              </w:rPr>
            </w:r>
            <w:r>
              <w:rPr>
                <w:noProof/>
                <w:webHidden/>
              </w:rPr>
              <w:fldChar w:fldCharType="separate"/>
            </w:r>
            <w:r>
              <w:rPr>
                <w:noProof/>
                <w:webHidden/>
              </w:rPr>
              <w:t>77</w:t>
            </w:r>
            <w:r>
              <w:rPr>
                <w:noProof/>
                <w:webHidden/>
              </w:rPr>
              <w:fldChar w:fldCharType="end"/>
            </w:r>
          </w:hyperlink>
        </w:p>
        <w:p w14:paraId="768944AB" w14:textId="52910162" w:rsidR="002453D2" w:rsidRDefault="002453D2">
          <w:pPr>
            <w:pStyle w:val="TM2"/>
            <w:tabs>
              <w:tab w:val="right" w:leader="dot" w:pos="9062"/>
            </w:tabs>
            <w:rPr>
              <w:rFonts w:eastAsiaTheme="minorEastAsia"/>
              <w:noProof/>
              <w:lang w:eastAsia="fr-FR"/>
            </w:rPr>
          </w:pPr>
          <w:hyperlink w:anchor="_Toc212580042" w:history="1">
            <w:r w:rsidRPr="00643F1F">
              <w:rPr>
                <w:rStyle w:val="Lienhypertexte"/>
                <w:rFonts w:ascii="Times New Roman" w:hAnsi="Times New Roman" w:cs="Times New Roman"/>
                <w:b/>
                <w:bCs/>
                <w:noProof/>
              </w:rPr>
              <w:t>3.1. Caractéristiques socio-démographiques des patients reçus en consultation dans les différents centres</w:t>
            </w:r>
            <w:r>
              <w:rPr>
                <w:noProof/>
                <w:webHidden/>
              </w:rPr>
              <w:tab/>
            </w:r>
            <w:r>
              <w:rPr>
                <w:noProof/>
                <w:webHidden/>
              </w:rPr>
              <w:fldChar w:fldCharType="begin"/>
            </w:r>
            <w:r>
              <w:rPr>
                <w:noProof/>
                <w:webHidden/>
              </w:rPr>
              <w:instrText xml:space="preserve"> PAGEREF _Toc212580042 \h </w:instrText>
            </w:r>
            <w:r>
              <w:rPr>
                <w:noProof/>
                <w:webHidden/>
              </w:rPr>
            </w:r>
            <w:r>
              <w:rPr>
                <w:noProof/>
                <w:webHidden/>
              </w:rPr>
              <w:fldChar w:fldCharType="separate"/>
            </w:r>
            <w:r>
              <w:rPr>
                <w:noProof/>
                <w:webHidden/>
              </w:rPr>
              <w:t>78</w:t>
            </w:r>
            <w:r>
              <w:rPr>
                <w:noProof/>
                <w:webHidden/>
              </w:rPr>
              <w:fldChar w:fldCharType="end"/>
            </w:r>
          </w:hyperlink>
        </w:p>
        <w:p w14:paraId="0B1C43EB" w14:textId="1CD98B7B" w:rsidR="002453D2" w:rsidRDefault="002453D2">
          <w:pPr>
            <w:pStyle w:val="TM2"/>
            <w:tabs>
              <w:tab w:val="right" w:leader="dot" w:pos="9062"/>
            </w:tabs>
            <w:rPr>
              <w:rFonts w:eastAsiaTheme="minorEastAsia"/>
              <w:noProof/>
              <w:lang w:eastAsia="fr-FR"/>
            </w:rPr>
          </w:pPr>
          <w:hyperlink w:anchor="_Toc212580043" w:history="1">
            <w:r w:rsidRPr="00643F1F">
              <w:rPr>
                <w:rStyle w:val="Lienhypertexte"/>
                <w:rFonts w:ascii="Times New Roman" w:hAnsi="Times New Roman" w:cs="Times New Roman"/>
                <w:b/>
                <w:bCs/>
                <w:noProof/>
              </w:rPr>
              <w:t>3.2.  Aspects cliniques</w:t>
            </w:r>
            <w:r>
              <w:rPr>
                <w:noProof/>
                <w:webHidden/>
              </w:rPr>
              <w:tab/>
            </w:r>
            <w:r>
              <w:rPr>
                <w:noProof/>
                <w:webHidden/>
              </w:rPr>
              <w:fldChar w:fldCharType="begin"/>
            </w:r>
            <w:r>
              <w:rPr>
                <w:noProof/>
                <w:webHidden/>
              </w:rPr>
              <w:instrText xml:space="preserve"> PAGEREF _Toc212580043 \h </w:instrText>
            </w:r>
            <w:r>
              <w:rPr>
                <w:noProof/>
                <w:webHidden/>
              </w:rPr>
            </w:r>
            <w:r>
              <w:rPr>
                <w:noProof/>
                <w:webHidden/>
              </w:rPr>
              <w:fldChar w:fldCharType="separate"/>
            </w:r>
            <w:r>
              <w:rPr>
                <w:noProof/>
                <w:webHidden/>
              </w:rPr>
              <w:t>79</w:t>
            </w:r>
            <w:r>
              <w:rPr>
                <w:noProof/>
                <w:webHidden/>
              </w:rPr>
              <w:fldChar w:fldCharType="end"/>
            </w:r>
          </w:hyperlink>
        </w:p>
        <w:p w14:paraId="56664225" w14:textId="207FA465" w:rsidR="002453D2" w:rsidRDefault="002453D2">
          <w:pPr>
            <w:pStyle w:val="TM1"/>
            <w:tabs>
              <w:tab w:val="right" w:leader="dot" w:pos="9062"/>
            </w:tabs>
            <w:rPr>
              <w:rFonts w:eastAsiaTheme="minorEastAsia"/>
              <w:noProof/>
              <w:lang w:eastAsia="fr-FR"/>
            </w:rPr>
          </w:pPr>
          <w:hyperlink w:anchor="_Toc212580044" w:history="1">
            <w:r w:rsidRPr="00643F1F">
              <w:rPr>
                <w:rStyle w:val="Lienhypertexte"/>
                <w:rFonts w:ascii="Times New Roman" w:hAnsi="Times New Roman" w:cs="Times New Roman"/>
                <w:b/>
                <w:bCs/>
                <w:noProof/>
              </w:rPr>
              <w:t>3.2.3. Antécédents et mode de vie</w:t>
            </w:r>
            <w:r>
              <w:rPr>
                <w:noProof/>
                <w:webHidden/>
              </w:rPr>
              <w:tab/>
            </w:r>
            <w:r>
              <w:rPr>
                <w:noProof/>
                <w:webHidden/>
              </w:rPr>
              <w:fldChar w:fldCharType="begin"/>
            </w:r>
            <w:r>
              <w:rPr>
                <w:noProof/>
                <w:webHidden/>
              </w:rPr>
              <w:instrText xml:space="preserve"> PAGEREF _Toc212580044 \h </w:instrText>
            </w:r>
            <w:r>
              <w:rPr>
                <w:noProof/>
                <w:webHidden/>
              </w:rPr>
            </w:r>
            <w:r>
              <w:rPr>
                <w:noProof/>
                <w:webHidden/>
              </w:rPr>
              <w:fldChar w:fldCharType="separate"/>
            </w:r>
            <w:r>
              <w:rPr>
                <w:noProof/>
                <w:webHidden/>
              </w:rPr>
              <w:t>81</w:t>
            </w:r>
            <w:r>
              <w:rPr>
                <w:noProof/>
                <w:webHidden/>
              </w:rPr>
              <w:fldChar w:fldCharType="end"/>
            </w:r>
          </w:hyperlink>
        </w:p>
        <w:p w14:paraId="41BC1CD1" w14:textId="322392C2" w:rsidR="002453D2" w:rsidRDefault="002453D2">
          <w:pPr>
            <w:pStyle w:val="TM2"/>
            <w:tabs>
              <w:tab w:val="right" w:leader="dot" w:pos="9062"/>
            </w:tabs>
            <w:rPr>
              <w:rFonts w:eastAsiaTheme="minorEastAsia"/>
              <w:noProof/>
              <w:lang w:eastAsia="fr-FR"/>
            </w:rPr>
          </w:pPr>
          <w:hyperlink w:anchor="_Toc212580046" w:history="1">
            <w:r w:rsidRPr="00643F1F">
              <w:rPr>
                <w:rStyle w:val="Lienhypertexte"/>
                <w:rFonts w:ascii="Times New Roman" w:hAnsi="Times New Roman" w:cs="Times New Roman"/>
                <w:b/>
                <w:bCs/>
                <w:noProof/>
              </w:rPr>
              <w:t>3.3. Aspects thérapeutiques</w:t>
            </w:r>
            <w:r>
              <w:rPr>
                <w:noProof/>
                <w:webHidden/>
              </w:rPr>
              <w:tab/>
            </w:r>
            <w:r>
              <w:rPr>
                <w:noProof/>
                <w:webHidden/>
              </w:rPr>
              <w:fldChar w:fldCharType="begin"/>
            </w:r>
            <w:r>
              <w:rPr>
                <w:noProof/>
                <w:webHidden/>
              </w:rPr>
              <w:instrText xml:space="preserve"> PAGEREF _Toc212580046 \h </w:instrText>
            </w:r>
            <w:r>
              <w:rPr>
                <w:noProof/>
                <w:webHidden/>
              </w:rPr>
            </w:r>
            <w:r>
              <w:rPr>
                <w:noProof/>
                <w:webHidden/>
              </w:rPr>
              <w:fldChar w:fldCharType="separate"/>
            </w:r>
            <w:r>
              <w:rPr>
                <w:noProof/>
                <w:webHidden/>
              </w:rPr>
              <w:t>88</w:t>
            </w:r>
            <w:r>
              <w:rPr>
                <w:noProof/>
                <w:webHidden/>
              </w:rPr>
              <w:fldChar w:fldCharType="end"/>
            </w:r>
          </w:hyperlink>
        </w:p>
        <w:p w14:paraId="68AA4DA6" w14:textId="6CE29104" w:rsidR="002453D2" w:rsidRDefault="002453D2">
          <w:pPr>
            <w:pStyle w:val="TM2"/>
            <w:tabs>
              <w:tab w:val="right" w:leader="dot" w:pos="9062"/>
            </w:tabs>
            <w:rPr>
              <w:rFonts w:eastAsiaTheme="minorEastAsia"/>
              <w:noProof/>
              <w:lang w:eastAsia="fr-FR"/>
            </w:rPr>
          </w:pPr>
          <w:hyperlink w:anchor="_Toc212580047" w:history="1">
            <w:r w:rsidRPr="00643F1F">
              <w:rPr>
                <w:rStyle w:val="Lienhypertexte"/>
                <w:rFonts w:ascii="Times New Roman" w:hAnsi="Times New Roman" w:cs="Times New Roman"/>
                <w:b/>
                <w:bCs/>
                <w:noProof/>
              </w:rPr>
              <w:t>3.4. Qualité de vie</w:t>
            </w:r>
            <w:r>
              <w:rPr>
                <w:noProof/>
                <w:webHidden/>
              </w:rPr>
              <w:tab/>
            </w:r>
            <w:r>
              <w:rPr>
                <w:noProof/>
                <w:webHidden/>
              </w:rPr>
              <w:fldChar w:fldCharType="begin"/>
            </w:r>
            <w:r>
              <w:rPr>
                <w:noProof/>
                <w:webHidden/>
              </w:rPr>
              <w:instrText xml:space="preserve"> PAGEREF _Toc212580047 \h </w:instrText>
            </w:r>
            <w:r>
              <w:rPr>
                <w:noProof/>
                <w:webHidden/>
              </w:rPr>
            </w:r>
            <w:r>
              <w:rPr>
                <w:noProof/>
                <w:webHidden/>
              </w:rPr>
              <w:fldChar w:fldCharType="separate"/>
            </w:r>
            <w:r>
              <w:rPr>
                <w:noProof/>
                <w:webHidden/>
              </w:rPr>
              <w:t>90</w:t>
            </w:r>
            <w:r>
              <w:rPr>
                <w:noProof/>
                <w:webHidden/>
              </w:rPr>
              <w:fldChar w:fldCharType="end"/>
            </w:r>
          </w:hyperlink>
        </w:p>
        <w:p w14:paraId="6871BD55" w14:textId="0817B246" w:rsidR="002453D2" w:rsidRDefault="002453D2">
          <w:pPr>
            <w:pStyle w:val="TM1"/>
            <w:tabs>
              <w:tab w:val="right" w:leader="dot" w:pos="9062"/>
            </w:tabs>
            <w:rPr>
              <w:rFonts w:eastAsiaTheme="minorEastAsia"/>
              <w:noProof/>
              <w:lang w:eastAsia="fr-FR"/>
            </w:rPr>
          </w:pPr>
          <w:hyperlink r:id="rId83" w:anchor="_Toc212580048" w:history="1">
            <w:r w:rsidRPr="00643F1F">
              <w:rPr>
                <w:rStyle w:val="Lienhypertexte"/>
                <w:rFonts w:ascii="Times New Roman" w:hAnsi="Times New Roman" w:cs="Times New Roman"/>
                <w:noProof/>
              </w:rPr>
              <w:t>4. DISCUSSION</w:t>
            </w:r>
            <w:r>
              <w:rPr>
                <w:noProof/>
                <w:webHidden/>
              </w:rPr>
              <w:tab/>
            </w:r>
            <w:r>
              <w:rPr>
                <w:noProof/>
                <w:webHidden/>
              </w:rPr>
              <w:fldChar w:fldCharType="begin"/>
            </w:r>
            <w:r>
              <w:rPr>
                <w:noProof/>
                <w:webHidden/>
              </w:rPr>
              <w:instrText xml:space="preserve"> PAGEREF _Toc212580048 \h </w:instrText>
            </w:r>
            <w:r>
              <w:rPr>
                <w:noProof/>
                <w:webHidden/>
              </w:rPr>
            </w:r>
            <w:r>
              <w:rPr>
                <w:noProof/>
                <w:webHidden/>
              </w:rPr>
              <w:fldChar w:fldCharType="separate"/>
            </w:r>
            <w:r>
              <w:rPr>
                <w:noProof/>
                <w:webHidden/>
              </w:rPr>
              <w:t>93</w:t>
            </w:r>
            <w:r>
              <w:rPr>
                <w:noProof/>
                <w:webHidden/>
              </w:rPr>
              <w:fldChar w:fldCharType="end"/>
            </w:r>
          </w:hyperlink>
        </w:p>
        <w:p w14:paraId="6E795286" w14:textId="00E016BB" w:rsidR="002453D2" w:rsidRDefault="002453D2">
          <w:pPr>
            <w:pStyle w:val="TM2"/>
            <w:tabs>
              <w:tab w:val="right" w:leader="dot" w:pos="9062"/>
            </w:tabs>
            <w:rPr>
              <w:rFonts w:eastAsiaTheme="minorEastAsia"/>
              <w:noProof/>
              <w:lang w:eastAsia="fr-FR"/>
            </w:rPr>
          </w:pPr>
          <w:hyperlink w:anchor="_Toc212580049" w:history="1">
            <w:r w:rsidRPr="00643F1F">
              <w:rPr>
                <w:rStyle w:val="Lienhypertexte"/>
                <w:rFonts w:ascii="Times New Roman" w:hAnsi="Times New Roman" w:cs="Times New Roman"/>
                <w:b/>
                <w:bCs/>
                <w:noProof/>
              </w:rPr>
              <w:t>4.1. Atteinte des objectifs</w:t>
            </w:r>
            <w:r>
              <w:rPr>
                <w:noProof/>
                <w:webHidden/>
              </w:rPr>
              <w:tab/>
            </w:r>
            <w:r>
              <w:rPr>
                <w:noProof/>
                <w:webHidden/>
              </w:rPr>
              <w:fldChar w:fldCharType="begin"/>
            </w:r>
            <w:r>
              <w:rPr>
                <w:noProof/>
                <w:webHidden/>
              </w:rPr>
              <w:instrText xml:space="preserve"> PAGEREF _Toc212580049 \h </w:instrText>
            </w:r>
            <w:r>
              <w:rPr>
                <w:noProof/>
                <w:webHidden/>
              </w:rPr>
            </w:r>
            <w:r>
              <w:rPr>
                <w:noProof/>
                <w:webHidden/>
              </w:rPr>
              <w:fldChar w:fldCharType="separate"/>
            </w:r>
            <w:r>
              <w:rPr>
                <w:noProof/>
                <w:webHidden/>
              </w:rPr>
              <w:t>94</w:t>
            </w:r>
            <w:r>
              <w:rPr>
                <w:noProof/>
                <w:webHidden/>
              </w:rPr>
              <w:fldChar w:fldCharType="end"/>
            </w:r>
          </w:hyperlink>
        </w:p>
        <w:p w14:paraId="3F5FC70E" w14:textId="55DC5A33" w:rsidR="002453D2" w:rsidRDefault="002453D2">
          <w:pPr>
            <w:pStyle w:val="TM2"/>
            <w:tabs>
              <w:tab w:val="right" w:leader="dot" w:pos="9062"/>
            </w:tabs>
            <w:rPr>
              <w:rFonts w:eastAsiaTheme="minorEastAsia"/>
              <w:noProof/>
              <w:lang w:eastAsia="fr-FR"/>
            </w:rPr>
          </w:pPr>
          <w:hyperlink w:anchor="_Toc212580050" w:history="1">
            <w:r w:rsidRPr="00643F1F">
              <w:rPr>
                <w:rStyle w:val="Lienhypertexte"/>
                <w:rFonts w:ascii="Times New Roman" w:hAnsi="Times New Roman" w:cs="Times New Roman"/>
                <w:b/>
                <w:bCs/>
                <w:noProof/>
              </w:rPr>
              <w:t>4.2. Analyse des données recensées</w:t>
            </w:r>
            <w:r>
              <w:rPr>
                <w:noProof/>
                <w:webHidden/>
              </w:rPr>
              <w:tab/>
            </w:r>
            <w:r>
              <w:rPr>
                <w:noProof/>
                <w:webHidden/>
              </w:rPr>
              <w:fldChar w:fldCharType="begin"/>
            </w:r>
            <w:r>
              <w:rPr>
                <w:noProof/>
                <w:webHidden/>
              </w:rPr>
              <w:instrText xml:space="preserve"> PAGEREF _Toc212580050 \h </w:instrText>
            </w:r>
            <w:r>
              <w:rPr>
                <w:noProof/>
                <w:webHidden/>
              </w:rPr>
            </w:r>
            <w:r>
              <w:rPr>
                <w:noProof/>
                <w:webHidden/>
              </w:rPr>
              <w:fldChar w:fldCharType="separate"/>
            </w:r>
            <w:r>
              <w:rPr>
                <w:noProof/>
                <w:webHidden/>
              </w:rPr>
              <w:t>94</w:t>
            </w:r>
            <w:r>
              <w:rPr>
                <w:noProof/>
                <w:webHidden/>
              </w:rPr>
              <w:fldChar w:fldCharType="end"/>
            </w:r>
          </w:hyperlink>
        </w:p>
        <w:p w14:paraId="58643EF9" w14:textId="7118D625" w:rsidR="002453D2" w:rsidRDefault="002453D2">
          <w:pPr>
            <w:pStyle w:val="TM3"/>
            <w:tabs>
              <w:tab w:val="right" w:leader="dot" w:pos="9062"/>
            </w:tabs>
            <w:rPr>
              <w:rFonts w:eastAsiaTheme="minorEastAsia"/>
              <w:noProof/>
              <w:lang w:eastAsia="fr-FR"/>
            </w:rPr>
          </w:pPr>
          <w:hyperlink w:anchor="_Toc212580051" w:history="1">
            <w:r w:rsidRPr="00643F1F">
              <w:rPr>
                <w:rStyle w:val="Lienhypertexte"/>
                <w:rFonts w:ascii="Times New Roman" w:hAnsi="Times New Roman" w:cs="Times New Roman"/>
                <w:b/>
                <w:bCs/>
                <w:noProof/>
              </w:rPr>
              <w:t>4.2.1. Caractéristiques socio-démographiques</w:t>
            </w:r>
            <w:r>
              <w:rPr>
                <w:noProof/>
                <w:webHidden/>
              </w:rPr>
              <w:tab/>
            </w:r>
            <w:r>
              <w:rPr>
                <w:noProof/>
                <w:webHidden/>
              </w:rPr>
              <w:fldChar w:fldCharType="begin"/>
            </w:r>
            <w:r>
              <w:rPr>
                <w:noProof/>
                <w:webHidden/>
              </w:rPr>
              <w:instrText xml:space="preserve"> PAGEREF _Toc212580051 \h </w:instrText>
            </w:r>
            <w:r>
              <w:rPr>
                <w:noProof/>
                <w:webHidden/>
              </w:rPr>
            </w:r>
            <w:r>
              <w:rPr>
                <w:noProof/>
                <w:webHidden/>
              </w:rPr>
              <w:fldChar w:fldCharType="separate"/>
            </w:r>
            <w:r>
              <w:rPr>
                <w:noProof/>
                <w:webHidden/>
              </w:rPr>
              <w:t>95</w:t>
            </w:r>
            <w:r>
              <w:rPr>
                <w:noProof/>
                <w:webHidden/>
              </w:rPr>
              <w:fldChar w:fldCharType="end"/>
            </w:r>
          </w:hyperlink>
        </w:p>
        <w:p w14:paraId="18D0BCF6" w14:textId="0EBAC825" w:rsidR="002453D2" w:rsidRDefault="002453D2">
          <w:pPr>
            <w:pStyle w:val="TM3"/>
            <w:tabs>
              <w:tab w:val="right" w:leader="dot" w:pos="9062"/>
            </w:tabs>
            <w:rPr>
              <w:rFonts w:eastAsiaTheme="minorEastAsia"/>
              <w:noProof/>
              <w:lang w:eastAsia="fr-FR"/>
            </w:rPr>
          </w:pPr>
          <w:hyperlink w:anchor="_Toc212580052" w:history="1">
            <w:r w:rsidRPr="00643F1F">
              <w:rPr>
                <w:rStyle w:val="Lienhypertexte"/>
                <w:rFonts w:ascii="Times New Roman" w:hAnsi="Times New Roman" w:cs="Times New Roman"/>
                <w:b/>
                <w:bCs/>
                <w:noProof/>
              </w:rPr>
              <w:t>4.2.2. Antécédents et facteurs d’exposition</w:t>
            </w:r>
            <w:r>
              <w:rPr>
                <w:noProof/>
                <w:webHidden/>
              </w:rPr>
              <w:tab/>
            </w:r>
            <w:r>
              <w:rPr>
                <w:noProof/>
                <w:webHidden/>
              </w:rPr>
              <w:fldChar w:fldCharType="begin"/>
            </w:r>
            <w:r>
              <w:rPr>
                <w:noProof/>
                <w:webHidden/>
              </w:rPr>
              <w:instrText xml:space="preserve"> PAGEREF _Toc212580052 \h </w:instrText>
            </w:r>
            <w:r>
              <w:rPr>
                <w:noProof/>
                <w:webHidden/>
              </w:rPr>
            </w:r>
            <w:r>
              <w:rPr>
                <w:noProof/>
                <w:webHidden/>
              </w:rPr>
              <w:fldChar w:fldCharType="separate"/>
            </w:r>
            <w:r>
              <w:rPr>
                <w:noProof/>
                <w:webHidden/>
              </w:rPr>
              <w:t>96</w:t>
            </w:r>
            <w:r>
              <w:rPr>
                <w:noProof/>
                <w:webHidden/>
              </w:rPr>
              <w:fldChar w:fldCharType="end"/>
            </w:r>
          </w:hyperlink>
        </w:p>
        <w:p w14:paraId="1AEDEF6D" w14:textId="08561493" w:rsidR="002453D2" w:rsidRDefault="002453D2">
          <w:pPr>
            <w:pStyle w:val="TM3"/>
            <w:tabs>
              <w:tab w:val="right" w:leader="dot" w:pos="9062"/>
            </w:tabs>
            <w:rPr>
              <w:rFonts w:eastAsiaTheme="minorEastAsia"/>
              <w:noProof/>
              <w:lang w:eastAsia="fr-FR"/>
            </w:rPr>
          </w:pPr>
          <w:hyperlink w:anchor="_Toc212580053" w:history="1">
            <w:r w:rsidRPr="00643F1F">
              <w:rPr>
                <w:rStyle w:val="Lienhypertexte"/>
                <w:rFonts w:ascii="Times New Roman" w:hAnsi="Times New Roman" w:cs="Times New Roman"/>
                <w:b/>
                <w:bCs/>
                <w:noProof/>
              </w:rPr>
              <w:t>4.2.3. Caractéristiques cliniques</w:t>
            </w:r>
            <w:r>
              <w:rPr>
                <w:noProof/>
                <w:webHidden/>
              </w:rPr>
              <w:tab/>
            </w:r>
            <w:r>
              <w:rPr>
                <w:noProof/>
                <w:webHidden/>
              </w:rPr>
              <w:fldChar w:fldCharType="begin"/>
            </w:r>
            <w:r>
              <w:rPr>
                <w:noProof/>
                <w:webHidden/>
              </w:rPr>
              <w:instrText xml:space="preserve"> PAGEREF _Toc212580053 \h </w:instrText>
            </w:r>
            <w:r>
              <w:rPr>
                <w:noProof/>
                <w:webHidden/>
              </w:rPr>
            </w:r>
            <w:r>
              <w:rPr>
                <w:noProof/>
                <w:webHidden/>
              </w:rPr>
              <w:fldChar w:fldCharType="separate"/>
            </w:r>
            <w:r>
              <w:rPr>
                <w:noProof/>
                <w:webHidden/>
              </w:rPr>
              <w:t>98</w:t>
            </w:r>
            <w:r>
              <w:rPr>
                <w:noProof/>
                <w:webHidden/>
              </w:rPr>
              <w:fldChar w:fldCharType="end"/>
            </w:r>
          </w:hyperlink>
        </w:p>
        <w:p w14:paraId="3506FC12" w14:textId="34EF166F" w:rsidR="002453D2" w:rsidRDefault="002453D2">
          <w:pPr>
            <w:pStyle w:val="TM3"/>
            <w:tabs>
              <w:tab w:val="right" w:leader="dot" w:pos="9062"/>
            </w:tabs>
            <w:rPr>
              <w:rFonts w:eastAsiaTheme="minorEastAsia"/>
              <w:noProof/>
              <w:lang w:eastAsia="fr-FR"/>
            </w:rPr>
          </w:pPr>
          <w:hyperlink w:anchor="_Toc212580054" w:history="1">
            <w:r w:rsidRPr="00643F1F">
              <w:rPr>
                <w:rStyle w:val="Lienhypertexte"/>
                <w:rFonts w:ascii="Times New Roman" w:hAnsi="Times New Roman" w:cs="Times New Roman"/>
                <w:b/>
                <w:bCs/>
                <w:noProof/>
              </w:rPr>
              <w:t>4.2.4. Données thérapeutiques</w:t>
            </w:r>
            <w:r>
              <w:rPr>
                <w:noProof/>
                <w:webHidden/>
              </w:rPr>
              <w:tab/>
            </w:r>
            <w:r>
              <w:rPr>
                <w:noProof/>
                <w:webHidden/>
              </w:rPr>
              <w:fldChar w:fldCharType="begin"/>
            </w:r>
            <w:r>
              <w:rPr>
                <w:noProof/>
                <w:webHidden/>
              </w:rPr>
              <w:instrText xml:space="preserve"> PAGEREF _Toc212580054 \h </w:instrText>
            </w:r>
            <w:r>
              <w:rPr>
                <w:noProof/>
                <w:webHidden/>
              </w:rPr>
            </w:r>
            <w:r>
              <w:rPr>
                <w:noProof/>
                <w:webHidden/>
              </w:rPr>
              <w:fldChar w:fldCharType="separate"/>
            </w:r>
            <w:r>
              <w:rPr>
                <w:noProof/>
                <w:webHidden/>
              </w:rPr>
              <w:t>101</w:t>
            </w:r>
            <w:r>
              <w:rPr>
                <w:noProof/>
                <w:webHidden/>
              </w:rPr>
              <w:fldChar w:fldCharType="end"/>
            </w:r>
          </w:hyperlink>
        </w:p>
        <w:p w14:paraId="6800FF5A" w14:textId="76FF5242" w:rsidR="002453D2" w:rsidRDefault="002453D2">
          <w:pPr>
            <w:pStyle w:val="TM3"/>
            <w:tabs>
              <w:tab w:val="right" w:leader="dot" w:pos="9062"/>
            </w:tabs>
            <w:rPr>
              <w:rFonts w:eastAsiaTheme="minorEastAsia"/>
              <w:noProof/>
              <w:lang w:eastAsia="fr-FR"/>
            </w:rPr>
          </w:pPr>
          <w:hyperlink w:anchor="_Toc212580055" w:history="1">
            <w:r w:rsidRPr="00643F1F">
              <w:rPr>
                <w:rStyle w:val="Lienhypertexte"/>
                <w:rFonts w:ascii="Times New Roman" w:hAnsi="Times New Roman" w:cs="Times New Roman"/>
                <w:b/>
                <w:bCs/>
                <w:noProof/>
              </w:rPr>
              <w:t>4.2.5. Qualité de vie</w:t>
            </w:r>
            <w:r>
              <w:rPr>
                <w:noProof/>
                <w:webHidden/>
              </w:rPr>
              <w:tab/>
            </w:r>
            <w:r>
              <w:rPr>
                <w:noProof/>
                <w:webHidden/>
              </w:rPr>
              <w:fldChar w:fldCharType="begin"/>
            </w:r>
            <w:r>
              <w:rPr>
                <w:noProof/>
                <w:webHidden/>
              </w:rPr>
              <w:instrText xml:space="preserve"> PAGEREF _Toc212580055 \h </w:instrText>
            </w:r>
            <w:r>
              <w:rPr>
                <w:noProof/>
                <w:webHidden/>
              </w:rPr>
            </w:r>
            <w:r>
              <w:rPr>
                <w:noProof/>
                <w:webHidden/>
              </w:rPr>
              <w:fldChar w:fldCharType="separate"/>
            </w:r>
            <w:r>
              <w:rPr>
                <w:noProof/>
                <w:webHidden/>
              </w:rPr>
              <w:t>101</w:t>
            </w:r>
            <w:r>
              <w:rPr>
                <w:noProof/>
                <w:webHidden/>
              </w:rPr>
              <w:fldChar w:fldCharType="end"/>
            </w:r>
          </w:hyperlink>
        </w:p>
        <w:p w14:paraId="0950FE1C" w14:textId="41B522D9" w:rsidR="002453D2" w:rsidRDefault="002453D2">
          <w:pPr>
            <w:pStyle w:val="TM1"/>
            <w:tabs>
              <w:tab w:val="right" w:leader="dot" w:pos="9062"/>
            </w:tabs>
            <w:rPr>
              <w:rFonts w:eastAsiaTheme="minorEastAsia"/>
              <w:noProof/>
              <w:lang w:eastAsia="fr-FR"/>
            </w:rPr>
          </w:pPr>
          <w:hyperlink r:id="rId84" w:anchor="_Toc212580056" w:history="1">
            <w:r w:rsidRPr="00643F1F">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_Toc212580056 \h </w:instrText>
            </w:r>
            <w:r>
              <w:rPr>
                <w:noProof/>
                <w:webHidden/>
              </w:rPr>
            </w:r>
            <w:r>
              <w:rPr>
                <w:noProof/>
                <w:webHidden/>
              </w:rPr>
              <w:fldChar w:fldCharType="separate"/>
            </w:r>
            <w:r>
              <w:rPr>
                <w:noProof/>
                <w:webHidden/>
              </w:rPr>
              <w:t>104</w:t>
            </w:r>
            <w:r>
              <w:rPr>
                <w:noProof/>
                <w:webHidden/>
              </w:rPr>
              <w:fldChar w:fldCharType="end"/>
            </w:r>
          </w:hyperlink>
        </w:p>
        <w:p w14:paraId="0331268E" w14:textId="70F4D644" w:rsidR="002453D2" w:rsidRDefault="002453D2">
          <w:pPr>
            <w:pStyle w:val="TM1"/>
            <w:tabs>
              <w:tab w:val="right" w:leader="dot" w:pos="9062"/>
            </w:tabs>
            <w:rPr>
              <w:rFonts w:eastAsiaTheme="minorEastAsia"/>
              <w:noProof/>
              <w:lang w:eastAsia="fr-FR"/>
            </w:rPr>
          </w:pPr>
          <w:hyperlink r:id="rId85" w:anchor="_Toc212580057" w:history="1">
            <w:r w:rsidRPr="00643F1F">
              <w:rPr>
                <w:rStyle w:val="Lienhypertexte"/>
                <w:rFonts w:ascii="Times New Roman" w:hAnsi="Times New Roman" w:cs="Times New Roman"/>
                <w:noProof/>
              </w:rPr>
              <w:t>SUGGESTIONS</w:t>
            </w:r>
            <w:r>
              <w:rPr>
                <w:noProof/>
                <w:webHidden/>
              </w:rPr>
              <w:tab/>
            </w:r>
            <w:r>
              <w:rPr>
                <w:noProof/>
                <w:webHidden/>
              </w:rPr>
              <w:fldChar w:fldCharType="begin"/>
            </w:r>
            <w:r>
              <w:rPr>
                <w:noProof/>
                <w:webHidden/>
              </w:rPr>
              <w:instrText xml:space="preserve"> PAGEREF _Toc212580057 \h </w:instrText>
            </w:r>
            <w:r>
              <w:rPr>
                <w:noProof/>
                <w:webHidden/>
              </w:rPr>
            </w:r>
            <w:r>
              <w:rPr>
                <w:noProof/>
                <w:webHidden/>
              </w:rPr>
              <w:fldChar w:fldCharType="separate"/>
            </w:r>
            <w:r>
              <w:rPr>
                <w:noProof/>
                <w:webHidden/>
              </w:rPr>
              <w:t>106</w:t>
            </w:r>
            <w:r>
              <w:rPr>
                <w:noProof/>
                <w:webHidden/>
              </w:rPr>
              <w:fldChar w:fldCharType="end"/>
            </w:r>
          </w:hyperlink>
        </w:p>
        <w:p w14:paraId="0FA0D9C6" w14:textId="7A5DA810" w:rsidR="002453D2" w:rsidRDefault="002453D2">
          <w:pPr>
            <w:pStyle w:val="TM1"/>
            <w:tabs>
              <w:tab w:val="right" w:leader="dot" w:pos="9062"/>
            </w:tabs>
            <w:rPr>
              <w:rFonts w:eastAsiaTheme="minorEastAsia"/>
              <w:noProof/>
              <w:lang w:eastAsia="fr-FR"/>
            </w:rPr>
          </w:pPr>
          <w:hyperlink r:id="rId86" w:anchor="_Toc212580058" w:history="1">
            <w:r w:rsidRPr="00643F1F">
              <w:rPr>
                <w:rStyle w:val="Lienhypertexte"/>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_Toc212580058 \h </w:instrText>
            </w:r>
            <w:r>
              <w:rPr>
                <w:noProof/>
                <w:webHidden/>
              </w:rPr>
            </w:r>
            <w:r>
              <w:rPr>
                <w:noProof/>
                <w:webHidden/>
              </w:rPr>
              <w:fldChar w:fldCharType="separate"/>
            </w:r>
            <w:r>
              <w:rPr>
                <w:noProof/>
                <w:webHidden/>
              </w:rPr>
              <w:t>109</w:t>
            </w:r>
            <w:r>
              <w:rPr>
                <w:noProof/>
                <w:webHidden/>
              </w:rPr>
              <w:fldChar w:fldCharType="end"/>
            </w:r>
          </w:hyperlink>
        </w:p>
        <w:p w14:paraId="28CF3FA6" w14:textId="4C26A59B" w:rsidR="002453D2" w:rsidRDefault="002453D2">
          <w:pPr>
            <w:pStyle w:val="TM1"/>
            <w:tabs>
              <w:tab w:val="right" w:leader="dot" w:pos="9062"/>
            </w:tabs>
            <w:rPr>
              <w:rFonts w:eastAsiaTheme="minorEastAsia"/>
              <w:noProof/>
              <w:lang w:eastAsia="fr-FR"/>
            </w:rPr>
          </w:pPr>
          <w:hyperlink r:id="rId87" w:anchor="_Toc212580059" w:history="1">
            <w:r w:rsidRPr="00643F1F">
              <w:rPr>
                <w:rStyle w:val="Lienhypertexte"/>
                <w:rFonts w:ascii="Times New Roman" w:hAnsi="Times New Roman" w:cs="Times New Roman"/>
                <w:noProof/>
              </w:rPr>
              <w:t>ANNEXES</w:t>
            </w:r>
            <w:r>
              <w:rPr>
                <w:noProof/>
                <w:webHidden/>
              </w:rPr>
              <w:tab/>
            </w:r>
            <w:r>
              <w:rPr>
                <w:noProof/>
                <w:webHidden/>
              </w:rPr>
              <w:fldChar w:fldCharType="begin"/>
            </w:r>
            <w:r>
              <w:rPr>
                <w:noProof/>
                <w:webHidden/>
              </w:rPr>
              <w:instrText xml:space="preserve"> PAGEREF _Toc212580059 \h </w:instrText>
            </w:r>
            <w:r>
              <w:rPr>
                <w:noProof/>
                <w:webHidden/>
              </w:rPr>
            </w:r>
            <w:r>
              <w:rPr>
                <w:noProof/>
                <w:webHidden/>
              </w:rPr>
              <w:fldChar w:fldCharType="separate"/>
            </w:r>
            <w:r>
              <w:rPr>
                <w:noProof/>
                <w:webHidden/>
              </w:rPr>
              <w:t>121</w:t>
            </w:r>
            <w:r>
              <w:rPr>
                <w:noProof/>
                <w:webHidden/>
              </w:rPr>
              <w:fldChar w:fldCharType="end"/>
            </w:r>
          </w:hyperlink>
        </w:p>
        <w:p w14:paraId="31C98F0F" w14:textId="40A134CC" w:rsidR="002453D2" w:rsidRDefault="002453D2">
          <w:pPr>
            <w:pStyle w:val="TM2"/>
            <w:tabs>
              <w:tab w:val="left" w:pos="660"/>
              <w:tab w:val="right" w:leader="dot" w:pos="9062"/>
            </w:tabs>
            <w:rPr>
              <w:rFonts w:eastAsiaTheme="minorEastAsia"/>
              <w:noProof/>
              <w:lang w:eastAsia="fr-FR"/>
            </w:rPr>
          </w:pPr>
          <w:hyperlink w:anchor="_Toc212580060" w:history="1">
            <w:r w:rsidRPr="00643F1F">
              <w:rPr>
                <w:rStyle w:val="Lienhypertexte"/>
                <w:rFonts w:ascii="Wingdings" w:hAnsi="Wingdings" w:cs="Times New Roman"/>
                <w:bCs/>
                <w:noProof/>
              </w:rPr>
              <w:t></w:t>
            </w:r>
            <w:r>
              <w:rPr>
                <w:rFonts w:eastAsiaTheme="minorEastAsia"/>
                <w:noProof/>
                <w:lang w:eastAsia="fr-FR"/>
              </w:rPr>
              <w:tab/>
            </w:r>
            <w:r w:rsidRPr="00643F1F">
              <w:rPr>
                <w:rStyle w:val="Lienhypertexte"/>
                <w:rFonts w:ascii="Times New Roman" w:hAnsi="Times New Roman" w:cs="Times New Roman"/>
                <w:b/>
                <w:bCs/>
                <w:noProof/>
              </w:rPr>
              <w:t>Questionnaire</w:t>
            </w:r>
            <w:r>
              <w:rPr>
                <w:noProof/>
                <w:webHidden/>
              </w:rPr>
              <w:tab/>
            </w:r>
            <w:r>
              <w:rPr>
                <w:noProof/>
                <w:webHidden/>
              </w:rPr>
              <w:fldChar w:fldCharType="begin"/>
            </w:r>
            <w:r>
              <w:rPr>
                <w:noProof/>
                <w:webHidden/>
              </w:rPr>
              <w:instrText xml:space="preserve"> PAGEREF _Toc212580060 \h </w:instrText>
            </w:r>
            <w:r>
              <w:rPr>
                <w:noProof/>
                <w:webHidden/>
              </w:rPr>
            </w:r>
            <w:r>
              <w:rPr>
                <w:noProof/>
                <w:webHidden/>
              </w:rPr>
              <w:fldChar w:fldCharType="separate"/>
            </w:r>
            <w:r>
              <w:rPr>
                <w:noProof/>
                <w:webHidden/>
              </w:rPr>
              <w:t>122</w:t>
            </w:r>
            <w:r>
              <w:rPr>
                <w:noProof/>
                <w:webHidden/>
              </w:rPr>
              <w:fldChar w:fldCharType="end"/>
            </w:r>
          </w:hyperlink>
        </w:p>
        <w:p w14:paraId="1C81FE6E" w14:textId="0EC4D46F" w:rsidR="002453D2" w:rsidRDefault="002453D2">
          <w:pPr>
            <w:pStyle w:val="TM2"/>
            <w:tabs>
              <w:tab w:val="left" w:pos="660"/>
              <w:tab w:val="right" w:leader="dot" w:pos="9062"/>
            </w:tabs>
            <w:rPr>
              <w:rFonts w:eastAsiaTheme="minorEastAsia"/>
              <w:noProof/>
              <w:lang w:eastAsia="fr-FR"/>
            </w:rPr>
          </w:pPr>
          <w:hyperlink w:anchor="_Toc212580061" w:history="1">
            <w:r w:rsidRPr="00643F1F">
              <w:rPr>
                <w:rStyle w:val="Lienhypertexte"/>
                <w:rFonts w:ascii="Wingdings" w:hAnsi="Wingdings" w:cs="Times New Roman"/>
                <w:bCs/>
                <w:noProof/>
              </w:rPr>
              <w:t></w:t>
            </w:r>
            <w:r>
              <w:rPr>
                <w:rFonts w:eastAsiaTheme="minorEastAsia"/>
                <w:noProof/>
                <w:lang w:eastAsia="fr-FR"/>
              </w:rPr>
              <w:tab/>
            </w:r>
            <w:r w:rsidRPr="00643F1F">
              <w:rPr>
                <w:rStyle w:val="Lienhypertexte"/>
                <w:rFonts w:ascii="Times New Roman" w:hAnsi="Times New Roman" w:cs="Times New Roman"/>
                <w:b/>
                <w:bCs/>
                <w:noProof/>
              </w:rPr>
              <w:t xml:space="preserve">Evaluation de la </w:t>
            </w:r>
            <w:r w:rsidRPr="00643F1F">
              <w:rPr>
                <w:rStyle w:val="Lienhypertexte"/>
                <w:rFonts w:ascii="Times New Roman" w:hAnsi="Times New Roman" w:cs="Times New Roman"/>
                <w:b/>
                <w:bCs/>
                <w:noProof/>
                <w:shd w:val="clear" w:color="auto" w:fill="FFFFFF"/>
              </w:rPr>
              <w:t>DLQI</w:t>
            </w:r>
            <w:r>
              <w:rPr>
                <w:noProof/>
                <w:webHidden/>
              </w:rPr>
              <w:tab/>
            </w:r>
            <w:r>
              <w:rPr>
                <w:noProof/>
                <w:webHidden/>
              </w:rPr>
              <w:fldChar w:fldCharType="begin"/>
            </w:r>
            <w:r>
              <w:rPr>
                <w:noProof/>
                <w:webHidden/>
              </w:rPr>
              <w:instrText xml:space="preserve"> PAGEREF _Toc212580061 \h </w:instrText>
            </w:r>
            <w:r>
              <w:rPr>
                <w:noProof/>
                <w:webHidden/>
              </w:rPr>
            </w:r>
            <w:r>
              <w:rPr>
                <w:noProof/>
                <w:webHidden/>
              </w:rPr>
              <w:fldChar w:fldCharType="separate"/>
            </w:r>
            <w:r>
              <w:rPr>
                <w:noProof/>
                <w:webHidden/>
              </w:rPr>
              <w:t>126</w:t>
            </w:r>
            <w:r>
              <w:rPr>
                <w:noProof/>
                <w:webHidden/>
              </w:rPr>
              <w:fldChar w:fldCharType="end"/>
            </w:r>
          </w:hyperlink>
        </w:p>
        <w:p w14:paraId="420A7C7B" w14:textId="29BE6C68" w:rsidR="002453D2" w:rsidRDefault="002453D2">
          <w:pPr>
            <w:pStyle w:val="TM2"/>
            <w:tabs>
              <w:tab w:val="left" w:pos="660"/>
              <w:tab w:val="right" w:leader="dot" w:pos="9062"/>
            </w:tabs>
            <w:rPr>
              <w:rFonts w:eastAsiaTheme="minorEastAsia"/>
              <w:noProof/>
              <w:lang w:eastAsia="fr-FR"/>
            </w:rPr>
          </w:pPr>
          <w:hyperlink w:anchor="_Toc212580062" w:history="1">
            <w:r w:rsidRPr="00643F1F">
              <w:rPr>
                <w:rStyle w:val="Lienhypertexte"/>
                <w:rFonts w:ascii="Wingdings" w:hAnsi="Wingdings" w:cs="Times New Roman"/>
                <w:bCs/>
                <w:noProof/>
              </w:rPr>
              <w:t></w:t>
            </w:r>
            <w:r>
              <w:rPr>
                <w:rFonts w:eastAsiaTheme="minorEastAsia"/>
                <w:noProof/>
                <w:lang w:eastAsia="fr-FR"/>
              </w:rPr>
              <w:tab/>
            </w:r>
            <w:r w:rsidRPr="00643F1F">
              <w:rPr>
                <w:rStyle w:val="Lienhypertexte"/>
                <w:rFonts w:ascii="Times New Roman" w:hAnsi="Times New Roman" w:cs="Times New Roman"/>
                <w:b/>
                <w:bCs/>
                <w:noProof/>
              </w:rPr>
              <w:t>Fiche de consentement</w:t>
            </w:r>
            <w:r>
              <w:rPr>
                <w:noProof/>
                <w:webHidden/>
              </w:rPr>
              <w:tab/>
            </w:r>
            <w:r>
              <w:rPr>
                <w:noProof/>
                <w:webHidden/>
              </w:rPr>
              <w:fldChar w:fldCharType="begin"/>
            </w:r>
            <w:r>
              <w:rPr>
                <w:noProof/>
                <w:webHidden/>
              </w:rPr>
              <w:instrText xml:space="preserve"> PAGEREF _Toc212580062 \h </w:instrText>
            </w:r>
            <w:r>
              <w:rPr>
                <w:noProof/>
                <w:webHidden/>
              </w:rPr>
            </w:r>
            <w:r>
              <w:rPr>
                <w:noProof/>
                <w:webHidden/>
              </w:rPr>
              <w:fldChar w:fldCharType="separate"/>
            </w:r>
            <w:r>
              <w:rPr>
                <w:noProof/>
                <w:webHidden/>
              </w:rPr>
              <w:t>127</w:t>
            </w:r>
            <w:r>
              <w:rPr>
                <w:noProof/>
                <w:webHidden/>
              </w:rPr>
              <w:fldChar w:fldCharType="end"/>
            </w:r>
          </w:hyperlink>
        </w:p>
        <w:p w14:paraId="27564F34" w14:textId="03C2517B" w:rsidR="002453D2" w:rsidRDefault="002453D2">
          <w:pPr>
            <w:pStyle w:val="TM2"/>
            <w:tabs>
              <w:tab w:val="left" w:pos="660"/>
              <w:tab w:val="right" w:leader="dot" w:pos="9062"/>
            </w:tabs>
            <w:rPr>
              <w:rFonts w:eastAsiaTheme="minorEastAsia"/>
              <w:noProof/>
              <w:lang w:eastAsia="fr-FR"/>
            </w:rPr>
          </w:pPr>
          <w:hyperlink w:anchor="_Toc212580063" w:history="1">
            <w:r w:rsidRPr="00643F1F">
              <w:rPr>
                <w:rStyle w:val="Lienhypertexte"/>
                <w:rFonts w:ascii="Wingdings" w:hAnsi="Wingdings" w:cs="Times New Roman"/>
                <w:bCs/>
                <w:noProof/>
              </w:rPr>
              <w:t></w:t>
            </w:r>
            <w:r>
              <w:rPr>
                <w:rFonts w:eastAsiaTheme="minorEastAsia"/>
                <w:noProof/>
                <w:lang w:eastAsia="fr-FR"/>
              </w:rPr>
              <w:tab/>
            </w:r>
            <w:r w:rsidRPr="00643F1F">
              <w:rPr>
                <w:rStyle w:val="Lienhypertexte"/>
                <w:rFonts w:ascii="Times New Roman" w:hAnsi="Times New Roman" w:cs="Times New Roman"/>
                <w:b/>
                <w:bCs/>
                <w:noProof/>
              </w:rPr>
              <w:t>Autorisations administratives</w:t>
            </w:r>
            <w:r>
              <w:rPr>
                <w:noProof/>
                <w:webHidden/>
              </w:rPr>
              <w:tab/>
            </w:r>
            <w:r>
              <w:rPr>
                <w:noProof/>
                <w:webHidden/>
              </w:rPr>
              <w:fldChar w:fldCharType="begin"/>
            </w:r>
            <w:r>
              <w:rPr>
                <w:noProof/>
                <w:webHidden/>
              </w:rPr>
              <w:instrText xml:space="preserve"> PAGEREF _Toc212580063 \h </w:instrText>
            </w:r>
            <w:r>
              <w:rPr>
                <w:noProof/>
                <w:webHidden/>
              </w:rPr>
            </w:r>
            <w:r>
              <w:rPr>
                <w:noProof/>
                <w:webHidden/>
              </w:rPr>
              <w:fldChar w:fldCharType="separate"/>
            </w:r>
            <w:r>
              <w:rPr>
                <w:noProof/>
                <w:webHidden/>
              </w:rPr>
              <w:t>128</w:t>
            </w:r>
            <w:r>
              <w:rPr>
                <w:noProof/>
                <w:webHidden/>
              </w:rPr>
              <w:fldChar w:fldCharType="end"/>
            </w:r>
          </w:hyperlink>
        </w:p>
        <w:p w14:paraId="35295389" w14:textId="68B60CD8" w:rsidR="002453D2" w:rsidRDefault="002453D2">
          <w:pPr>
            <w:pStyle w:val="TM1"/>
            <w:tabs>
              <w:tab w:val="right" w:leader="dot" w:pos="9062"/>
            </w:tabs>
            <w:rPr>
              <w:rFonts w:eastAsiaTheme="minorEastAsia"/>
              <w:noProof/>
              <w:lang w:eastAsia="fr-FR"/>
            </w:rPr>
          </w:pPr>
          <w:hyperlink w:anchor="_Toc212580064" w:history="1">
            <w:r w:rsidRPr="00643F1F">
              <w:rPr>
                <w:rStyle w:val="Lienhypertexte"/>
                <w:rFonts w:ascii="Times New Roman" w:hAnsi="Times New Roman" w:cs="Times New Roman"/>
                <w:noProof/>
              </w:rPr>
              <w:t>Table des matières</w:t>
            </w:r>
            <w:r>
              <w:rPr>
                <w:noProof/>
                <w:webHidden/>
              </w:rPr>
              <w:tab/>
            </w:r>
            <w:r>
              <w:rPr>
                <w:noProof/>
                <w:webHidden/>
              </w:rPr>
              <w:fldChar w:fldCharType="begin"/>
            </w:r>
            <w:r>
              <w:rPr>
                <w:noProof/>
                <w:webHidden/>
              </w:rPr>
              <w:instrText xml:space="preserve"> PAGEREF _Toc212580064 \h </w:instrText>
            </w:r>
            <w:r>
              <w:rPr>
                <w:noProof/>
                <w:webHidden/>
              </w:rPr>
            </w:r>
            <w:r>
              <w:rPr>
                <w:noProof/>
                <w:webHidden/>
              </w:rPr>
              <w:fldChar w:fldCharType="separate"/>
            </w:r>
            <w:r>
              <w:rPr>
                <w:noProof/>
                <w:webHidden/>
              </w:rPr>
              <w:t>130</w:t>
            </w:r>
            <w:r>
              <w:rPr>
                <w:noProof/>
                <w:webHidden/>
              </w:rPr>
              <w:fldChar w:fldCharType="end"/>
            </w:r>
          </w:hyperlink>
        </w:p>
        <w:p w14:paraId="3027D83F" w14:textId="0D7679DA" w:rsidR="00887A2D" w:rsidRPr="001B170D" w:rsidRDefault="00887A2D" w:rsidP="001B170D">
          <w:pPr>
            <w:spacing w:line="360" w:lineRule="auto"/>
            <w:jc w:val="both"/>
            <w:rPr>
              <w:rFonts w:ascii="Times New Roman" w:hAnsi="Times New Roman" w:cs="Times New Roman"/>
              <w:sz w:val="28"/>
              <w:szCs w:val="28"/>
            </w:rPr>
          </w:pPr>
          <w:r w:rsidRPr="001B170D">
            <w:rPr>
              <w:rFonts w:ascii="Times New Roman" w:hAnsi="Times New Roman" w:cs="Times New Roman"/>
              <w:b/>
              <w:bCs/>
              <w:sz w:val="28"/>
              <w:szCs w:val="28"/>
            </w:rPr>
            <w:fldChar w:fldCharType="end"/>
          </w:r>
        </w:p>
      </w:sdtContent>
    </w:sdt>
    <w:p w14:paraId="075FD8F1" w14:textId="77777777" w:rsidR="00887A2D" w:rsidRDefault="00887A2D" w:rsidP="001B170D">
      <w:pPr>
        <w:spacing w:line="360" w:lineRule="auto"/>
        <w:jc w:val="both"/>
        <w:rPr>
          <w:rFonts w:ascii="Times New Roman" w:hAnsi="Times New Roman" w:cs="Times New Roman"/>
          <w:sz w:val="28"/>
          <w:szCs w:val="28"/>
        </w:rPr>
      </w:pPr>
    </w:p>
    <w:p w14:paraId="2A7CF3D2" w14:textId="77777777" w:rsidR="003D63A1" w:rsidRDefault="003D63A1" w:rsidP="001B170D">
      <w:pPr>
        <w:spacing w:line="360" w:lineRule="auto"/>
        <w:jc w:val="both"/>
        <w:rPr>
          <w:rFonts w:ascii="Times New Roman" w:hAnsi="Times New Roman" w:cs="Times New Roman"/>
          <w:sz w:val="28"/>
          <w:szCs w:val="28"/>
        </w:rPr>
      </w:pPr>
    </w:p>
    <w:p w14:paraId="598587A7" w14:textId="77777777" w:rsidR="002453D2" w:rsidRDefault="007D209D" w:rsidP="007D209D">
      <w:pPr>
        <w:rPr>
          <w:rFonts w:eastAsiaTheme="majorEastAsia"/>
          <w:sz w:val="23"/>
          <w:szCs w:val="23"/>
        </w:rPr>
      </w:pPr>
      <w:r>
        <w:rPr>
          <w:rFonts w:eastAsiaTheme="majorEastAsia"/>
          <w:sz w:val="23"/>
          <w:szCs w:val="23"/>
        </w:rPr>
        <w:br w:type="page"/>
      </w:r>
    </w:p>
    <w:p w14:paraId="3895EE8B" w14:textId="007F9991" w:rsidR="002453D2" w:rsidRPr="002453D2" w:rsidRDefault="002453D2" w:rsidP="002453D2">
      <w:pPr>
        <w:jc w:val="center"/>
        <w:rPr>
          <w:rFonts w:ascii="Times New Roman" w:eastAsiaTheme="majorEastAsia" w:hAnsi="Times New Roman" w:cs="Times New Roman"/>
          <w:b/>
          <w:bCs/>
          <w:sz w:val="23"/>
          <w:szCs w:val="23"/>
        </w:rPr>
      </w:pPr>
      <w:r w:rsidRPr="002453D2">
        <w:rPr>
          <w:rFonts w:ascii="Times New Roman" w:eastAsiaTheme="majorEastAsia" w:hAnsi="Times New Roman" w:cs="Times New Roman"/>
          <w:b/>
          <w:bCs/>
          <w:sz w:val="23"/>
          <w:szCs w:val="23"/>
        </w:rPr>
        <w:lastRenderedPageBreak/>
        <w:t>Résumé</w:t>
      </w:r>
    </w:p>
    <w:p w14:paraId="7BA14EBC" w14:textId="36B4A59B" w:rsidR="00F354FC" w:rsidRPr="002453D2" w:rsidRDefault="00614268" w:rsidP="002453D2">
      <w:pPr>
        <w:spacing w:line="240" w:lineRule="auto"/>
        <w:jc w:val="both"/>
        <w:rPr>
          <w:rFonts w:ascii="Times New Roman" w:eastAsiaTheme="majorEastAsia" w:hAnsi="Times New Roman" w:cs="Times New Roman"/>
          <w:sz w:val="23"/>
          <w:szCs w:val="23"/>
        </w:rPr>
      </w:pPr>
      <w:r w:rsidRPr="002453D2">
        <w:rPr>
          <w:rStyle w:val="lev"/>
          <w:rFonts w:ascii="Times New Roman" w:hAnsi="Times New Roman" w:cs="Times New Roman"/>
          <w:sz w:val="23"/>
          <w:szCs w:val="23"/>
        </w:rPr>
        <w:t>Introduction</w:t>
      </w:r>
      <w:r w:rsidR="00F354FC" w:rsidRPr="002453D2">
        <w:rPr>
          <w:rStyle w:val="lev"/>
          <w:rFonts w:ascii="Times New Roman" w:hAnsi="Times New Roman" w:cs="Times New Roman"/>
          <w:sz w:val="23"/>
          <w:szCs w:val="23"/>
        </w:rPr>
        <w:t xml:space="preserve"> :</w:t>
      </w:r>
      <w:r w:rsidR="00F354FC" w:rsidRPr="002453D2">
        <w:rPr>
          <w:rFonts w:ascii="Times New Roman" w:hAnsi="Times New Roman" w:cs="Times New Roman"/>
          <w:sz w:val="23"/>
          <w:szCs w:val="23"/>
        </w:rPr>
        <w:t xml:space="preserve"> La</w:t>
      </w:r>
      <w:r w:rsidRPr="002453D2">
        <w:rPr>
          <w:rFonts w:ascii="Times New Roman" w:hAnsi="Times New Roman" w:cs="Times New Roman"/>
          <w:sz w:val="23"/>
          <w:szCs w:val="23"/>
        </w:rPr>
        <w:t xml:space="preserve"> maladie de Verneuil (hidrosadénite suppurée) est une affection inflammatoire chronique du follicule pileux. Dans les pays à ressources limitées, sa prise en charge demeure hétérogène et sous-documentée. La présente étude visait à décrire les caractéristiques sociodémographiques et cliniques des patients</w:t>
      </w:r>
      <w:r w:rsidR="009A76EF" w:rsidRPr="002453D2">
        <w:rPr>
          <w:rFonts w:ascii="Times New Roman" w:hAnsi="Times New Roman" w:cs="Times New Roman"/>
          <w:sz w:val="23"/>
          <w:szCs w:val="23"/>
        </w:rPr>
        <w:t xml:space="preserve"> et </w:t>
      </w:r>
      <w:r w:rsidRPr="002453D2">
        <w:rPr>
          <w:rFonts w:ascii="Times New Roman" w:hAnsi="Times New Roman" w:cs="Times New Roman"/>
          <w:sz w:val="23"/>
          <w:szCs w:val="23"/>
        </w:rPr>
        <w:t>à évaluer l</w:t>
      </w:r>
      <w:ins w:id="845" w:author="NANSSEU NJINGANG, Jobert Richie" w:date="2025-10-30T20:14:00Z" w16du:dateUtc="2025-10-30T18:14:00Z">
        <w:r w:rsidR="00E90D51">
          <w:rPr>
            <w:rFonts w:ascii="Times New Roman" w:hAnsi="Times New Roman" w:cs="Times New Roman"/>
            <w:sz w:val="23"/>
            <w:szCs w:val="23"/>
          </w:rPr>
          <w:t>eur</w:t>
        </w:r>
      </w:ins>
      <w:del w:id="846" w:author="NANSSEU NJINGANG, Jobert Richie" w:date="2025-10-30T20:14:00Z" w16du:dateUtc="2025-10-30T18:14:00Z">
        <w:r w:rsidRPr="002453D2" w:rsidDel="00E90D51">
          <w:rPr>
            <w:rFonts w:ascii="Times New Roman" w:hAnsi="Times New Roman" w:cs="Times New Roman"/>
            <w:sz w:val="23"/>
            <w:szCs w:val="23"/>
          </w:rPr>
          <w:delText>a</w:delText>
        </w:r>
      </w:del>
      <w:r w:rsidRPr="002453D2">
        <w:rPr>
          <w:rFonts w:ascii="Times New Roman" w:hAnsi="Times New Roman" w:cs="Times New Roman"/>
          <w:sz w:val="23"/>
          <w:szCs w:val="23"/>
        </w:rPr>
        <w:t xml:space="preserve"> qualité de vie</w:t>
      </w:r>
      <w:ins w:id="847" w:author="NANSSEU NJINGANG, Jobert Richie" w:date="2025-10-30T20:14:00Z" w16du:dateUtc="2025-10-30T18:14:00Z">
        <w:r w:rsidR="00E90D51">
          <w:rPr>
            <w:rFonts w:ascii="Times New Roman" w:hAnsi="Times New Roman" w:cs="Times New Roman"/>
            <w:sz w:val="23"/>
            <w:szCs w:val="23"/>
          </w:rPr>
          <w:t>.</w:t>
        </w:r>
      </w:ins>
      <w:del w:id="848" w:author="NANSSEU NJINGANG, Jobert Richie" w:date="2025-10-30T20:14:00Z" w16du:dateUtc="2025-10-30T18:14:00Z">
        <w:r w:rsidR="00464320" w:rsidRPr="002453D2" w:rsidDel="00E90D51">
          <w:rPr>
            <w:rFonts w:ascii="Times New Roman" w:hAnsi="Times New Roman" w:cs="Times New Roman"/>
            <w:sz w:val="23"/>
            <w:szCs w:val="23"/>
          </w:rPr>
          <w:delText xml:space="preserve"> des patients.</w:delText>
        </w:r>
      </w:del>
    </w:p>
    <w:p w14:paraId="74EC35C5" w14:textId="2F19846D" w:rsidR="00614268" w:rsidRPr="002453D2" w:rsidRDefault="00614268" w:rsidP="002453D2">
      <w:pPr>
        <w:pStyle w:val="NormalWeb"/>
        <w:jc w:val="both"/>
        <w:rPr>
          <w:sz w:val="23"/>
          <w:szCs w:val="23"/>
        </w:rPr>
      </w:pPr>
      <w:r w:rsidRPr="002453D2">
        <w:rPr>
          <w:rStyle w:val="lev"/>
          <w:sz w:val="23"/>
          <w:szCs w:val="23"/>
        </w:rPr>
        <w:t>Méthodologie</w:t>
      </w:r>
      <w:r w:rsidR="00F354FC" w:rsidRPr="002453D2">
        <w:rPr>
          <w:rStyle w:val="lev"/>
          <w:sz w:val="23"/>
          <w:szCs w:val="23"/>
        </w:rPr>
        <w:t xml:space="preserve"> :</w:t>
      </w:r>
      <w:r w:rsidR="00F354FC" w:rsidRPr="002453D2">
        <w:rPr>
          <w:sz w:val="23"/>
          <w:szCs w:val="23"/>
        </w:rPr>
        <w:t xml:space="preserve"> Il</w:t>
      </w:r>
      <w:r w:rsidRPr="002453D2">
        <w:rPr>
          <w:sz w:val="23"/>
          <w:szCs w:val="23"/>
        </w:rPr>
        <w:t xml:space="preserve"> </w:t>
      </w:r>
      <w:del w:id="849" w:author="NANSSEU NJINGANG, Jobert Richie" w:date="2025-10-30T20:14:00Z" w16du:dateUtc="2025-10-30T18:14:00Z">
        <w:r w:rsidRPr="002453D2" w:rsidDel="00E90D51">
          <w:rPr>
            <w:sz w:val="23"/>
            <w:szCs w:val="23"/>
          </w:rPr>
          <w:delText xml:space="preserve">s’agissait </w:delText>
        </w:r>
      </w:del>
      <w:ins w:id="850" w:author="NANSSEU NJINGANG, Jobert Richie" w:date="2025-10-30T20:14:00Z" w16du:dateUtc="2025-10-30T18:14:00Z">
        <w:r w:rsidR="00E90D51" w:rsidRPr="002453D2">
          <w:rPr>
            <w:sz w:val="23"/>
            <w:szCs w:val="23"/>
          </w:rPr>
          <w:t>s</w:t>
        </w:r>
        <w:r w:rsidR="00E90D51">
          <w:rPr>
            <w:sz w:val="23"/>
            <w:szCs w:val="23"/>
          </w:rPr>
          <w:t>’est agi</w:t>
        </w:r>
        <w:r w:rsidR="00E90D51" w:rsidRPr="002453D2">
          <w:rPr>
            <w:sz w:val="23"/>
            <w:szCs w:val="23"/>
          </w:rPr>
          <w:t xml:space="preserve"> </w:t>
        </w:r>
      </w:ins>
      <w:r w:rsidRPr="002453D2">
        <w:rPr>
          <w:sz w:val="23"/>
          <w:szCs w:val="23"/>
        </w:rPr>
        <w:t>d’une étude multicentrique</w:t>
      </w:r>
      <w:r w:rsidR="00464320" w:rsidRPr="002453D2">
        <w:rPr>
          <w:sz w:val="23"/>
          <w:szCs w:val="23"/>
        </w:rPr>
        <w:t xml:space="preserve"> </w:t>
      </w:r>
      <w:r w:rsidR="00341D28" w:rsidRPr="002453D2">
        <w:rPr>
          <w:sz w:val="23"/>
          <w:szCs w:val="23"/>
        </w:rPr>
        <w:t>rétrospective</w:t>
      </w:r>
      <w:r w:rsidR="00464320" w:rsidRPr="002453D2">
        <w:rPr>
          <w:sz w:val="23"/>
          <w:szCs w:val="23"/>
        </w:rPr>
        <w:t xml:space="preserve"> et prospective</w:t>
      </w:r>
      <w:r w:rsidRPr="002453D2">
        <w:rPr>
          <w:sz w:val="23"/>
          <w:szCs w:val="23"/>
        </w:rPr>
        <w:t>, descriptive conduite dans plusieurs services de dermatologie. Les données ont été collectées à l’aide d’une fiche standardisée. La sévérité clinique a été appréciée selon la classification de Hurley, et la qualité de vie évaluée à l’aide du Dermatology Life Quality Index</w:t>
      </w:r>
      <w:ins w:id="851" w:author="NANSSEU NJINGANG, Jobert Richie" w:date="2025-10-30T20:15:00Z" w16du:dateUtc="2025-10-30T18:15:00Z">
        <w:r w:rsidR="00E90D51">
          <w:rPr>
            <w:sz w:val="23"/>
            <w:szCs w:val="23"/>
          </w:rPr>
          <w:t xml:space="preserve"> (DLQI)</w:t>
        </w:r>
      </w:ins>
      <w:r w:rsidRPr="002453D2">
        <w:rPr>
          <w:sz w:val="23"/>
          <w:szCs w:val="23"/>
        </w:rPr>
        <w:t>.</w:t>
      </w:r>
      <w:r w:rsidR="00A85F64" w:rsidRPr="002453D2">
        <w:rPr>
          <w:sz w:val="23"/>
          <w:szCs w:val="23"/>
        </w:rPr>
        <w:t xml:space="preserve"> Le seuil de significativité </w:t>
      </w:r>
      <w:del w:id="852" w:author="NANSSEU NJINGANG, Jobert Richie" w:date="2025-10-30T20:15:00Z" w16du:dateUtc="2025-10-30T18:15:00Z">
        <w:r w:rsidR="00A85F64" w:rsidRPr="002453D2" w:rsidDel="00E90D51">
          <w:rPr>
            <w:sz w:val="23"/>
            <w:szCs w:val="23"/>
          </w:rPr>
          <w:delText xml:space="preserve">est </w:delText>
        </w:r>
      </w:del>
      <w:ins w:id="853" w:author="NANSSEU NJINGANG, Jobert Richie" w:date="2025-10-30T20:15:00Z" w16du:dateUtc="2025-10-30T18:15:00Z">
        <w:r w:rsidR="00E90D51">
          <w:rPr>
            <w:sz w:val="23"/>
            <w:szCs w:val="23"/>
          </w:rPr>
          <w:t>a été</w:t>
        </w:r>
        <w:r w:rsidR="00E90D51" w:rsidRPr="002453D2">
          <w:rPr>
            <w:sz w:val="23"/>
            <w:szCs w:val="23"/>
          </w:rPr>
          <w:t xml:space="preserve"> </w:t>
        </w:r>
      </w:ins>
      <w:r w:rsidR="00A85F64" w:rsidRPr="002453D2">
        <w:rPr>
          <w:sz w:val="23"/>
          <w:szCs w:val="23"/>
        </w:rPr>
        <w:t>fixé à 5%.</w:t>
      </w:r>
    </w:p>
    <w:p w14:paraId="24D7B7DC" w14:textId="3F397135" w:rsidR="00614268" w:rsidRPr="002453D2" w:rsidRDefault="00614268" w:rsidP="002453D2">
      <w:pPr>
        <w:pStyle w:val="NormalWeb"/>
        <w:jc w:val="both"/>
        <w:rPr>
          <w:sz w:val="23"/>
          <w:szCs w:val="23"/>
        </w:rPr>
      </w:pPr>
      <w:r w:rsidRPr="002453D2">
        <w:rPr>
          <w:rStyle w:val="lev"/>
          <w:sz w:val="23"/>
          <w:szCs w:val="23"/>
        </w:rPr>
        <w:t>Résultats</w:t>
      </w:r>
      <w:r w:rsidR="00F354FC" w:rsidRPr="002453D2">
        <w:rPr>
          <w:rStyle w:val="lev"/>
          <w:sz w:val="23"/>
          <w:szCs w:val="23"/>
        </w:rPr>
        <w:t xml:space="preserve"> :</w:t>
      </w:r>
      <w:r w:rsidR="00F354FC" w:rsidRPr="002453D2">
        <w:rPr>
          <w:sz w:val="23"/>
          <w:szCs w:val="23"/>
        </w:rPr>
        <w:t xml:space="preserve"> La</w:t>
      </w:r>
      <w:r w:rsidRPr="002453D2">
        <w:rPr>
          <w:sz w:val="23"/>
          <w:szCs w:val="23"/>
        </w:rPr>
        <w:t xml:space="preserve"> série comportait </w:t>
      </w:r>
      <w:r w:rsidR="00464320" w:rsidRPr="002453D2">
        <w:rPr>
          <w:sz w:val="23"/>
          <w:szCs w:val="23"/>
        </w:rPr>
        <w:t xml:space="preserve">49 </w:t>
      </w:r>
      <w:r w:rsidR="00B07ED9" w:rsidRPr="002453D2">
        <w:rPr>
          <w:sz w:val="23"/>
          <w:szCs w:val="23"/>
        </w:rPr>
        <w:t>patients, majoritairement</w:t>
      </w:r>
      <w:r w:rsidRPr="002453D2">
        <w:rPr>
          <w:sz w:val="23"/>
          <w:szCs w:val="23"/>
        </w:rPr>
        <w:t xml:space="preserve"> de jeunes </w:t>
      </w:r>
      <w:r w:rsidR="009A76EF" w:rsidRPr="002453D2">
        <w:rPr>
          <w:sz w:val="23"/>
          <w:szCs w:val="23"/>
        </w:rPr>
        <w:t>femmes (</w:t>
      </w:r>
      <w:r w:rsidR="00F51F58" w:rsidRPr="002453D2">
        <w:rPr>
          <w:sz w:val="23"/>
          <w:szCs w:val="23"/>
        </w:rPr>
        <w:t>59%)</w:t>
      </w:r>
      <w:r w:rsidRPr="002453D2">
        <w:rPr>
          <w:sz w:val="23"/>
          <w:szCs w:val="23"/>
        </w:rPr>
        <w:t>. Les principaux facteurs d’exposition retrouvés étaient le surpoids, le tabagisme et les antécédents familiaux</w:t>
      </w:r>
      <w:r w:rsidR="00464320" w:rsidRPr="002453D2">
        <w:rPr>
          <w:sz w:val="23"/>
          <w:szCs w:val="23"/>
        </w:rPr>
        <w:t xml:space="preserve"> de maladie de Verneuil respectivement à 14,3%, 8,2%</w:t>
      </w:r>
      <w:r w:rsidR="00464320" w:rsidRPr="002453D2">
        <w:rPr>
          <w:rFonts w:eastAsiaTheme="minorHAnsi"/>
          <w:kern w:val="2"/>
          <w:sz w:val="23"/>
          <w:szCs w:val="23"/>
          <w:lang w:eastAsia="en-US"/>
          <w14:ligatures w14:val="standardContextual"/>
        </w:rPr>
        <w:t xml:space="preserve"> </w:t>
      </w:r>
      <w:r w:rsidR="00464320" w:rsidRPr="002453D2">
        <w:rPr>
          <w:sz w:val="23"/>
          <w:szCs w:val="23"/>
        </w:rPr>
        <w:t>et 10,2%</w:t>
      </w:r>
      <w:r w:rsidR="00B07ED9" w:rsidRPr="002453D2">
        <w:rPr>
          <w:sz w:val="23"/>
          <w:szCs w:val="23"/>
        </w:rPr>
        <w:t>.</w:t>
      </w:r>
      <w:r w:rsidR="00464320" w:rsidRPr="002453D2">
        <w:rPr>
          <w:sz w:val="23"/>
          <w:szCs w:val="23"/>
        </w:rPr>
        <w:t xml:space="preserve"> </w:t>
      </w:r>
      <w:r w:rsidR="00B07ED9" w:rsidRPr="002453D2">
        <w:rPr>
          <w:sz w:val="23"/>
          <w:szCs w:val="23"/>
        </w:rPr>
        <w:t>La durée d’évolution médiane était de 24 mois</w:t>
      </w:r>
      <w:ins w:id="854" w:author="NANSSEU NJINGANG, Jobert Richie" w:date="2025-10-30T20:15:00Z" w16du:dateUtc="2025-10-30T18:15:00Z">
        <w:r w:rsidR="00E90D51">
          <w:rPr>
            <w:sz w:val="23"/>
            <w:szCs w:val="23"/>
          </w:rPr>
          <w:t>.</w:t>
        </w:r>
      </w:ins>
      <w:del w:id="855" w:author="NANSSEU NJINGANG, Jobert Richie" w:date="2025-10-30T20:15:00Z" w16du:dateUtc="2025-10-30T18:15:00Z">
        <w:r w:rsidR="00B07ED9" w:rsidRPr="002453D2" w:rsidDel="00E90D51">
          <w:rPr>
            <w:sz w:val="23"/>
            <w:szCs w:val="23"/>
          </w:rPr>
          <w:delText> ;</w:delText>
        </w:r>
      </w:del>
      <w:r w:rsidR="00B07ED9" w:rsidRPr="002453D2">
        <w:rPr>
          <w:sz w:val="23"/>
          <w:szCs w:val="23"/>
        </w:rPr>
        <w:t xml:space="preserve"> </w:t>
      </w:r>
      <w:del w:id="856" w:author="NANSSEU NJINGANG, Jobert Richie" w:date="2025-10-30T20:15:00Z" w16du:dateUtc="2025-10-30T18:15:00Z">
        <w:r w:rsidR="00464320" w:rsidRPr="002453D2" w:rsidDel="00E90D51">
          <w:rPr>
            <w:sz w:val="23"/>
            <w:szCs w:val="23"/>
          </w:rPr>
          <w:delText>l</w:delText>
        </w:r>
      </w:del>
      <w:ins w:id="857" w:author="NANSSEU NJINGANG, Jobert Richie" w:date="2025-10-30T20:15:00Z" w16du:dateUtc="2025-10-30T18:15:00Z">
        <w:r w:rsidR="00E90D51">
          <w:rPr>
            <w:sz w:val="23"/>
            <w:szCs w:val="23"/>
          </w:rPr>
          <w:t>L</w:t>
        </w:r>
      </w:ins>
      <w:r w:rsidR="00464320" w:rsidRPr="002453D2">
        <w:rPr>
          <w:sz w:val="23"/>
          <w:szCs w:val="23"/>
        </w:rPr>
        <w:t>es aisselles constitu</w:t>
      </w:r>
      <w:r w:rsidR="00BF2A4F" w:rsidRPr="002453D2">
        <w:rPr>
          <w:sz w:val="23"/>
          <w:szCs w:val="23"/>
        </w:rPr>
        <w:t>a</w:t>
      </w:r>
      <w:ins w:id="858" w:author="NANSSEU NJINGANG, Jobert Richie" w:date="2025-10-30T20:15:00Z" w16du:dateUtc="2025-10-30T18:15:00Z">
        <w:r w:rsidR="00E90D51">
          <w:rPr>
            <w:sz w:val="23"/>
            <w:szCs w:val="23"/>
          </w:rPr>
          <w:t>ient</w:t>
        </w:r>
      </w:ins>
      <w:del w:id="859" w:author="NANSSEU NJINGANG, Jobert Richie" w:date="2025-10-30T20:15:00Z" w16du:dateUtc="2025-10-30T18:15:00Z">
        <w:r w:rsidR="00464320" w:rsidRPr="002453D2" w:rsidDel="00E90D51">
          <w:rPr>
            <w:sz w:val="23"/>
            <w:szCs w:val="23"/>
          </w:rPr>
          <w:delText>nt</w:delText>
        </w:r>
      </w:del>
      <w:r w:rsidR="00464320" w:rsidRPr="002453D2">
        <w:rPr>
          <w:sz w:val="23"/>
          <w:szCs w:val="23"/>
        </w:rPr>
        <w:t xml:space="preserve"> la localisation </w:t>
      </w:r>
      <w:r w:rsidR="00BF2A4F" w:rsidRPr="002453D2">
        <w:rPr>
          <w:sz w:val="23"/>
          <w:szCs w:val="23"/>
        </w:rPr>
        <w:t>principale chez 69%</w:t>
      </w:r>
      <w:r w:rsidR="00464320" w:rsidRPr="002453D2">
        <w:rPr>
          <w:sz w:val="23"/>
          <w:szCs w:val="23"/>
        </w:rPr>
        <w:t xml:space="preserve"> </w:t>
      </w:r>
      <w:r w:rsidR="00BF2A4F" w:rsidRPr="002453D2">
        <w:rPr>
          <w:sz w:val="23"/>
          <w:szCs w:val="23"/>
        </w:rPr>
        <w:t xml:space="preserve">des patients. </w:t>
      </w:r>
      <w:r w:rsidR="00464320" w:rsidRPr="002453D2">
        <w:rPr>
          <w:sz w:val="23"/>
          <w:szCs w:val="23"/>
        </w:rPr>
        <w:t>Les stades léger</w:t>
      </w:r>
      <w:del w:id="860" w:author="NANSSEU NJINGANG, Jobert Richie" w:date="2025-10-30T20:15:00Z" w16du:dateUtc="2025-10-30T18:15:00Z">
        <w:r w:rsidR="00464320" w:rsidRPr="002453D2" w:rsidDel="00E90D51">
          <w:rPr>
            <w:sz w:val="23"/>
            <w:szCs w:val="23"/>
          </w:rPr>
          <w:delText>s</w:delText>
        </w:r>
      </w:del>
      <w:r w:rsidR="00464320" w:rsidRPr="002453D2">
        <w:rPr>
          <w:sz w:val="23"/>
          <w:szCs w:val="23"/>
        </w:rPr>
        <w:t xml:space="preserve"> à modéré</w:t>
      </w:r>
      <w:del w:id="861" w:author="NANSSEU NJINGANG, Jobert Richie" w:date="2025-10-30T20:15:00Z" w16du:dateUtc="2025-10-30T18:15:00Z">
        <w:r w:rsidR="00464320" w:rsidRPr="002453D2" w:rsidDel="00E90D51">
          <w:rPr>
            <w:sz w:val="23"/>
            <w:szCs w:val="23"/>
          </w:rPr>
          <w:delText>s</w:delText>
        </w:r>
      </w:del>
      <w:r w:rsidR="00464320" w:rsidRPr="002453D2">
        <w:rPr>
          <w:sz w:val="23"/>
          <w:szCs w:val="23"/>
        </w:rPr>
        <w:t xml:space="preserve"> (Hurley I et II) étaient majoritaires</w:t>
      </w:r>
      <w:ins w:id="862" w:author="NANSSEU NJINGANG, Jobert Richie" w:date="2025-10-30T20:16:00Z" w16du:dateUtc="2025-10-30T18:16:00Z">
        <w:r w:rsidR="00E90D51">
          <w:rPr>
            <w:sz w:val="23"/>
            <w:szCs w:val="23"/>
          </w:rPr>
          <w:t xml:space="preserve"> ( ?%)</w:t>
        </w:r>
      </w:ins>
      <w:r w:rsidR="009A76EF" w:rsidRPr="002453D2">
        <w:rPr>
          <w:sz w:val="23"/>
          <w:szCs w:val="23"/>
        </w:rPr>
        <w:t>.</w:t>
      </w:r>
      <w:r w:rsidR="00464320" w:rsidRPr="002453D2">
        <w:rPr>
          <w:sz w:val="23"/>
          <w:szCs w:val="23"/>
        </w:rPr>
        <w:t xml:space="preserve"> </w:t>
      </w:r>
      <w:r w:rsidRPr="002453D2">
        <w:rPr>
          <w:sz w:val="23"/>
          <w:szCs w:val="23"/>
        </w:rPr>
        <w:t xml:space="preserve"> </w:t>
      </w:r>
      <w:r w:rsidR="00561928" w:rsidRPr="002453D2">
        <w:rPr>
          <w:sz w:val="23"/>
          <w:szCs w:val="23"/>
        </w:rPr>
        <w:t xml:space="preserve">Les principales dermatoses associées </w:t>
      </w:r>
      <w:commentRangeStart w:id="863"/>
      <w:r w:rsidR="00561928" w:rsidRPr="002453D2">
        <w:rPr>
          <w:sz w:val="23"/>
          <w:szCs w:val="23"/>
        </w:rPr>
        <w:t xml:space="preserve">à l’HS </w:t>
      </w:r>
      <w:commentRangeEnd w:id="863"/>
      <w:r w:rsidR="00E90D51">
        <w:rPr>
          <w:rStyle w:val="Marquedecommentaire"/>
          <w:rFonts w:asciiTheme="minorHAnsi" w:eastAsiaTheme="minorHAnsi" w:hAnsiTheme="minorHAnsi" w:cstheme="minorBidi"/>
          <w:kern w:val="2"/>
          <w:lang w:eastAsia="en-US"/>
          <w14:ligatures w14:val="standardContextual"/>
        </w:rPr>
        <w:commentReference w:id="863"/>
      </w:r>
      <w:r w:rsidR="00561928" w:rsidRPr="002453D2">
        <w:rPr>
          <w:sz w:val="23"/>
          <w:szCs w:val="23"/>
        </w:rPr>
        <w:t xml:space="preserve">au moment du diagnostic étaient l’acné (28,6 %) et la cellulite disséquante du cuir chevelu (8,2%). Le traitement médical était </w:t>
      </w:r>
      <w:r w:rsidR="009A76EF" w:rsidRPr="002453D2">
        <w:rPr>
          <w:sz w:val="23"/>
          <w:szCs w:val="23"/>
        </w:rPr>
        <w:t xml:space="preserve">prescripteur dépendant et </w:t>
      </w:r>
      <w:r w:rsidR="00561928" w:rsidRPr="002453D2">
        <w:rPr>
          <w:sz w:val="23"/>
          <w:szCs w:val="23"/>
        </w:rPr>
        <w:t xml:space="preserve">principalement médical. </w:t>
      </w:r>
      <w:r w:rsidRPr="002453D2">
        <w:rPr>
          <w:sz w:val="23"/>
          <w:szCs w:val="23"/>
        </w:rPr>
        <w:t xml:space="preserve">L’altération de la qualité de vie était proportionnelle à la sévérité des lésions, </w:t>
      </w:r>
      <w:commentRangeStart w:id="864"/>
      <w:r w:rsidR="00561928" w:rsidRPr="002453D2">
        <w:rPr>
          <w:sz w:val="23"/>
          <w:szCs w:val="23"/>
        </w:rPr>
        <w:t>avec une différence statistiquement significative entre les trois stades : médiane 2 (EIQ 1-2) vs 3 (EIQ 2-4,5) vs 13 (EIQ 13-13) respectivement pour les stades 1, 2 et 3 ; p = 0,</w:t>
      </w:r>
      <w:r w:rsidR="00215823" w:rsidRPr="002453D2">
        <w:rPr>
          <w:sz w:val="23"/>
          <w:szCs w:val="23"/>
        </w:rPr>
        <w:t>02.</w:t>
      </w:r>
      <w:commentRangeEnd w:id="864"/>
      <w:r w:rsidR="00E90D51">
        <w:rPr>
          <w:rStyle w:val="Marquedecommentaire"/>
          <w:rFonts w:asciiTheme="minorHAnsi" w:eastAsiaTheme="minorHAnsi" w:hAnsiTheme="minorHAnsi" w:cstheme="minorBidi"/>
          <w:kern w:val="2"/>
          <w:lang w:eastAsia="en-US"/>
          <w14:ligatures w14:val="standardContextual"/>
        </w:rPr>
        <w:commentReference w:id="864"/>
      </w:r>
    </w:p>
    <w:p w14:paraId="02B53EFA" w14:textId="119F0546" w:rsidR="00614268" w:rsidRPr="002453D2" w:rsidRDefault="00614268" w:rsidP="002453D2">
      <w:pPr>
        <w:pStyle w:val="NormalWeb"/>
        <w:jc w:val="both"/>
        <w:rPr>
          <w:sz w:val="23"/>
          <w:szCs w:val="23"/>
        </w:rPr>
      </w:pPr>
      <w:r w:rsidRPr="002453D2">
        <w:rPr>
          <w:rStyle w:val="lev"/>
          <w:sz w:val="23"/>
          <w:szCs w:val="23"/>
        </w:rPr>
        <w:t>Conclusion</w:t>
      </w:r>
      <w:r w:rsidR="00F354FC" w:rsidRPr="002453D2">
        <w:rPr>
          <w:rStyle w:val="lev"/>
          <w:sz w:val="23"/>
          <w:szCs w:val="23"/>
        </w:rPr>
        <w:t xml:space="preserve"> :</w:t>
      </w:r>
      <w:r w:rsidR="00F354FC" w:rsidRPr="002453D2">
        <w:rPr>
          <w:sz w:val="23"/>
          <w:szCs w:val="23"/>
        </w:rPr>
        <w:t xml:space="preserve"> Cette</w:t>
      </w:r>
      <w:r w:rsidRPr="002453D2">
        <w:rPr>
          <w:sz w:val="23"/>
          <w:szCs w:val="23"/>
        </w:rPr>
        <w:t xml:space="preserve"> étude </w:t>
      </w:r>
      <w:commentRangeStart w:id="865"/>
      <w:r w:rsidRPr="002453D2">
        <w:rPr>
          <w:sz w:val="23"/>
          <w:szCs w:val="23"/>
        </w:rPr>
        <w:t xml:space="preserve">souligne le poids de la maladie </w:t>
      </w:r>
      <w:commentRangeEnd w:id="865"/>
      <w:r w:rsidR="00697846">
        <w:rPr>
          <w:rStyle w:val="Marquedecommentaire"/>
          <w:rFonts w:asciiTheme="minorHAnsi" w:eastAsiaTheme="minorHAnsi" w:hAnsiTheme="minorHAnsi" w:cstheme="minorBidi"/>
          <w:kern w:val="2"/>
          <w:lang w:eastAsia="en-US"/>
          <w14:ligatures w14:val="standardContextual"/>
        </w:rPr>
        <w:commentReference w:id="865"/>
      </w:r>
      <w:r w:rsidRPr="002453D2">
        <w:rPr>
          <w:sz w:val="23"/>
          <w:szCs w:val="23"/>
        </w:rPr>
        <w:t xml:space="preserve">de Verneuil dans notre contexte et met en évidence la nécessité d’une harmonisation de la prise en charge entre les centres. Le renforcement du dépistage précoce, de la sensibilisation des patients et de l’intégration du soutien psychologique est essentiel. </w:t>
      </w:r>
    </w:p>
    <w:p w14:paraId="5073ADB0" w14:textId="44DCBC4F" w:rsidR="00F354FC" w:rsidRPr="002453D2" w:rsidRDefault="00F354FC" w:rsidP="002453D2">
      <w:pPr>
        <w:spacing w:line="240" w:lineRule="auto"/>
        <w:jc w:val="both"/>
        <w:rPr>
          <w:rFonts w:ascii="Times New Roman" w:hAnsi="Times New Roman" w:cs="Times New Roman"/>
          <w:b/>
          <w:bCs/>
          <w:sz w:val="23"/>
          <w:szCs w:val="23"/>
          <w:lang w:val="en-US"/>
        </w:rPr>
      </w:pPr>
      <w:r w:rsidRPr="002453D2">
        <w:rPr>
          <w:rFonts w:ascii="Times New Roman" w:hAnsi="Times New Roman" w:cs="Times New Roman"/>
          <w:b/>
          <w:bCs/>
          <w:sz w:val="23"/>
          <w:szCs w:val="23"/>
        </w:rPr>
        <w:t xml:space="preserve">                                        </w:t>
      </w:r>
      <w:r w:rsidRPr="002453D2">
        <w:rPr>
          <w:rFonts w:ascii="Times New Roman" w:hAnsi="Times New Roman" w:cs="Times New Roman"/>
          <w:b/>
          <w:bCs/>
          <w:sz w:val="23"/>
          <w:szCs w:val="23"/>
          <w:lang w:val="en-US"/>
        </w:rPr>
        <w:t>Abstract</w:t>
      </w:r>
    </w:p>
    <w:p w14:paraId="00DB2237" w14:textId="0EB9B156" w:rsidR="00F354FC" w:rsidRPr="002453D2" w:rsidRDefault="00FC5FD1" w:rsidP="002453D2">
      <w:pPr>
        <w:spacing w:line="240" w:lineRule="auto"/>
        <w:jc w:val="both"/>
        <w:rPr>
          <w:rFonts w:ascii="Times New Roman" w:hAnsi="Times New Roman" w:cs="Times New Roman"/>
          <w:sz w:val="23"/>
          <w:szCs w:val="23"/>
          <w:lang w:val="en-US"/>
        </w:rPr>
      </w:pPr>
      <w:r w:rsidRPr="002453D2">
        <w:rPr>
          <w:rFonts w:ascii="Times New Roman" w:hAnsi="Times New Roman" w:cs="Times New Roman"/>
          <w:b/>
          <w:bCs/>
          <w:sz w:val="23"/>
          <w:szCs w:val="23"/>
          <w:lang w:val="en-US"/>
        </w:rPr>
        <w:t>Introduction:</w:t>
      </w:r>
      <w:r w:rsidRPr="002453D2">
        <w:rPr>
          <w:rFonts w:ascii="Times New Roman" w:hAnsi="Times New Roman" w:cs="Times New Roman"/>
          <w:sz w:val="23"/>
          <w:szCs w:val="23"/>
          <w:lang w:val="en-US"/>
        </w:rPr>
        <w:t xml:space="preserve"> Hidradenitis</w:t>
      </w:r>
      <w:r w:rsidR="00F354FC" w:rsidRPr="002453D2">
        <w:rPr>
          <w:rFonts w:ascii="Times New Roman" w:hAnsi="Times New Roman" w:cs="Times New Roman"/>
          <w:sz w:val="23"/>
          <w:szCs w:val="23"/>
          <w:lang w:val="en-US"/>
        </w:rPr>
        <w:t xml:space="preserve"> suppurativa (HS) is a chronic inflammatory disorder of the hair follicle. In low-resource settings, its management remains heterogeneous and poorly documented. This study aimed to describe the sociodemographic and clinical characteristics of patients and to assess their quality of life.</w:t>
      </w:r>
    </w:p>
    <w:p w14:paraId="71BC5352" w14:textId="494DE0FE" w:rsidR="00F354FC" w:rsidRPr="002453D2" w:rsidRDefault="00FC5FD1" w:rsidP="002453D2">
      <w:pPr>
        <w:spacing w:line="240" w:lineRule="auto"/>
        <w:jc w:val="both"/>
        <w:rPr>
          <w:rFonts w:ascii="Times New Roman" w:hAnsi="Times New Roman" w:cs="Times New Roman"/>
          <w:sz w:val="23"/>
          <w:szCs w:val="23"/>
          <w:lang w:val="en-US"/>
        </w:rPr>
      </w:pPr>
      <w:r w:rsidRPr="002453D2">
        <w:rPr>
          <w:rFonts w:ascii="Times New Roman" w:hAnsi="Times New Roman" w:cs="Times New Roman"/>
          <w:b/>
          <w:bCs/>
          <w:sz w:val="23"/>
          <w:szCs w:val="23"/>
          <w:lang w:val="en-US"/>
        </w:rPr>
        <w:t>Methods:</w:t>
      </w:r>
      <w:r w:rsidRPr="002453D2">
        <w:rPr>
          <w:rFonts w:ascii="Times New Roman" w:hAnsi="Times New Roman" w:cs="Times New Roman"/>
          <w:sz w:val="23"/>
          <w:szCs w:val="23"/>
          <w:lang w:val="en-US"/>
        </w:rPr>
        <w:t xml:space="preserve"> We</w:t>
      </w:r>
      <w:r w:rsidR="00F354FC" w:rsidRPr="002453D2">
        <w:rPr>
          <w:rFonts w:ascii="Times New Roman" w:hAnsi="Times New Roman" w:cs="Times New Roman"/>
          <w:sz w:val="23"/>
          <w:szCs w:val="23"/>
          <w:lang w:val="en-US"/>
        </w:rPr>
        <w:t xml:space="preserve"> conducted a multicenter, retrospective and prospective descriptive study in several dermatology </w:t>
      </w:r>
      <w:del w:id="866" w:author="NANSSEU NJINGANG, Jobert Richie" w:date="2025-10-30T20:18:00Z" w16du:dateUtc="2025-10-30T18:18:00Z">
        <w:r w:rsidR="00F354FC" w:rsidRPr="002453D2" w:rsidDel="00E90D51">
          <w:rPr>
            <w:rFonts w:ascii="Times New Roman" w:hAnsi="Times New Roman" w:cs="Times New Roman"/>
            <w:sz w:val="23"/>
            <w:szCs w:val="23"/>
            <w:lang w:val="en-US"/>
          </w:rPr>
          <w:delText>departments</w:delText>
        </w:r>
      </w:del>
      <w:ins w:id="867" w:author="NANSSEU NJINGANG, Jobert Richie" w:date="2025-10-30T20:18:00Z" w16du:dateUtc="2025-10-30T18:18:00Z">
        <w:r w:rsidR="00E90D51">
          <w:rPr>
            <w:rFonts w:ascii="Times New Roman" w:hAnsi="Times New Roman" w:cs="Times New Roman"/>
            <w:sz w:val="23"/>
            <w:szCs w:val="23"/>
            <w:lang w:val="en-US"/>
          </w:rPr>
          <w:t>unit</w:t>
        </w:r>
        <w:r w:rsidR="00E90D51" w:rsidRPr="002453D2">
          <w:rPr>
            <w:rFonts w:ascii="Times New Roman" w:hAnsi="Times New Roman" w:cs="Times New Roman"/>
            <w:sz w:val="23"/>
            <w:szCs w:val="23"/>
            <w:lang w:val="en-US"/>
          </w:rPr>
          <w:t>s</w:t>
        </w:r>
      </w:ins>
      <w:r w:rsidR="00F354FC" w:rsidRPr="002453D2">
        <w:rPr>
          <w:rFonts w:ascii="Times New Roman" w:hAnsi="Times New Roman" w:cs="Times New Roman"/>
          <w:sz w:val="23"/>
          <w:szCs w:val="23"/>
          <w:lang w:val="en-US"/>
        </w:rPr>
        <w:t xml:space="preserve">. Data were collected using a standardized </w:t>
      </w:r>
      <w:ins w:id="868" w:author="NANSSEU NJINGANG, Jobert Richie" w:date="2025-10-30T20:18:00Z" w16du:dateUtc="2025-10-30T18:18:00Z">
        <w:r w:rsidR="00E90D51">
          <w:rPr>
            <w:rFonts w:ascii="Times New Roman" w:hAnsi="Times New Roman" w:cs="Times New Roman"/>
            <w:sz w:val="23"/>
            <w:szCs w:val="23"/>
            <w:lang w:val="en-US"/>
          </w:rPr>
          <w:t xml:space="preserve">and pretested </w:t>
        </w:r>
      </w:ins>
      <w:r w:rsidR="00F354FC" w:rsidRPr="002453D2">
        <w:rPr>
          <w:rFonts w:ascii="Times New Roman" w:hAnsi="Times New Roman" w:cs="Times New Roman"/>
          <w:sz w:val="23"/>
          <w:szCs w:val="23"/>
          <w:lang w:val="en-US"/>
        </w:rPr>
        <w:t xml:space="preserve">form. Disease severity was assessed according to the Hurley classification, and quality of life was evaluated using the Dermatology Life Quality Index (DLQI). </w:t>
      </w:r>
      <w:del w:id="869" w:author="NANSSEU NJINGANG, Jobert Richie" w:date="2025-10-30T20:18:00Z" w16du:dateUtc="2025-10-30T18:18:00Z">
        <w:r w:rsidR="00F354FC" w:rsidRPr="002453D2" w:rsidDel="00E90D51">
          <w:rPr>
            <w:rFonts w:ascii="Times New Roman" w:hAnsi="Times New Roman" w:cs="Times New Roman"/>
            <w:sz w:val="23"/>
            <w:szCs w:val="23"/>
            <w:lang w:val="en-US"/>
          </w:rPr>
          <w:delText>The significance threshold was set at 5%.</w:delText>
        </w:r>
      </w:del>
    </w:p>
    <w:p w14:paraId="60D56B99" w14:textId="7138E2C3" w:rsidR="00F354FC" w:rsidRPr="002453D2" w:rsidRDefault="00FC5FD1" w:rsidP="002453D2">
      <w:pPr>
        <w:spacing w:line="240" w:lineRule="auto"/>
        <w:jc w:val="both"/>
        <w:rPr>
          <w:rFonts w:ascii="Times New Roman" w:hAnsi="Times New Roman" w:cs="Times New Roman"/>
          <w:sz w:val="23"/>
          <w:szCs w:val="23"/>
          <w:lang w:val="en-US"/>
        </w:rPr>
      </w:pPr>
      <w:r w:rsidRPr="002453D2">
        <w:rPr>
          <w:rFonts w:ascii="Times New Roman" w:hAnsi="Times New Roman" w:cs="Times New Roman"/>
          <w:b/>
          <w:bCs/>
          <w:sz w:val="23"/>
          <w:szCs w:val="23"/>
          <w:lang w:val="en-US"/>
        </w:rPr>
        <w:t>Results:</w:t>
      </w:r>
      <w:r w:rsidRPr="002453D2">
        <w:rPr>
          <w:rFonts w:ascii="Times New Roman" w:hAnsi="Times New Roman" w:cs="Times New Roman"/>
          <w:sz w:val="23"/>
          <w:szCs w:val="23"/>
          <w:lang w:val="en-US"/>
        </w:rPr>
        <w:t xml:space="preserve"> A</w:t>
      </w:r>
      <w:r w:rsidR="00F354FC" w:rsidRPr="002453D2">
        <w:rPr>
          <w:rFonts w:ascii="Times New Roman" w:hAnsi="Times New Roman" w:cs="Times New Roman"/>
          <w:sz w:val="23"/>
          <w:szCs w:val="23"/>
          <w:lang w:val="en-US"/>
        </w:rPr>
        <w:t xml:space="preserve"> total of 49 patients were included, mostly </w:t>
      </w:r>
      <w:del w:id="870" w:author="NANSSEU NJINGANG, Jobert Richie" w:date="2025-10-30T20:19:00Z" w16du:dateUtc="2025-10-30T18:19:00Z">
        <w:r w:rsidR="00F354FC" w:rsidRPr="002453D2" w:rsidDel="00E90D51">
          <w:rPr>
            <w:rFonts w:ascii="Times New Roman" w:hAnsi="Times New Roman" w:cs="Times New Roman"/>
            <w:sz w:val="23"/>
            <w:szCs w:val="23"/>
            <w:lang w:val="en-US"/>
          </w:rPr>
          <w:delText xml:space="preserve">young </w:delText>
        </w:r>
      </w:del>
      <w:r w:rsidR="00F354FC" w:rsidRPr="002453D2">
        <w:rPr>
          <w:rFonts w:ascii="Times New Roman" w:hAnsi="Times New Roman" w:cs="Times New Roman"/>
          <w:sz w:val="23"/>
          <w:szCs w:val="23"/>
          <w:lang w:val="en-US"/>
        </w:rPr>
        <w:t xml:space="preserve">women (59%). The main </w:t>
      </w:r>
      <w:del w:id="871" w:author="NANSSEU NJINGANG, Jobert Richie" w:date="2025-10-30T20:19:00Z" w16du:dateUtc="2025-10-30T18:19:00Z">
        <w:r w:rsidR="00F354FC" w:rsidRPr="002453D2" w:rsidDel="00E90D51">
          <w:rPr>
            <w:rFonts w:ascii="Times New Roman" w:hAnsi="Times New Roman" w:cs="Times New Roman"/>
            <w:sz w:val="23"/>
            <w:szCs w:val="23"/>
            <w:lang w:val="en-US"/>
          </w:rPr>
          <w:delText xml:space="preserve">exposure </w:delText>
        </w:r>
      </w:del>
      <w:ins w:id="872" w:author="NANSSEU NJINGANG, Jobert Richie" w:date="2025-10-30T20:19:00Z" w16du:dateUtc="2025-10-30T18:19:00Z">
        <w:r w:rsidR="00E90D51">
          <w:rPr>
            <w:rFonts w:ascii="Times New Roman" w:hAnsi="Times New Roman" w:cs="Times New Roman"/>
            <w:sz w:val="23"/>
            <w:szCs w:val="23"/>
            <w:lang w:val="en-US"/>
          </w:rPr>
          <w:t xml:space="preserve">predisposing </w:t>
        </w:r>
      </w:ins>
      <w:r w:rsidR="00F354FC" w:rsidRPr="002453D2">
        <w:rPr>
          <w:rFonts w:ascii="Times New Roman" w:hAnsi="Times New Roman" w:cs="Times New Roman"/>
          <w:sz w:val="23"/>
          <w:szCs w:val="23"/>
          <w:lang w:val="en-US"/>
        </w:rPr>
        <w:t xml:space="preserve">factors were overweight, smoking, and a family history of HS, observed in 14.3%, 8.2%, and 10.2% of cases, respectively. The median </w:t>
      </w:r>
      <w:del w:id="873" w:author="NANSSEU NJINGANG, Jobert Richie" w:date="2025-10-30T20:19:00Z" w16du:dateUtc="2025-10-30T18:19:00Z">
        <w:r w:rsidR="00F354FC" w:rsidRPr="002453D2" w:rsidDel="00E90D51">
          <w:rPr>
            <w:rFonts w:ascii="Times New Roman" w:hAnsi="Times New Roman" w:cs="Times New Roman"/>
            <w:sz w:val="23"/>
            <w:szCs w:val="23"/>
            <w:lang w:val="en-US"/>
          </w:rPr>
          <w:delText xml:space="preserve">disease </w:delText>
        </w:r>
      </w:del>
      <w:r w:rsidR="00F354FC" w:rsidRPr="002453D2">
        <w:rPr>
          <w:rFonts w:ascii="Times New Roman" w:hAnsi="Times New Roman" w:cs="Times New Roman"/>
          <w:sz w:val="23"/>
          <w:szCs w:val="23"/>
          <w:lang w:val="en-US"/>
        </w:rPr>
        <w:t xml:space="preserve">duration </w:t>
      </w:r>
      <w:ins w:id="874" w:author="NANSSEU NJINGANG, Jobert Richie" w:date="2025-10-30T20:19:00Z" w16du:dateUtc="2025-10-30T18:19:00Z">
        <w:r w:rsidR="00E90D51">
          <w:rPr>
            <w:rFonts w:ascii="Times New Roman" w:hAnsi="Times New Roman" w:cs="Times New Roman"/>
            <w:sz w:val="23"/>
            <w:szCs w:val="23"/>
            <w:lang w:val="en-US"/>
          </w:rPr>
          <w:t xml:space="preserve"> of </w:t>
        </w:r>
        <w:r w:rsidR="00E90D51" w:rsidRPr="002453D2">
          <w:rPr>
            <w:rFonts w:ascii="Times New Roman" w:hAnsi="Times New Roman" w:cs="Times New Roman"/>
            <w:sz w:val="23"/>
            <w:szCs w:val="23"/>
            <w:lang w:val="en-US"/>
          </w:rPr>
          <w:t xml:space="preserve">disease </w:t>
        </w:r>
      </w:ins>
      <w:r w:rsidR="00F354FC" w:rsidRPr="002453D2">
        <w:rPr>
          <w:rFonts w:ascii="Times New Roman" w:hAnsi="Times New Roman" w:cs="Times New Roman"/>
          <w:sz w:val="23"/>
          <w:szCs w:val="23"/>
          <w:lang w:val="en-US"/>
        </w:rPr>
        <w:t xml:space="preserve">was 24 months, with the axillae being the most common site </w:t>
      </w:r>
      <w:ins w:id="875" w:author="NANSSEU NJINGANG, Jobert Richie" w:date="2025-10-30T20:19:00Z" w16du:dateUtc="2025-10-30T18:19:00Z">
        <w:r w:rsidR="00E90D51">
          <w:rPr>
            <w:rFonts w:ascii="Times New Roman" w:hAnsi="Times New Roman" w:cs="Times New Roman"/>
            <w:sz w:val="23"/>
            <w:szCs w:val="23"/>
            <w:lang w:val="en-US"/>
          </w:rPr>
          <w:t xml:space="preserve">of lesions </w:t>
        </w:r>
      </w:ins>
      <w:r w:rsidR="00F354FC" w:rsidRPr="002453D2">
        <w:rPr>
          <w:rFonts w:ascii="Times New Roman" w:hAnsi="Times New Roman" w:cs="Times New Roman"/>
          <w:sz w:val="23"/>
          <w:szCs w:val="23"/>
          <w:lang w:val="en-US"/>
        </w:rPr>
        <w:t xml:space="preserve">(69%). Mild to moderate stages (Hurley I and II) predominated. The main dermatoses associated with HS at diagnosis </w:t>
      </w:r>
      <w:commentRangeStart w:id="876"/>
      <w:r w:rsidR="00F354FC" w:rsidRPr="002453D2">
        <w:rPr>
          <w:rFonts w:ascii="Times New Roman" w:hAnsi="Times New Roman" w:cs="Times New Roman"/>
          <w:sz w:val="23"/>
          <w:szCs w:val="23"/>
          <w:lang w:val="en-US"/>
        </w:rPr>
        <w:t xml:space="preserve">were acne (28.6%) and dissecting cellulitis of the scalp (8.2%). </w:t>
      </w:r>
      <w:commentRangeEnd w:id="876"/>
      <w:r w:rsidR="00E90D51">
        <w:rPr>
          <w:rStyle w:val="Marquedecommentaire"/>
        </w:rPr>
        <w:commentReference w:id="876"/>
      </w:r>
      <w:r w:rsidR="00F354FC" w:rsidRPr="002453D2">
        <w:rPr>
          <w:rFonts w:ascii="Times New Roman" w:hAnsi="Times New Roman" w:cs="Times New Roman"/>
          <w:sz w:val="23"/>
          <w:szCs w:val="23"/>
          <w:lang w:val="en-US"/>
        </w:rPr>
        <w:t>Treatment approaches were predominantly medical and physician-dependent. Quality-of-life impairment was proportional to disease severity, with a statistically significant difference across Hurley stages: median DLQI 2 (IQR 1–2) vs. 3 (IQR 2–4.5) vs. 13 (IQR 13–13) for stages I, II, and III, respectively (p = 0.02).</w:t>
      </w:r>
    </w:p>
    <w:p w14:paraId="307DB9C9" w14:textId="3750FB8D" w:rsidR="00887A2D" w:rsidRPr="002453D2" w:rsidRDefault="00FC5FD1" w:rsidP="002453D2">
      <w:pPr>
        <w:spacing w:line="240" w:lineRule="auto"/>
        <w:jc w:val="both"/>
        <w:rPr>
          <w:rFonts w:ascii="Times New Roman" w:hAnsi="Times New Roman" w:cs="Times New Roman"/>
          <w:sz w:val="23"/>
          <w:szCs w:val="23"/>
          <w:lang w:val="en-US"/>
        </w:rPr>
      </w:pPr>
      <w:r w:rsidRPr="002453D2">
        <w:rPr>
          <w:rFonts w:ascii="Times New Roman" w:hAnsi="Times New Roman" w:cs="Times New Roman"/>
          <w:b/>
          <w:bCs/>
          <w:sz w:val="23"/>
          <w:szCs w:val="23"/>
          <w:lang w:val="en-US"/>
        </w:rPr>
        <w:t>Conclusion:</w:t>
      </w:r>
      <w:r w:rsidRPr="002453D2">
        <w:rPr>
          <w:rFonts w:ascii="Times New Roman" w:hAnsi="Times New Roman" w:cs="Times New Roman"/>
          <w:sz w:val="23"/>
          <w:szCs w:val="23"/>
          <w:lang w:val="en-US"/>
        </w:rPr>
        <w:t xml:space="preserve"> This</w:t>
      </w:r>
      <w:r w:rsidR="00F354FC" w:rsidRPr="002453D2">
        <w:rPr>
          <w:rFonts w:ascii="Times New Roman" w:hAnsi="Times New Roman" w:cs="Times New Roman"/>
          <w:sz w:val="23"/>
          <w:szCs w:val="23"/>
          <w:lang w:val="en-US"/>
        </w:rPr>
        <w:t xml:space="preserve"> study highlights </w:t>
      </w:r>
      <w:commentRangeStart w:id="877"/>
      <w:r w:rsidR="00F354FC" w:rsidRPr="002453D2">
        <w:rPr>
          <w:rFonts w:ascii="Times New Roman" w:hAnsi="Times New Roman" w:cs="Times New Roman"/>
          <w:sz w:val="23"/>
          <w:szCs w:val="23"/>
          <w:lang w:val="en-US"/>
        </w:rPr>
        <w:t xml:space="preserve">the burden of hidradenitis </w:t>
      </w:r>
      <w:commentRangeEnd w:id="877"/>
      <w:r w:rsidR="00697846">
        <w:rPr>
          <w:rStyle w:val="Marquedecommentaire"/>
        </w:rPr>
        <w:commentReference w:id="877"/>
      </w:r>
      <w:r w:rsidR="00F354FC" w:rsidRPr="002453D2">
        <w:rPr>
          <w:rFonts w:ascii="Times New Roman" w:hAnsi="Times New Roman" w:cs="Times New Roman"/>
          <w:sz w:val="23"/>
          <w:szCs w:val="23"/>
          <w:lang w:val="en-US"/>
        </w:rPr>
        <w:t xml:space="preserve">suppurativa in our setting and underscores the need to harmonize management </w:t>
      </w:r>
      <w:ins w:id="878" w:author="NANSSEU NJINGANG, Jobert Richie" w:date="2025-10-30T20:22:00Z" w16du:dateUtc="2025-10-30T18:22:00Z">
        <w:r w:rsidR="00697846">
          <w:rPr>
            <w:rFonts w:ascii="Times New Roman" w:hAnsi="Times New Roman" w:cs="Times New Roman"/>
            <w:sz w:val="23"/>
            <w:szCs w:val="23"/>
            <w:lang w:val="en-US"/>
          </w:rPr>
          <w:t xml:space="preserve">procedures and algorithms </w:t>
        </w:r>
      </w:ins>
      <w:r w:rsidR="00F354FC" w:rsidRPr="002453D2">
        <w:rPr>
          <w:rFonts w:ascii="Times New Roman" w:hAnsi="Times New Roman" w:cs="Times New Roman"/>
          <w:sz w:val="23"/>
          <w:szCs w:val="23"/>
          <w:lang w:val="en-US"/>
        </w:rPr>
        <w:t xml:space="preserve">across </w:t>
      </w:r>
      <w:del w:id="879" w:author="NANSSEU NJINGANG, Jobert Richie" w:date="2025-10-30T20:22:00Z" w16du:dateUtc="2025-10-30T18:22:00Z">
        <w:r w:rsidR="00F354FC" w:rsidRPr="002453D2" w:rsidDel="00697846">
          <w:rPr>
            <w:rFonts w:ascii="Times New Roman" w:hAnsi="Times New Roman" w:cs="Times New Roman"/>
            <w:sz w:val="23"/>
            <w:szCs w:val="23"/>
            <w:lang w:val="en-US"/>
          </w:rPr>
          <w:lastRenderedPageBreak/>
          <w:delText>centers</w:delText>
        </w:r>
      </w:del>
      <w:ins w:id="880" w:author="NANSSEU NJINGANG, Jobert Richie" w:date="2025-10-30T20:22:00Z" w16du:dateUtc="2025-10-30T18:22:00Z">
        <w:r w:rsidR="00697846">
          <w:rPr>
            <w:rFonts w:ascii="Times New Roman" w:hAnsi="Times New Roman" w:cs="Times New Roman"/>
            <w:sz w:val="23"/>
            <w:szCs w:val="23"/>
            <w:lang w:val="en-US"/>
          </w:rPr>
          <w:t>dermatolog</w:t>
        </w:r>
      </w:ins>
      <w:ins w:id="881" w:author="NANSSEU NJINGANG, Jobert Richie" w:date="2025-10-30T20:23:00Z" w16du:dateUtc="2025-10-30T18:23:00Z">
        <w:r w:rsidR="00697846">
          <w:rPr>
            <w:rFonts w:ascii="Times New Roman" w:hAnsi="Times New Roman" w:cs="Times New Roman"/>
            <w:sz w:val="23"/>
            <w:szCs w:val="23"/>
            <w:lang w:val="en-US"/>
          </w:rPr>
          <w:t>y units</w:t>
        </w:r>
      </w:ins>
      <w:r w:rsidR="00F354FC" w:rsidRPr="002453D2">
        <w:rPr>
          <w:rFonts w:ascii="Times New Roman" w:hAnsi="Times New Roman" w:cs="Times New Roman"/>
          <w:sz w:val="23"/>
          <w:szCs w:val="23"/>
          <w:lang w:val="en-US"/>
        </w:rPr>
        <w:t>. Strengthening early detection, patient education, and the integration of psychological support are essential to improving outcomes.</w:t>
      </w:r>
    </w:p>
    <w:sectPr w:rsidR="00887A2D" w:rsidRPr="002453D2" w:rsidSect="007D209D">
      <w:footerReference w:type="default" r:id="rId88"/>
      <w:pgSz w:w="11906" w:h="16838"/>
      <w:pgMar w:top="1417" w:right="1417" w:bottom="1417" w:left="1417" w:header="708" w:footer="708" w:gutter="0"/>
      <w:pgBorders w:display="firstPage" w:offsetFrom="page">
        <w:top w:val="flowersRedRose" w:sz="15" w:space="24" w:color="auto"/>
        <w:left w:val="flowersRedRose" w:sz="15" w:space="24" w:color="auto"/>
        <w:bottom w:val="flowersRedRose" w:sz="15" w:space="24" w:color="auto"/>
        <w:right w:val="flowersRedRose" w:sz="15"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ANSSEU NJINGANG, Jobert Richie" w:date="2025-10-30T12:05:00Z" w:initials="JN">
    <w:p w14:paraId="4740A231" w14:textId="7E2BBCDA" w:rsidR="008B360D" w:rsidRDefault="008B360D">
      <w:pPr>
        <w:pStyle w:val="Commentaire"/>
      </w:pPr>
      <w:r>
        <w:rPr>
          <w:rStyle w:val="Marquedecommentaire"/>
        </w:rPr>
        <w:annotationRef/>
      </w:r>
      <w:r>
        <w:t>C’est DE ou EN ?</w:t>
      </w:r>
    </w:p>
  </w:comment>
  <w:comment w:id="5" w:author="NANSSEU NJINGANG, Jobert Richie" w:date="2025-10-30T12:10:00Z" w:initials="JN">
    <w:p w14:paraId="626A6E66" w14:textId="02A7CCFE" w:rsidR="008B360D" w:rsidRDefault="008B360D">
      <w:pPr>
        <w:pStyle w:val="Commentaire"/>
      </w:pPr>
      <w:r>
        <w:rPr>
          <w:rStyle w:val="Marquedecommentaire"/>
        </w:rPr>
        <w:annotationRef/>
      </w:r>
      <w:r>
        <w:t>Ceci devrait venir avant le point à tous les DES je pense</w:t>
      </w:r>
    </w:p>
  </w:comment>
  <w:comment w:id="8" w:author="NANSSEU NJINGANG, Jobert Richie" w:date="2025-10-30T12:14:00Z" w:initials="JN">
    <w:p w14:paraId="157AE2E0" w14:textId="003C1D93" w:rsidR="00DA2F42" w:rsidRDefault="00DA2F42">
      <w:pPr>
        <w:pStyle w:val="Commentaire"/>
      </w:pPr>
      <w:r>
        <w:rPr>
          <w:rStyle w:val="Marquedecommentaire"/>
        </w:rPr>
        <w:annotationRef/>
      </w:r>
      <w:r>
        <w:t>Massa, les noirs et les titres ; obosso</w:t>
      </w:r>
    </w:p>
  </w:comment>
  <w:comment w:id="9" w:author="NANSSEU NJINGANG, Jobert Richie" w:date="2025-10-30T12:16:00Z" w:initials="JN">
    <w:p w14:paraId="100539D1" w14:textId="4C835A5B" w:rsidR="00DA2F42" w:rsidRDefault="00DA2F42">
      <w:pPr>
        <w:pStyle w:val="Commentaire"/>
      </w:pPr>
      <w:r>
        <w:rPr>
          <w:rStyle w:val="Marquedecommentaire"/>
        </w:rPr>
        <w:annotationRef/>
      </w:r>
      <w:r>
        <w:t>???? c’est un document scientifique hein</w:t>
      </w:r>
      <w:r>
        <w:br/>
        <w:t>l’élégance vient faire quoi là ?</w:t>
      </w:r>
    </w:p>
  </w:comment>
  <w:comment w:id="10" w:author="NANSSEU NJINGANG, Jobert Richie" w:date="2025-10-30T12:17:00Z" w:initials="JN">
    <w:p w14:paraId="46C03950" w14:textId="5469ABBE" w:rsidR="00DA2F42" w:rsidRDefault="00DA2F42">
      <w:pPr>
        <w:pStyle w:val="Commentaire"/>
      </w:pPr>
      <w:r>
        <w:rPr>
          <w:rStyle w:val="Marquedecommentaire"/>
        </w:rPr>
        <w:annotationRef/>
      </w:r>
      <w:r>
        <w:t>Je connais ce nom, suis sur kk papiers avec lui</w:t>
      </w:r>
    </w:p>
  </w:comment>
  <w:comment w:id="96" w:author="NANSSEU NJINGANG, Jobert Richie" w:date="2025-10-30T12:41:00Z" w:initials="JN">
    <w:p w14:paraId="6E249012" w14:textId="2E88A6E8" w:rsidR="00142A51" w:rsidRDefault="00142A51">
      <w:pPr>
        <w:pStyle w:val="Commentaire"/>
      </w:pPr>
      <w:r>
        <w:rPr>
          <w:rStyle w:val="Marquedecommentaire"/>
        </w:rPr>
        <w:annotationRef/>
      </w:r>
      <w:r>
        <w:t>Ce serait bien de présenter en 1-2 phrases les principaux résultats de cette méta-analyse.</w:t>
      </w:r>
    </w:p>
  </w:comment>
  <w:comment w:id="100" w:author="NANSSEU NJINGANG, Jobert Richie" w:date="2025-10-30T12:45:00Z" w:initials="JN">
    <w:p w14:paraId="00527FC6" w14:textId="11FCA750" w:rsidR="00100E81" w:rsidRDefault="00100E81">
      <w:pPr>
        <w:pStyle w:val="Commentaire"/>
      </w:pPr>
      <w:r>
        <w:rPr>
          <w:rStyle w:val="Marquedecommentaire"/>
        </w:rPr>
        <w:annotationRef/>
      </w:r>
      <w:r>
        <w:t>A reformuler ; trop long</w:t>
      </w:r>
    </w:p>
  </w:comment>
  <w:comment w:id="135" w:author="NANSSEU NJINGANG, Jobert Richie" w:date="2025-10-30T12:56:00Z" w:initials="JN">
    <w:p w14:paraId="273FEF37" w14:textId="4BAD428B" w:rsidR="00F24DE6" w:rsidRDefault="00F24DE6">
      <w:pPr>
        <w:pStyle w:val="Commentaire"/>
      </w:pPr>
      <w:r>
        <w:rPr>
          <w:rStyle w:val="Marquedecommentaire"/>
        </w:rPr>
        <w:annotationRef/>
      </w:r>
      <w:r>
        <w:t>Tu m’excuses de ne pas lire la revue</w:t>
      </w:r>
    </w:p>
  </w:comment>
  <w:comment w:id="171" w:author="NANSSEU NJINGANG, Jobert Richie" w:date="2025-10-30T12:59:00Z" w:initials="JN">
    <w:p w14:paraId="7FAD9281" w14:textId="2433CD63" w:rsidR="00F24DE6" w:rsidRDefault="00F24DE6">
      <w:pPr>
        <w:pStyle w:val="Commentaire"/>
      </w:pPr>
      <w:r>
        <w:rPr>
          <w:rStyle w:val="Marquedecommentaire"/>
        </w:rPr>
        <w:annotationRef/>
      </w:r>
      <w:r>
        <w:t>Encadreurs ou encadrant ? auquel cas c’est sans s</w:t>
      </w:r>
    </w:p>
  </w:comment>
  <w:comment w:id="202" w:author="NANSSEU NJINGANG, Jobert Richie" w:date="2025-10-30T13:08:00Z" w:initials="JN">
    <w:p w14:paraId="0798316E" w14:textId="66AAE897" w:rsidR="00006803" w:rsidRDefault="00006803">
      <w:pPr>
        <w:pStyle w:val="Commentaire"/>
      </w:pPr>
      <w:r>
        <w:rPr>
          <w:rStyle w:val="Marquedecommentaire"/>
        </w:rPr>
        <w:annotationRef/>
      </w:r>
      <w:r>
        <w:t>Il faut choisir une seule façon d’appeler et harmoniser dans tout le document</w:t>
      </w:r>
      <w:r>
        <w:br/>
        <w:t>bizarre de dire HS ici, et MV là bas, etc.</w:t>
      </w:r>
      <w:r>
        <w:br/>
        <w:t>il faut être harmonieux bien que ce soient des synonymes.</w:t>
      </w:r>
    </w:p>
  </w:comment>
  <w:comment w:id="203" w:author="NANSSEU NJINGANG, Jobert Richie" w:date="2025-10-30T13:18:00Z" w:initials="JN">
    <w:p w14:paraId="6FF374C4" w14:textId="4E03D17C" w:rsidR="00820138" w:rsidRDefault="00820138">
      <w:pPr>
        <w:pStyle w:val="Commentaire"/>
      </w:pPr>
      <w:r>
        <w:rPr>
          <w:rStyle w:val="Marquedecommentaire"/>
        </w:rPr>
        <w:annotationRef/>
      </w:r>
      <w:r>
        <w:t>Ceci s’applique t-il uniquement pour le volet prospectif ?</w:t>
      </w:r>
      <w:r>
        <w:br/>
        <w:t>sinon, mettre ceci avant le point volet prospectif</w:t>
      </w:r>
      <w:r>
        <w:br/>
        <w:t>si oui, alors bien expliquer comment le diagnostic a été confirmé dans le cas des dossiers inclus en rétro !</w:t>
      </w:r>
    </w:p>
  </w:comment>
  <w:comment w:id="232" w:author="NANSSEU NJINGANG, Jobert Richie" w:date="2025-10-30T13:32:00Z" w:initials="JN">
    <w:p w14:paraId="3B1654C6" w14:textId="3AFFAE50" w:rsidR="007B678A" w:rsidRDefault="007B678A">
      <w:pPr>
        <w:pStyle w:val="Commentaire"/>
      </w:pPr>
      <w:r>
        <w:rPr>
          <w:rStyle w:val="Marquedecommentaire"/>
        </w:rPr>
        <w:annotationRef/>
      </w:r>
      <w:r>
        <w:t>Privilégier le passé composé autant que possible</w:t>
      </w:r>
    </w:p>
  </w:comment>
  <w:comment w:id="241" w:author="NANSSEU NJINGANG, Jobert Richie" w:date="2025-10-30T13:34:00Z" w:initials="JN">
    <w:p w14:paraId="036BB0BB" w14:textId="5E92EB73" w:rsidR="001F2AF1" w:rsidRDefault="001F2AF1">
      <w:pPr>
        <w:pStyle w:val="Commentaire"/>
      </w:pPr>
      <w:r>
        <w:rPr>
          <w:rStyle w:val="Marquedecommentaire"/>
        </w:rPr>
        <w:annotationRef/>
      </w:r>
      <w:r>
        <w:t>Qu’en est il des données sur le traitement et l’évolution ?</w:t>
      </w:r>
    </w:p>
  </w:comment>
  <w:comment w:id="236" w:author="NANSSEU NJINGANG, Jobert Richie" w:date="2025-10-30T13:33:00Z" w:initials="JN">
    <w:p w14:paraId="30D22DCF" w14:textId="073A433D" w:rsidR="007B678A" w:rsidRDefault="007B678A">
      <w:pPr>
        <w:pStyle w:val="Commentaire"/>
      </w:pPr>
      <w:r>
        <w:rPr>
          <w:rStyle w:val="Marquedecommentaire"/>
        </w:rPr>
        <w:annotationRef/>
      </w:r>
      <w:r>
        <w:t>Il faut former des phrases sinon on a du mal à comprendre/suivre</w:t>
      </w:r>
    </w:p>
  </w:comment>
  <w:comment w:id="244" w:author="NANSSEU NJINGANG, Jobert Richie" w:date="2025-10-30T13:35:00Z" w:initials="JN">
    <w:p w14:paraId="0EC11025" w14:textId="28261AB7" w:rsidR="001F2AF1" w:rsidRDefault="001F2AF1">
      <w:pPr>
        <w:pStyle w:val="Commentaire"/>
      </w:pPr>
      <w:r>
        <w:rPr>
          <w:rStyle w:val="Marquedecommentaire"/>
        </w:rPr>
        <w:annotationRef/>
      </w:r>
      <w:r>
        <w:t>a-t-on pré-testé ke questionnaire pour l’amender ?</w:t>
      </w:r>
    </w:p>
  </w:comment>
  <w:comment w:id="246" w:author="NANSSEU NJINGANG, Jobert Richie" w:date="2025-10-30T13:35:00Z" w:initials="JN">
    <w:p w14:paraId="18F5A329" w14:textId="6433AFEB" w:rsidR="001F2AF1" w:rsidRDefault="001F2AF1">
      <w:pPr>
        <w:pStyle w:val="Commentaire"/>
      </w:pPr>
      <w:r>
        <w:rPr>
          <w:rStyle w:val="Marquedecommentaire"/>
        </w:rPr>
        <w:annotationRef/>
      </w:r>
      <w:r>
        <w:t>rempli avec le patient ça veut dire quoi ?</w:t>
      </w:r>
      <w:r>
        <w:br/>
        <w:t>rempli au cours de l’interview ?</w:t>
      </w:r>
      <w:r>
        <w:br/>
        <w:t>rempli par le patient lui-même ?</w:t>
      </w:r>
      <w:r>
        <w:br/>
        <w:t>être plus précis</w:t>
      </w:r>
    </w:p>
  </w:comment>
  <w:comment w:id="263" w:author="NANSSEU NJINGANG, Jobert Richie" w:date="2025-10-30T13:41:00Z" w:initials="JN">
    <w:p w14:paraId="7E5E03AF" w14:textId="5B3D0C71" w:rsidR="001F2AF1" w:rsidRDefault="001F2AF1">
      <w:pPr>
        <w:pStyle w:val="Commentaire"/>
      </w:pPr>
      <w:r>
        <w:rPr>
          <w:rStyle w:val="Marquedecommentaire"/>
        </w:rPr>
        <w:annotationRef/>
      </w:r>
      <w:r>
        <w:t>pourquoi ajouter ceci ?</w:t>
      </w:r>
      <w:r>
        <w:br/>
        <w:t>n’est ce pas déjà clair à partir de la description qui précède ?</w:t>
      </w:r>
    </w:p>
  </w:comment>
  <w:comment w:id="280" w:author="NANSSEU NJINGANG, Jobert Richie" w:date="2025-10-30T13:54:00Z" w:initials="JN">
    <w:p w14:paraId="6FC09364" w14:textId="23B0A63A" w:rsidR="001A7FAF" w:rsidRDefault="001A7FAF">
      <w:pPr>
        <w:pStyle w:val="Commentaire"/>
      </w:pPr>
      <w:r>
        <w:rPr>
          <w:rStyle w:val="Marquedecommentaire"/>
        </w:rPr>
        <w:annotationRef/>
      </w:r>
      <w:r>
        <w:t>si tu as du temps, règle les pbs de mise en forme stp</w:t>
      </w:r>
    </w:p>
  </w:comment>
  <w:comment w:id="295" w:author="NANSSEU NJINGANG, Jobert Richie" w:date="2025-10-30T13:57:00Z" w:initials="JN">
    <w:p w14:paraId="3457394E" w14:textId="3C7BDB64" w:rsidR="00CA0426" w:rsidRDefault="00CA0426">
      <w:pPr>
        <w:pStyle w:val="Commentaire"/>
      </w:pPr>
      <w:r>
        <w:rPr>
          <w:rStyle w:val="Marquedecommentaire"/>
        </w:rPr>
        <w:annotationRef/>
      </w:r>
      <w:r>
        <w:t>tu dois insérer une citation/référence pour ceci</w:t>
      </w:r>
    </w:p>
  </w:comment>
  <w:comment w:id="306" w:author="NANSSEU NJINGANG, Jobert Richie" w:date="2025-10-30T14:00:00Z" w:initials="JN">
    <w:p w14:paraId="52734305" w14:textId="3F7C6FAF" w:rsidR="00CA0426" w:rsidRDefault="00CA0426">
      <w:pPr>
        <w:pStyle w:val="Commentaire"/>
      </w:pPr>
      <w:r>
        <w:rPr>
          <w:rStyle w:val="Marquedecommentaire"/>
        </w:rPr>
        <w:annotationRef/>
      </w:r>
      <w:r>
        <w:t>où est la clairance éthique ?</w:t>
      </w:r>
      <w:r>
        <w:br/>
        <w:t>il n’en est fait mention nulle part</w:t>
      </w:r>
    </w:p>
  </w:comment>
  <w:comment w:id="320" w:author="NANSSEU NJINGANG, Jobert Richie" w:date="2025-10-30T14:41:00Z" w:initials="JN">
    <w:p w14:paraId="4DBE018D" w14:textId="7406A210" w:rsidR="000E5448" w:rsidRDefault="000E5448">
      <w:pPr>
        <w:pStyle w:val="Commentaire"/>
      </w:pPr>
      <w:r>
        <w:rPr>
          <w:rStyle w:val="Marquedecommentaire"/>
        </w:rPr>
        <w:annotationRef/>
      </w:r>
      <w:r>
        <w:t>ajouter une colonne de pourcentages</w:t>
      </w:r>
      <w:r>
        <w:br/>
        <w:t>ou alors entre parenthèses dans la colonne total (%)</w:t>
      </w:r>
    </w:p>
  </w:comment>
  <w:comment w:id="317" w:author="NANSSEU NJINGANG, Jobert Richie" w:date="2025-10-30T14:42:00Z" w:initials="JN">
    <w:p w14:paraId="1545B59C" w14:textId="3B6C951E" w:rsidR="000E5448" w:rsidRDefault="000E5448">
      <w:pPr>
        <w:pStyle w:val="Commentaire"/>
      </w:pPr>
      <w:r>
        <w:rPr>
          <w:rStyle w:val="Marquedecommentaire"/>
        </w:rPr>
        <w:annotationRef/>
      </w:r>
      <w:r>
        <w:t xml:space="preserve">et </w:t>
      </w:r>
    </w:p>
  </w:comment>
  <w:comment w:id="321" w:author="NANSSEU NJINGANG, Jobert Richie" w:date="2025-10-30T14:54:00Z" w:initials="JN">
    <w:p w14:paraId="5983280A" w14:textId="06F1AF39" w:rsidR="000406C3" w:rsidRDefault="000406C3">
      <w:pPr>
        <w:pStyle w:val="Commentaire"/>
      </w:pPr>
      <w:r>
        <w:rPr>
          <w:rStyle w:val="Marquedecommentaire"/>
        </w:rPr>
        <w:annotationRef/>
      </w:r>
      <w:r>
        <w:t>ici le temps employé est le présent</w:t>
      </w:r>
      <w:r>
        <w:br/>
        <w:t>puis dans les motifs ça devient l’imparfait</w:t>
      </w:r>
      <w:r>
        <w:br/>
        <w:t>tu dois harmoniser</w:t>
      </w:r>
    </w:p>
  </w:comment>
  <w:comment w:id="335" w:author="NANSSEU NJINGANG, Jobert Richie" w:date="2025-10-30T14:52:00Z" w:initials="JN">
    <w:p w14:paraId="4E77A565" w14:textId="0D5E8ACC" w:rsidR="000406C3" w:rsidRDefault="000406C3">
      <w:pPr>
        <w:pStyle w:val="Commentaire"/>
      </w:pPr>
      <w:r>
        <w:rPr>
          <w:rStyle w:val="Marquedecommentaire"/>
        </w:rPr>
        <w:annotationRef/>
      </w:r>
      <w:r>
        <w:t>tu dis la même chose deux fois</w:t>
      </w:r>
      <w:r>
        <w:br/>
        <w:t>ou tu parles des hommes ou des femmes</w:t>
      </w:r>
    </w:p>
  </w:comment>
  <w:comment w:id="336" w:author="NANSSEU NJINGANG, Jobert Richie" w:date="2025-10-30T14:53:00Z" w:initials="JN">
    <w:p w14:paraId="4D5B8E34" w14:textId="146848FB" w:rsidR="000406C3" w:rsidRDefault="000406C3">
      <w:pPr>
        <w:pStyle w:val="Commentaire"/>
      </w:pPr>
      <w:r>
        <w:rPr>
          <w:rStyle w:val="Marquedecommentaire"/>
        </w:rPr>
        <w:annotationRef/>
      </w:r>
      <w:r>
        <w:t>près de 3/5 ont fait quoi ?</w:t>
      </w:r>
    </w:p>
  </w:comment>
  <w:comment w:id="338" w:author="NANSSEU NJINGANG, Jobert Richie" w:date="2025-10-30T14:55:00Z" w:initials="JN">
    <w:p w14:paraId="67A946F5" w14:textId="4CC850C6" w:rsidR="000406C3" w:rsidRDefault="000406C3">
      <w:pPr>
        <w:pStyle w:val="Commentaire"/>
      </w:pPr>
      <w:r>
        <w:rPr>
          <w:rStyle w:val="Marquedecommentaire"/>
        </w:rPr>
        <w:annotationRef/>
      </w:r>
      <w:r>
        <w:t>Je dirais</w:t>
      </w:r>
      <w:r>
        <w:br/>
        <w:t>Les patients ont été amenés à consulter, majoritairement après la survenue de lésions solides ou de douleur</w:t>
      </w:r>
    </w:p>
  </w:comment>
  <w:comment w:id="339" w:author="NANSSEU NJINGANG, Jobert Richie" w:date="2025-10-30T14:57:00Z" w:initials="JN">
    <w:p w14:paraId="5656F65F" w14:textId="717B8B10" w:rsidR="000406C3" w:rsidRDefault="000406C3">
      <w:pPr>
        <w:pStyle w:val="Commentaire"/>
      </w:pPr>
      <w:r>
        <w:rPr>
          <w:rStyle w:val="Marquedecommentaire"/>
        </w:rPr>
        <w:annotationRef/>
      </w:r>
      <w:r>
        <w:t>Faut être harmonieuse</w:t>
      </w:r>
    </w:p>
  </w:comment>
  <w:comment w:id="350" w:author="NANSSEU NJINGANG, Jobert Richie" w:date="2025-10-30T15:00:00Z" w:initials="JN">
    <w:p w14:paraId="77CF9111" w14:textId="5DA847B4" w:rsidR="0024529A" w:rsidRDefault="0024529A">
      <w:pPr>
        <w:pStyle w:val="Commentaire"/>
      </w:pPr>
      <w:r>
        <w:rPr>
          <w:rStyle w:val="Marquedecommentaire"/>
        </w:rPr>
        <w:annotationRef/>
      </w:r>
      <w:r>
        <w:t>De zéro à dis, on écrit en lettres</w:t>
      </w:r>
    </w:p>
  </w:comment>
  <w:comment w:id="357" w:author="NANSSEU NJINGANG, Jobert Richie" w:date="2025-10-30T15:00:00Z" w:initials="JN">
    <w:p w14:paraId="79E814B8" w14:textId="5F9DD1E9" w:rsidR="0024529A" w:rsidRDefault="0024529A">
      <w:pPr>
        <w:pStyle w:val="Commentaire"/>
      </w:pPr>
      <w:r>
        <w:rPr>
          <w:rStyle w:val="Marquedecommentaire"/>
        </w:rPr>
        <w:annotationRef/>
      </w:r>
      <w:r>
        <w:t>Je ne comprends pas cette phrase</w:t>
      </w:r>
      <w:r>
        <w:br/>
        <w:t>ça a été posé quand ?</w:t>
      </w:r>
    </w:p>
  </w:comment>
  <w:comment w:id="367" w:author="NANSSEU NJINGANG, Jobert Richie" w:date="2025-10-30T15:02:00Z" w:initials="JN">
    <w:p w14:paraId="5F2ED7E3" w14:textId="6E2E8E68" w:rsidR="0024529A" w:rsidRDefault="0024529A">
      <w:pPr>
        <w:pStyle w:val="Commentaire"/>
      </w:pPr>
      <w:r>
        <w:rPr>
          <w:rStyle w:val="Marquedecommentaire"/>
        </w:rPr>
        <w:annotationRef/>
      </w:r>
      <w:r>
        <w:t>Centrer les tableaux et figures</w:t>
      </w:r>
    </w:p>
  </w:comment>
  <w:comment w:id="368" w:author="NANSSEU NJINGANG, Jobert Richie" w:date="2025-10-30T15:01:00Z" w:initials="JN">
    <w:p w14:paraId="26D3FAD4" w14:textId="2610747F" w:rsidR="0024529A" w:rsidRDefault="0024529A">
      <w:pPr>
        <w:pStyle w:val="Commentaire"/>
      </w:pPr>
      <w:r>
        <w:rPr>
          <w:rStyle w:val="Marquedecommentaire"/>
        </w:rPr>
        <w:annotationRef/>
      </w:r>
      <w:r>
        <w:t>Ce dg avait été posé par qui ?</w:t>
      </w:r>
      <w:r>
        <w:br/>
        <w:t>pas mal de le préciser</w:t>
      </w:r>
    </w:p>
  </w:comment>
  <w:comment w:id="383" w:author="NANSSEU NJINGANG, Jobert Richie" w:date="2025-10-30T15:05:00Z" w:initials="JN">
    <w:p w14:paraId="61852DF2" w14:textId="20C64B67" w:rsidR="0024529A" w:rsidRDefault="0024529A">
      <w:pPr>
        <w:pStyle w:val="Commentaire"/>
      </w:pPr>
      <w:r>
        <w:rPr>
          <w:rStyle w:val="Marquedecommentaire"/>
        </w:rPr>
        <w:annotationRef/>
      </w:r>
      <w:r>
        <w:t>Dans un tableau précédent, non précisé venait avant aucun, ce qui semblait logique</w:t>
      </w:r>
    </w:p>
  </w:comment>
  <w:comment w:id="387" w:author="NANSSEU NJINGANG, Jobert Richie" w:date="2025-10-30T15:06:00Z" w:initials="JN">
    <w:p w14:paraId="517265F7" w14:textId="29BFB592" w:rsidR="0024529A" w:rsidRDefault="0024529A">
      <w:pPr>
        <w:pStyle w:val="Commentaire"/>
      </w:pPr>
      <w:r>
        <w:rPr>
          <w:rStyle w:val="Marquedecommentaire"/>
        </w:rPr>
        <w:annotationRef/>
      </w:r>
      <w:r>
        <w:t>Imparfait dans le présent ?</w:t>
      </w:r>
    </w:p>
  </w:comment>
  <w:comment w:id="392" w:author="NANSSEU NJINGANG, Jobert Richie" w:date="2025-10-30T15:09:00Z" w:initials="JN">
    <w:p w14:paraId="16ADCC12" w14:textId="055E1C56" w:rsidR="00263FC3" w:rsidRDefault="00263FC3">
      <w:pPr>
        <w:pStyle w:val="Commentaire"/>
      </w:pPr>
      <w:r>
        <w:rPr>
          <w:rStyle w:val="Marquedecommentaire"/>
        </w:rPr>
        <w:annotationRef/>
      </w:r>
      <w:r>
        <w:t>Vous dites intervalle inter quartile ou écart ? de mon souvenir c’est écart, pourtant dans les stats tu as plutôt parlé d’intervalle</w:t>
      </w:r>
    </w:p>
  </w:comment>
  <w:comment w:id="395" w:author="NANSSEU NJINGANG, Jobert Richie" w:date="2025-10-30T15:10:00Z" w:initials="JN">
    <w:p w14:paraId="5B131BFA" w14:textId="6BC2FC0B" w:rsidR="00263FC3" w:rsidRDefault="00263FC3">
      <w:pPr>
        <w:pStyle w:val="Commentaire"/>
      </w:pPr>
      <w:r>
        <w:rPr>
          <w:rStyle w:val="Marquedecommentaire"/>
        </w:rPr>
        <w:annotationRef/>
      </w:r>
      <w:r>
        <w:t>En début de phrase le nombre s’écrit en lettres, quel qu’il soit</w:t>
      </w:r>
    </w:p>
  </w:comment>
  <w:comment w:id="419" w:author="NANSSEU NJINGANG, Jobert Richie" w:date="2025-10-30T15:33:00Z" w:initials="JN">
    <w:p w14:paraId="1A9F2A8E" w14:textId="598B536E" w:rsidR="00252365" w:rsidRDefault="00252365">
      <w:pPr>
        <w:pStyle w:val="Commentaire"/>
      </w:pPr>
      <w:r>
        <w:rPr>
          <w:rStyle w:val="Marquedecommentaire"/>
        </w:rPr>
        <w:annotationRef/>
      </w:r>
      <w:r>
        <w:t>Trop longue comme phrase</w:t>
      </w:r>
    </w:p>
  </w:comment>
  <w:comment w:id="424" w:author="NANSSEU NJINGANG, Jobert Richie" w:date="2025-10-30T15:33:00Z" w:initials="JN">
    <w:p w14:paraId="26B1BBA9" w14:textId="0F152064" w:rsidR="00252365" w:rsidRDefault="00252365">
      <w:pPr>
        <w:pStyle w:val="Commentaire"/>
      </w:pPr>
      <w:r>
        <w:rPr>
          <w:rStyle w:val="Marquedecommentaire"/>
        </w:rPr>
        <w:annotationRef/>
      </w:r>
      <w:r>
        <w:t>Lettres en début de phrase</w:t>
      </w:r>
    </w:p>
  </w:comment>
  <w:comment w:id="425" w:author="NANSSEU NJINGANG, Jobert Richie" w:date="2025-10-30T15:34:00Z" w:initials="JN">
    <w:p w14:paraId="76688BB5" w14:textId="35EF1C1D" w:rsidR="00252365" w:rsidRDefault="00252365">
      <w:pPr>
        <w:pStyle w:val="Commentaire"/>
      </w:pPr>
      <w:r>
        <w:rPr>
          <w:rStyle w:val="Marquedecommentaire"/>
        </w:rPr>
        <w:annotationRef/>
      </w:r>
      <w:r>
        <w:t>harmonie</w:t>
      </w:r>
    </w:p>
  </w:comment>
  <w:comment w:id="463" w:author="NANSSEU NJINGANG, Jobert Richie" w:date="2025-10-30T15:41:00Z" w:initials="JN">
    <w:p w14:paraId="4B066848" w14:textId="667EE76A" w:rsidR="006003E8" w:rsidRDefault="006003E8">
      <w:pPr>
        <w:pStyle w:val="Commentaire"/>
      </w:pPr>
      <w:r>
        <w:rPr>
          <w:rStyle w:val="Marquedecommentaire"/>
        </w:rPr>
        <w:annotationRef/>
      </w:r>
      <w:r>
        <w:t>ce dont j’ai parlé plus haut</w:t>
      </w:r>
    </w:p>
  </w:comment>
  <w:comment w:id="473" w:author="NANSSEU NJINGANG, Jobert Richie" w:date="2025-10-30T15:42:00Z" w:initials="JN">
    <w:p w14:paraId="37348BEC" w14:textId="4362B9CF" w:rsidR="006003E8" w:rsidRDefault="006003E8">
      <w:pPr>
        <w:pStyle w:val="Commentaire"/>
      </w:pPr>
      <w:r>
        <w:rPr>
          <w:rStyle w:val="Marquedecommentaire"/>
        </w:rPr>
        <w:annotationRef/>
      </w:r>
      <w:r>
        <w:t>same comment</w:t>
      </w:r>
    </w:p>
  </w:comment>
  <w:comment w:id="496" w:author="NANSSEU NJINGANG, Jobert Richie" w:date="2025-10-30T15:46:00Z" w:initials="JN">
    <w:p w14:paraId="6FADE463" w14:textId="0DF502DB" w:rsidR="006003E8" w:rsidRDefault="006003E8">
      <w:pPr>
        <w:pStyle w:val="Commentaire"/>
      </w:pPr>
      <w:r>
        <w:rPr>
          <w:rStyle w:val="Marquedecommentaire"/>
        </w:rPr>
        <w:annotationRef/>
      </w:r>
      <w:r>
        <w:t>ceci n’a pas sa place</w:t>
      </w:r>
      <w:r>
        <w:br/>
        <w:t>c’est pour qu’on devine quoi ?</w:t>
      </w:r>
    </w:p>
  </w:comment>
  <w:comment w:id="608" w:author="NANSSEU NJINGANG, Jobert Richie" w:date="2025-10-30T16:46:00Z" w:initials="JN">
    <w:p w14:paraId="5339F114" w14:textId="090C3F30" w:rsidR="0002492F" w:rsidRDefault="0002492F">
      <w:pPr>
        <w:pStyle w:val="Commentaire"/>
      </w:pPr>
      <w:r>
        <w:rPr>
          <w:rStyle w:val="Marquedecommentaire"/>
        </w:rPr>
        <w:annotationRef/>
      </w:r>
      <w:r>
        <w:t>il faut être précis</w:t>
      </w:r>
      <w:r>
        <w:br/>
        <w:t>laquelle des altérations ? faible, modérée, importante ?</w:t>
      </w:r>
    </w:p>
  </w:comment>
  <w:comment w:id="613" w:author="NANSSEU NJINGANG, Jobert Richie" w:date="2025-10-30T16:50:00Z" w:initials="JN">
    <w:p w14:paraId="26A624A2" w14:textId="77777777" w:rsidR="0002492F" w:rsidRDefault="0002492F">
      <w:pPr>
        <w:pStyle w:val="Commentaire"/>
      </w:pPr>
      <w:r>
        <w:rPr>
          <w:rStyle w:val="Marquedecommentaire"/>
        </w:rPr>
        <w:annotationRef/>
      </w:r>
      <w:r>
        <w:t xml:space="preserve">ringard comment </w:t>
      </w:r>
      <w:r w:rsidR="007E128C">
        <w:t>phrase d’appel</w:t>
      </w:r>
      <w:r w:rsidR="007E128C">
        <w:br/>
        <w:t xml:space="preserve">ah ah ah </w:t>
      </w:r>
      <w:r w:rsidR="007E128C">
        <w:br/>
        <w:t>les cliniciens vont me killam</w:t>
      </w:r>
    </w:p>
    <w:p w14:paraId="1411E181" w14:textId="69770664" w:rsidR="007E128C" w:rsidRDefault="007E128C">
      <w:pPr>
        <w:pStyle w:val="Commentaire"/>
      </w:pPr>
    </w:p>
  </w:comment>
  <w:comment w:id="614" w:author="NANSSEU NJINGANG, Jobert Richie" w:date="2025-10-30T16:51:00Z" w:initials="JN">
    <w:p w14:paraId="7F36BD51" w14:textId="15085053" w:rsidR="007E128C" w:rsidRDefault="007E128C">
      <w:pPr>
        <w:pStyle w:val="Commentaire"/>
      </w:pPr>
      <w:r>
        <w:rPr>
          <w:rStyle w:val="Marquedecommentaire"/>
        </w:rPr>
        <w:annotationRef/>
      </w:r>
      <w:r>
        <w:t>le premier paragraphe rappelle les résultats pertinents qui seront discutés</w:t>
      </w:r>
    </w:p>
  </w:comment>
  <w:comment w:id="616" w:author="NANSSEU NJINGANG, Jobert Richie" w:date="2025-10-30T16:52:00Z" w:initials="JN">
    <w:p w14:paraId="21DE0CC6" w14:textId="499723E1" w:rsidR="007E128C" w:rsidRDefault="007E128C">
      <w:pPr>
        <w:pStyle w:val="Commentaire"/>
      </w:pPr>
      <w:r>
        <w:rPr>
          <w:rStyle w:val="Marquedecommentaire"/>
        </w:rPr>
        <w:annotationRef/>
      </w:r>
      <w:r>
        <w:t>tu sembles coutumière des longues phrases</w:t>
      </w:r>
      <w:r>
        <w:br/>
        <w:t>il faut les éviter, sinon style lourd</w:t>
      </w:r>
    </w:p>
  </w:comment>
  <w:comment w:id="626" w:author="NANSSEU NJINGANG, Jobert Richie" w:date="2025-10-30T16:57:00Z" w:initials="JN">
    <w:p w14:paraId="54A4EF51" w14:textId="526A146B" w:rsidR="007E128C" w:rsidRDefault="007E128C">
      <w:pPr>
        <w:pStyle w:val="Commentaire"/>
      </w:pPr>
      <w:r>
        <w:rPr>
          <w:rStyle w:val="Marquedecommentaire"/>
        </w:rPr>
        <w:annotationRef/>
      </w:r>
      <w:r>
        <w:t>il y a pourtant une phase prospective nor…lol</w:t>
      </w:r>
      <w:r>
        <w:br/>
      </w:r>
    </w:p>
  </w:comment>
  <w:comment w:id="634" w:author="NANSSEU NJINGANG, Jobert Richie" w:date="2025-10-30T16:55:00Z" w:initials="JN">
    <w:p w14:paraId="3ABD23CE" w14:textId="326185B1" w:rsidR="007E128C" w:rsidRDefault="007E128C">
      <w:pPr>
        <w:pStyle w:val="Commentaire"/>
      </w:pPr>
      <w:r>
        <w:rPr>
          <w:rStyle w:val="Marquedecommentaire"/>
        </w:rPr>
        <w:annotationRef/>
      </w:r>
      <w:r>
        <w:t>qu’entends tu par reproductibilité des données ?</w:t>
      </w:r>
    </w:p>
  </w:comment>
  <w:comment w:id="661" w:author="NANSSEU NJINGANG, Jobert Richie" w:date="2025-10-30T17:11:00Z" w:initials="JN">
    <w:p w14:paraId="2A393E49" w14:textId="1B9A78F6" w:rsidR="000120F3" w:rsidRDefault="000120F3">
      <w:pPr>
        <w:pStyle w:val="Commentaire"/>
      </w:pPr>
      <w:r>
        <w:rPr>
          <w:rStyle w:val="Marquedecommentaire"/>
        </w:rPr>
        <w:annotationRef/>
      </w:r>
      <w:r>
        <w:t>qu est ce qui a donc changé entre avant et maintenant pour que ce soit mieux diagnostiqué</w:t>
      </w:r>
      <w:r>
        <w:br/>
        <w:t>on part d’un rétro de 15 ans quand même</w:t>
      </w:r>
    </w:p>
  </w:comment>
  <w:comment w:id="667" w:author="NANSSEU NJINGANG, Jobert Richie" w:date="2025-10-30T17:14:00Z" w:initials="JN">
    <w:p w14:paraId="0F6B067F" w14:textId="3BAD067A" w:rsidR="000120F3" w:rsidRDefault="000120F3">
      <w:pPr>
        <w:pStyle w:val="Commentaire"/>
      </w:pPr>
      <w:r>
        <w:rPr>
          <w:rStyle w:val="Marquedecommentaire"/>
        </w:rPr>
        <w:annotationRef/>
      </w:r>
      <w:r>
        <w:t>difficile à comprendre</w:t>
      </w:r>
    </w:p>
  </w:comment>
  <w:comment w:id="668" w:author="NANSSEU NJINGANG, Jobert Richie" w:date="2025-10-30T17:14:00Z" w:initials="JN">
    <w:p w14:paraId="4A09FA79" w14:textId="0865F739" w:rsidR="000120F3" w:rsidRDefault="000120F3">
      <w:pPr>
        <w:pStyle w:val="Commentaire"/>
      </w:pPr>
      <w:r>
        <w:rPr>
          <w:rStyle w:val="Marquedecommentaire"/>
        </w:rPr>
        <w:annotationRef/>
      </w:r>
      <w:r>
        <w:t>référence qui décrit cet effect</w:t>
      </w:r>
    </w:p>
  </w:comment>
  <w:comment w:id="670" w:author="NANSSEU NJINGANG, Jobert Richie" w:date="2025-10-30T17:16:00Z" w:initials="JN">
    <w:p w14:paraId="37237959" w14:textId="77777777" w:rsidR="000120F3" w:rsidRDefault="000120F3">
      <w:pPr>
        <w:pStyle w:val="Commentaire"/>
      </w:pPr>
      <w:r>
        <w:rPr>
          <w:rStyle w:val="Marquedecommentaire"/>
        </w:rPr>
        <w:annotationRef/>
      </w:r>
      <w:r>
        <w:t xml:space="preserve">je ferai attention à m’aventurer </w:t>
      </w:r>
      <w:r>
        <w:br/>
        <w:t>ton étude n’est déjà pas une étude de prévalence</w:t>
      </w:r>
      <w:r>
        <w:br/>
        <w:t>ensuite tous tes cas sont hospitaliers</w:t>
      </w:r>
      <w:r>
        <w:br/>
        <w:t>en plus tu ne recrutes que dans trois sites</w:t>
      </w:r>
    </w:p>
    <w:p w14:paraId="6FC6636C" w14:textId="77777777" w:rsidR="000120F3" w:rsidRDefault="000120F3">
      <w:pPr>
        <w:pStyle w:val="Commentaire"/>
      </w:pPr>
    </w:p>
    <w:p w14:paraId="2A9F4632" w14:textId="061DCAAC" w:rsidR="000120F3" w:rsidRDefault="000120F3">
      <w:pPr>
        <w:pStyle w:val="Commentaire"/>
      </w:pPr>
      <w:r>
        <w:t>moi j’enlèverais cette phrase</w:t>
      </w:r>
    </w:p>
  </w:comment>
  <w:comment w:id="675" w:author="NANSSEU NJINGANG, Jobert Richie" w:date="2025-10-30T17:19:00Z" w:initials="JN">
    <w:p w14:paraId="676396FC" w14:textId="31E14C05" w:rsidR="000120F3" w:rsidRDefault="000120F3">
      <w:pPr>
        <w:pStyle w:val="Commentaire"/>
      </w:pPr>
      <w:r>
        <w:rPr>
          <w:rStyle w:val="Marquedecommentaire"/>
        </w:rPr>
        <w:annotationRef/>
      </w:r>
      <w:r>
        <w:t>???? écart type</w:t>
      </w:r>
      <w:r>
        <w:br/>
        <w:t>95% des valeurs se situent entre -2ET et +2 ET je ne sais pas si c’est cela que tu veux dire</w:t>
      </w:r>
    </w:p>
  </w:comment>
  <w:comment w:id="678" w:author="NANSSEU NJINGANG, Jobert Richie" w:date="2025-10-30T17:21:00Z" w:initials="JN">
    <w:p w14:paraId="60979C5C" w14:textId="5E25082D" w:rsidR="00AB1633" w:rsidRDefault="00AB1633">
      <w:pPr>
        <w:pStyle w:val="Commentaire"/>
      </w:pPr>
      <w:r>
        <w:rPr>
          <w:rStyle w:val="Marquedecommentaire"/>
        </w:rPr>
        <w:annotationRef/>
      </w:r>
      <w:r>
        <w:t>référence</w:t>
      </w:r>
    </w:p>
  </w:comment>
  <w:comment w:id="682" w:author="NANSSEU NJINGANG, Jobert Richie" w:date="2025-10-30T17:21:00Z" w:initials="JN">
    <w:p w14:paraId="1A3E9B11" w14:textId="386ED6D3" w:rsidR="00AB1633" w:rsidRDefault="00AB1633">
      <w:pPr>
        <w:pStyle w:val="Commentaire"/>
      </w:pPr>
      <w:r>
        <w:rPr>
          <w:rStyle w:val="Marquedecommentaire"/>
        </w:rPr>
        <w:annotationRef/>
      </w:r>
      <w:r>
        <w:t>ce serait bien d’indiquer les pays</w:t>
      </w:r>
    </w:p>
  </w:comment>
  <w:comment w:id="683" w:author="NANSSEU NJINGANG, Jobert Richie" w:date="2025-10-30T17:23:00Z" w:initials="JN">
    <w:p w14:paraId="65489C11" w14:textId="7BFE8B67" w:rsidR="00AB1633" w:rsidRDefault="00AB1633">
      <w:pPr>
        <w:pStyle w:val="Commentaire"/>
      </w:pPr>
      <w:r>
        <w:rPr>
          <w:rStyle w:val="Marquedecommentaire"/>
        </w:rPr>
        <w:annotationRef/>
      </w:r>
      <w:r>
        <w:t>référence</w:t>
      </w:r>
    </w:p>
  </w:comment>
  <w:comment w:id="686" w:author="NANSSEU NJINGANG, Jobert Richie" w:date="2025-10-30T17:23:00Z" w:initials="JN">
    <w:p w14:paraId="35EEA41C" w14:textId="75F9B3E4" w:rsidR="00AB1633" w:rsidRDefault="00AB1633">
      <w:pPr>
        <w:pStyle w:val="Commentaire"/>
      </w:pPr>
      <w:r>
        <w:rPr>
          <w:rStyle w:val="Marquedecommentaire"/>
        </w:rPr>
        <w:annotationRef/>
      </w:r>
      <w:r>
        <w:t>lesquels ?</w:t>
      </w:r>
    </w:p>
  </w:comment>
  <w:comment w:id="694" w:author="NANSSEU NJINGANG, Jobert Richie" w:date="2025-10-30T17:24:00Z" w:initials="JN">
    <w:p w14:paraId="164C624C" w14:textId="36C01381" w:rsidR="00AB1633" w:rsidRDefault="00AB1633">
      <w:pPr>
        <w:pStyle w:val="Commentaire"/>
      </w:pPr>
      <w:r>
        <w:rPr>
          <w:rStyle w:val="Marquedecommentaire"/>
        </w:rPr>
        <w:annotationRef/>
      </w:r>
      <w:r>
        <w:t>same comment</w:t>
      </w:r>
    </w:p>
  </w:comment>
  <w:comment w:id="697" w:author="NANSSEU NJINGANG, Jobert Richie" w:date="2025-10-30T17:25:00Z" w:initials="JN">
    <w:p w14:paraId="31A4460C" w14:textId="57A93A1A" w:rsidR="00AB1633" w:rsidRDefault="00AB1633">
      <w:pPr>
        <w:pStyle w:val="Commentaire"/>
      </w:pPr>
      <w:r>
        <w:rPr>
          <w:rStyle w:val="Marquedecommentaire"/>
        </w:rPr>
        <w:annotationRef/>
      </w:r>
      <w:r>
        <w:t>ça ne pourrait pas seulement ; ça l’est</w:t>
      </w:r>
      <w:r>
        <w:br/>
        <w:t>tu as bcp de références à ce sujet</w:t>
      </w:r>
    </w:p>
  </w:comment>
  <w:comment w:id="699" w:author="NANSSEU NJINGANG, Jobert Richie" w:date="2025-10-30T17:27:00Z" w:initials="JN">
    <w:p w14:paraId="4B064C40" w14:textId="6BBB6685" w:rsidR="00AB1633" w:rsidRDefault="00AB1633">
      <w:pPr>
        <w:pStyle w:val="Commentaire"/>
      </w:pPr>
      <w:r>
        <w:rPr>
          <w:rStyle w:val="Marquedecommentaire"/>
        </w:rPr>
        <w:annotationRef/>
      </w:r>
      <w:r>
        <w:t>tu vois l’association là avec quelle loupe, la mère ?</w:t>
      </w:r>
      <w:r>
        <w:br/>
        <w:t>reformule</w:t>
      </w:r>
    </w:p>
  </w:comment>
  <w:comment w:id="704" w:author="NANSSEU NJINGANG, Jobert Richie" w:date="2025-10-30T17:46:00Z" w:initials="JN">
    <w:p w14:paraId="33001755" w14:textId="79D48545" w:rsidR="004A31E7" w:rsidRDefault="004A31E7">
      <w:pPr>
        <w:pStyle w:val="Commentaire"/>
      </w:pPr>
      <w:r>
        <w:rPr>
          <w:rStyle w:val="Marquedecommentaire"/>
        </w:rPr>
        <w:annotationRef/>
      </w:r>
      <w:r>
        <w:t>c’est quoi un facteur causal</w:t>
      </w:r>
    </w:p>
  </w:comment>
  <w:comment w:id="706" w:author="NANSSEU NJINGANG, Jobert Richie" w:date="2025-10-30T17:52:00Z" w:initials="JN">
    <w:p w14:paraId="2274F833" w14:textId="40199559" w:rsidR="00C47B28" w:rsidRDefault="00C47B28">
      <w:pPr>
        <w:pStyle w:val="Commentaire"/>
      </w:pPr>
      <w:r>
        <w:rPr>
          <w:rStyle w:val="Marquedecommentaire"/>
        </w:rPr>
        <w:annotationRef/>
      </w:r>
      <w:r>
        <w:t>suis pas sûr de comprendre</w:t>
      </w:r>
      <w:r>
        <w:br/>
        <w:t>il faut juste souligner le besoin de faire des études approfondies pour déterminer les facteurs de risque de la MV dans notre contexte</w:t>
      </w:r>
    </w:p>
  </w:comment>
  <w:comment w:id="709" w:author="NANSSEU NJINGANG, Jobert Richie" w:date="2025-10-30T17:53:00Z" w:initials="JN">
    <w:p w14:paraId="2AACFF0E" w14:textId="4EED1BC3" w:rsidR="00C47B28" w:rsidRDefault="00C47B28">
      <w:pPr>
        <w:pStyle w:val="Commentaire"/>
      </w:pPr>
      <w:r>
        <w:rPr>
          <w:rStyle w:val="Marquedecommentaire"/>
        </w:rPr>
        <w:annotationRef/>
      </w:r>
      <w:r>
        <w:t>j’espère que tu ne compares pas médiane et moyenne</w:t>
      </w:r>
    </w:p>
  </w:comment>
  <w:comment w:id="711" w:author="NANSSEU NJINGANG, Jobert Richie" w:date="2025-10-30T18:02:00Z" w:initials="JN">
    <w:p w14:paraId="1D45F3A9" w14:textId="31C7D8C9" w:rsidR="005247F4" w:rsidRDefault="005247F4">
      <w:pPr>
        <w:pStyle w:val="Commentaire"/>
      </w:pPr>
      <w:r>
        <w:rPr>
          <w:rStyle w:val="Marquedecommentaire"/>
        </w:rPr>
        <w:annotationRef/>
      </w:r>
      <w:r>
        <w:t>je en comprends pas cet arguument</w:t>
      </w:r>
      <w:r>
        <w:br/>
        <w:t>la durée d’évolution est tributaire du moment où le patient se décide à consulter</w:t>
      </w:r>
    </w:p>
  </w:comment>
  <w:comment w:id="713" w:author="NANSSEU NJINGANG, Jobert Richie" w:date="2025-10-30T18:04:00Z" w:initials="JN">
    <w:p w14:paraId="6847510F" w14:textId="77777777" w:rsidR="005247F4" w:rsidRDefault="005247F4">
      <w:pPr>
        <w:pStyle w:val="Commentaire"/>
      </w:pPr>
      <w:r>
        <w:rPr>
          <w:rStyle w:val="Marquedecommentaire"/>
        </w:rPr>
        <w:annotationRef/>
      </w:r>
      <w:r>
        <w:t>nous avons utilisé la médiane</w:t>
      </w:r>
    </w:p>
    <w:p w14:paraId="1AC359C9" w14:textId="142B54C8" w:rsidR="005247F4" w:rsidRDefault="005247F4">
      <w:pPr>
        <w:pStyle w:val="Commentaire"/>
      </w:pPr>
      <w:r>
        <w:t>la moyenne c’est 31,44 mois</w:t>
      </w:r>
    </w:p>
  </w:comment>
  <w:comment w:id="714" w:author="NANSSEU NJINGANG, Jobert Richie" w:date="2025-10-30T18:08:00Z" w:initials="JN">
    <w:p w14:paraId="490D3FB2" w14:textId="2AC5C2C0" w:rsidR="005247F4" w:rsidRDefault="005247F4">
      <w:pPr>
        <w:pStyle w:val="Commentaire"/>
      </w:pPr>
      <w:r>
        <w:rPr>
          <w:rStyle w:val="Marquedecommentaire"/>
        </w:rPr>
        <w:annotationRef/>
      </w:r>
      <w:r>
        <w:t>c’est vrai ça ?</w:t>
      </w:r>
      <w:r w:rsidR="00F81591">
        <w:br/>
        <w:t>avec les 20 prospectifs, ma médiane est 34 (EIQ 11-51) et la moyenne 36,2</w:t>
      </w:r>
    </w:p>
  </w:comment>
  <w:comment w:id="716" w:author="NANSSEU NJINGANG, Jobert Richie" w:date="2025-10-30T19:42:00Z" w:initials="JN">
    <w:p w14:paraId="692F3CBA" w14:textId="28928E76" w:rsidR="003119FC" w:rsidRDefault="003119FC">
      <w:pPr>
        <w:pStyle w:val="Commentaire"/>
      </w:pPr>
      <w:r>
        <w:rPr>
          <w:rStyle w:val="Marquedecommentaire"/>
        </w:rPr>
        <w:annotationRef/>
      </w:r>
      <w:r>
        <w:t>une seule phrase qui fait 5 lignes</w:t>
      </w:r>
      <w:r>
        <w:br/>
        <w:t xml:space="preserve">d’autre part fais attention à ton utilisation de la virgule ; je la trouve excessive </w:t>
      </w:r>
    </w:p>
  </w:comment>
  <w:comment w:id="729" w:author="NANSSEU NJINGANG, Jobert Richie" w:date="2025-10-30T19:45:00Z" w:initials="JN">
    <w:p w14:paraId="4FA6A153" w14:textId="45B99866" w:rsidR="003119FC" w:rsidRDefault="003119FC">
      <w:pPr>
        <w:pStyle w:val="Commentaire"/>
      </w:pPr>
      <w:r>
        <w:rPr>
          <w:rStyle w:val="Marquedecommentaire"/>
        </w:rPr>
        <w:annotationRef/>
      </w:r>
      <w:r>
        <w:t>ça se dit ?</w:t>
      </w:r>
    </w:p>
  </w:comment>
  <w:comment w:id="719" w:author="NANSSEU NJINGANG, Jobert Richie" w:date="2025-10-30T19:45:00Z" w:initials="JN">
    <w:p w14:paraId="4B543FFD" w14:textId="0DF00EDD" w:rsidR="003119FC" w:rsidRDefault="003119FC">
      <w:pPr>
        <w:pStyle w:val="Commentaire"/>
      </w:pPr>
      <w:r>
        <w:rPr>
          <w:rStyle w:val="Marquedecommentaire"/>
        </w:rPr>
        <w:annotationRef/>
      </w:r>
      <w:r>
        <w:t>ce paragraphe est une reprise des résultats ?</w:t>
      </w:r>
      <w:r>
        <w:br/>
        <w:t>rien n’y est discuté</w:t>
      </w:r>
    </w:p>
  </w:comment>
  <w:comment w:id="734" w:author="NANSSEU NJINGANG, Jobert Richie" w:date="2025-10-30T19:52:00Z" w:initials="JN">
    <w:p w14:paraId="7C50B4F3" w14:textId="7087191C" w:rsidR="00A76A47" w:rsidRDefault="00A76A47">
      <w:pPr>
        <w:pStyle w:val="Commentaire"/>
      </w:pPr>
      <w:r>
        <w:rPr>
          <w:rStyle w:val="Marquedecommentaire"/>
        </w:rPr>
        <w:annotationRef/>
      </w:r>
      <w:r>
        <w:t>cinq lignes</w:t>
      </w:r>
      <w:r>
        <w:br/>
        <w:t>difficile à cerner</w:t>
      </w:r>
    </w:p>
  </w:comment>
  <w:comment w:id="735" w:author="NANSSEU NJINGANG, Jobert Richie" w:date="2025-10-30T19:52:00Z" w:initials="JN">
    <w:p w14:paraId="2EB63F14" w14:textId="7A178013" w:rsidR="00A76A47" w:rsidRDefault="00A76A47">
      <w:pPr>
        <w:pStyle w:val="Commentaire"/>
      </w:pPr>
      <w:r>
        <w:rPr>
          <w:rStyle w:val="Marquedecommentaire"/>
        </w:rPr>
        <w:annotationRef/>
      </w:r>
      <w:r>
        <w:t>pourquoi espace entre chiffre et %</w:t>
      </w:r>
    </w:p>
  </w:comment>
  <w:comment w:id="748" w:author="NANSSEU NJINGANG, Jobert Richie" w:date="2025-10-30T19:55:00Z" w:initials="JN">
    <w:p w14:paraId="237E4FDE" w14:textId="77777777" w:rsidR="00A76A47" w:rsidRDefault="00A76A47">
      <w:pPr>
        <w:pStyle w:val="Commentaire"/>
      </w:pPr>
      <w:r>
        <w:rPr>
          <w:rStyle w:val="Marquedecommentaire"/>
        </w:rPr>
        <w:annotationRef/>
      </w:r>
      <w:r>
        <w:t>pourquoi la virgule ?</w:t>
      </w:r>
    </w:p>
    <w:p w14:paraId="1E2414CB" w14:textId="104699DB" w:rsidR="00A76A47" w:rsidRDefault="00A76A47">
      <w:pPr>
        <w:pStyle w:val="Commentaire"/>
      </w:pPr>
      <w:r>
        <w:t>je te suggère de lire sur l’utilisation des virgules</w:t>
      </w:r>
    </w:p>
  </w:comment>
  <w:comment w:id="756" w:author="NANSSEU NJINGANG, Jobert Richie" w:date="2025-10-30T19:57:00Z" w:initials="JN">
    <w:p w14:paraId="124594DD" w14:textId="704C25C1" w:rsidR="00A76A47" w:rsidRDefault="00A76A47">
      <w:pPr>
        <w:pStyle w:val="Commentaire"/>
      </w:pPr>
      <w:r>
        <w:rPr>
          <w:rStyle w:val="Marquedecommentaire"/>
        </w:rPr>
        <w:annotationRef/>
      </w:r>
      <w:r>
        <w:t>suis pas sûr de comprendre</w:t>
      </w:r>
    </w:p>
  </w:comment>
  <w:comment w:id="766" w:author="NANSSEU NJINGANG, Jobert Richie" w:date="2025-10-30T19:59:00Z" w:initials="JN">
    <w:p w14:paraId="589E78E3" w14:textId="77777777" w:rsidR="00A76A47" w:rsidRDefault="00A76A47">
      <w:pPr>
        <w:pStyle w:val="Commentaire"/>
      </w:pPr>
      <w:r>
        <w:rPr>
          <w:rStyle w:val="Marquedecommentaire"/>
        </w:rPr>
        <w:annotationRef/>
      </w:r>
      <w:r>
        <w:t>centres de quoi ?</w:t>
      </w:r>
      <w:r>
        <w:br/>
        <w:t>pourquoi pas hôpitaux</w:t>
      </w:r>
      <w:r>
        <w:br/>
        <w:t>ou services de dermatologie</w:t>
      </w:r>
    </w:p>
    <w:p w14:paraId="76176A73" w14:textId="37970389" w:rsidR="00A76A47" w:rsidRDefault="00A76A47">
      <w:pPr>
        <w:pStyle w:val="Commentaire"/>
      </w:pPr>
      <w:r>
        <w:t>dire centre m’a l’air incomplet</w:t>
      </w:r>
    </w:p>
  </w:comment>
  <w:comment w:id="782" w:author="NANSSEU NJINGANG, Jobert Richie" w:date="2025-10-30T20:05:00Z" w:initials="JN">
    <w:p w14:paraId="073F4F71" w14:textId="3756E789" w:rsidR="00814BA0" w:rsidRDefault="00814BA0">
      <w:pPr>
        <w:pStyle w:val="Commentaire"/>
      </w:pPr>
      <w:r>
        <w:rPr>
          <w:rStyle w:val="Marquedecommentaire"/>
        </w:rPr>
        <w:annotationRef/>
      </w:r>
      <w:r>
        <w:t>tu peux revoir et ajuste ceci</w:t>
      </w:r>
    </w:p>
  </w:comment>
  <w:comment w:id="789" w:author="NANSSEU NJINGANG, Jobert Richie" w:date="2025-10-30T20:06:00Z" w:initials="JN">
    <w:p w14:paraId="39DE9C31" w14:textId="13B6D0EE" w:rsidR="00814BA0" w:rsidRDefault="00814BA0">
      <w:pPr>
        <w:pStyle w:val="Commentaire"/>
      </w:pPr>
      <w:r>
        <w:rPr>
          <w:rStyle w:val="Marquedecommentaire"/>
        </w:rPr>
        <w:annotationRef/>
      </w:r>
      <w:r>
        <w:t>laquelle</w:t>
      </w:r>
    </w:p>
  </w:comment>
  <w:comment w:id="791" w:author="NANSSEU NJINGANG, Jobert Richie" w:date="2025-10-30T20:08:00Z" w:initials="JN">
    <w:p w14:paraId="0C386B8D" w14:textId="4004D00C" w:rsidR="00814BA0" w:rsidRDefault="00814BA0">
      <w:pPr>
        <w:pStyle w:val="Commentaire"/>
      </w:pPr>
      <w:r>
        <w:rPr>
          <w:rStyle w:val="Marquedecommentaire"/>
        </w:rPr>
        <w:annotationRef/>
      </w:r>
      <w:r>
        <w:t>qu’est ce qui est observé, our s’assurer que c’est bien accordé</w:t>
      </w:r>
    </w:p>
  </w:comment>
  <w:comment w:id="802" w:author="NANSSEU NJINGANG, Jobert Richie" w:date="2025-10-30T18:17:00Z" w:initials="JN">
    <w:p w14:paraId="2C45A3A6" w14:textId="07533E4E" w:rsidR="00F81591" w:rsidRDefault="00F81591">
      <w:pPr>
        <w:pStyle w:val="Commentaire"/>
      </w:pPr>
      <w:r>
        <w:rPr>
          <w:rStyle w:val="Marquedecommentaire"/>
        </w:rPr>
        <w:annotationRef/>
      </w:r>
      <w:r>
        <w:t>est ce que les praticiens ont eux aussi mis une emphase sur cet aspect de la pec ? rappeler au malade, essayer de comprendre pourquoi les patients n’y allaient pas, etc.</w:t>
      </w:r>
      <w:r>
        <w:br/>
        <w:t>sinon il faut peut être dire que les praticiens doivent être encouragés à mieux éduquer les patients dans ce sens</w:t>
      </w:r>
    </w:p>
  </w:comment>
  <w:comment w:id="804" w:author="NANSSEU NJINGANG, Jobert Richie" w:date="2025-10-30T18:19:00Z" w:initials="JN">
    <w:p w14:paraId="43A16F9B" w14:textId="59C4BAF8" w:rsidR="00F81591" w:rsidRDefault="00F81591">
      <w:pPr>
        <w:pStyle w:val="Commentaire"/>
      </w:pPr>
      <w:r>
        <w:rPr>
          <w:rStyle w:val="Marquedecommentaire"/>
        </w:rPr>
        <w:annotationRef/>
      </w:r>
      <w:r>
        <w:t>suggestions ou recommandations ?</w:t>
      </w:r>
    </w:p>
  </w:comment>
  <w:comment w:id="808" w:author="NANSSEU NJINGANG, Jobert Richie" w:date="2025-10-30T18:22:00Z" w:initials="JN">
    <w:p w14:paraId="41627D31" w14:textId="1272E90E" w:rsidR="00E046D6" w:rsidRDefault="00E046D6">
      <w:pPr>
        <w:pStyle w:val="Commentaire"/>
      </w:pPr>
      <w:r>
        <w:rPr>
          <w:rStyle w:val="Marquedecommentaire"/>
        </w:rPr>
        <w:annotationRef/>
      </w:r>
      <w:r>
        <w:t>comment ça dans les programmes de santé publique ? et ensuite tu parles des services de dermato ; je suis perdu</w:t>
      </w:r>
    </w:p>
  </w:comment>
  <w:comment w:id="810" w:author="NANSSEU NJINGANG, Jobert Richie" w:date="2025-10-30T18:21:00Z" w:initials="JN">
    <w:p w14:paraId="7BCBE8E3" w14:textId="271D12F5" w:rsidR="00E046D6" w:rsidRDefault="00E046D6">
      <w:pPr>
        <w:pStyle w:val="Commentaire"/>
      </w:pPr>
      <w:r>
        <w:rPr>
          <w:rStyle w:val="Marquedecommentaire"/>
        </w:rPr>
        <w:annotationRef/>
      </w:r>
      <w:r>
        <w:t>ça c’est vague</w:t>
      </w:r>
      <w:r>
        <w:br/>
        <w:t>tu veux qu’on mène des études plus poussées sur ce domaine, par ex pour rechercher les facteurs de risque, mieux explorer l’évolution de la maladie, etcla prévalence…</w:t>
      </w:r>
    </w:p>
  </w:comment>
  <w:comment w:id="863" w:author="NANSSEU NJINGANG, Jobert Richie" w:date="2025-10-30T20:16:00Z" w:initials="JN">
    <w:p w14:paraId="668E6447" w14:textId="0A29114A" w:rsidR="00E90D51" w:rsidRDefault="00E90D51">
      <w:pPr>
        <w:pStyle w:val="Commentaire"/>
      </w:pPr>
      <w:r>
        <w:rPr>
          <w:rStyle w:val="Marquedecommentaire"/>
        </w:rPr>
        <w:annotationRef/>
      </w:r>
      <w:r>
        <w:t>harmoniser</w:t>
      </w:r>
    </w:p>
  </w:comment>
  <w:comment w:id="864" w:author="NANSSEU NJINGANG, Jobert Richie" w:date="2025-10-30T20:17:00Z" w:initials="JN">
    <w:p w14:paraId="752D6A0B" w14:textId="5DFCEA1C" w:rsidR="00E90D51" w:rsidRDefault="00E90D51">
      <w:pPr>
        <w:pStyle w:val="Commentaire"/>
      </w:pPr>
      <w:r>
        <w:rPr>
          <w:rStyle w:val="Marquedecommentaire"/>
        </w:rPr>
        <w:annotationRef/>
      </w:r>
      <w:r>
        <w:t>aussi important de dire qu’il y a diff entre hoes et femmes</w:t>
      </w:r>
    </w:p>
  </w:comment>
  <w:comment w:id="865" w:author="NANSSEU NJINGANG, Jobert Richie" w:date="2025-10-30T20:22:00Z" w:initials="JN">
    <w:p w14:paraId="274D2A95" w14:textId="1E277F9D" w:rsidR="00697846" w:rsidRDefault="00697846">
      <w:pPr>
        <w:pStyle w:val="Commentaire"/>
      </w:pPr>
      <w:r>
        <w:rPr>
          <w:rStyle w:val="Marquedecommentaire"/>
        </w:rPr>
        <w:annotationRef/>
      </w:r>
      <w:r>
        <w:t>incorect</w:t>
      </w:r>
      <w:r>
        <w:br/>
        <w:t>le poids se mesure à travers l’incidence, la prévalence, la mortalité, etc</w:t>
      </w:r>
    </w:p>
  </w:comment>
  <w:comment w:id="876" w:author="NANSSEU NJINGANG, Jobert Richie" w:date="2025-10-30T20:20:00Z" w:initials="JN">
    <w:p w14:paraId="2A6A5892" w14:textId="649CA187" w:rsidR="00E90D51" w:rsidRDefault="00E90D51">
      <w:pPr>
        <w:pStyle w:val="Commentaire"/>
      </w:pPr>
      <w:r>
        <w:rPr>
          <w:rStyle w:val="Marquedecommentaire"/>
        </w:rPr>
        <w:annotationRef/>
      </w:r>
      <w:r>
        <w:t>est-ce que ces dermatoses n’ont pas pu modifier ou biaiser le score DLQI</w:t>
      </w:r>
      <w:r>
        <w:br/>
        <w:t>du coup ne fallait il pas faire cette évaluation chez des patients ne présentant pas d’autres affections dermatologiques au moment du diagnostic ???</w:t>
      </w:r>
    </w:p>
  </w:comment>
  <w:comment w:id="877" w:author="NANSSEU NJINGANG, Jobert Richie" w:date="2025-10-30T20:21:00Z" w:initials="JN">
    <w:p w14:paraId="77255DEA" w14:textId="2631A37C" w:rsidR="00697846" w:rsidRDefault="00697846">
      <w:pPr>
        <w:pStyle w:val="Commentaire"/>
      </w:pPr>
      <w:r>
        <w:rPr>
          <w:rStyle w:val="Marquedecommentaire"/>
        </w:rPr>
        <w:annotationRef/>
      </w:r>
      <w:r>
        <w:t>ça highlight ça de quelle façon, vu que tu n’as pas déterminé la prévalence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40A231" w15:done="0"/>
  <w15:commentEx w15:paraId="626A6E66" w15:done="0"/>
  <w15:commentEx w15:paraId="157AE2E0" w15:done="0"/>
  <w15:commentEx w15:paraId="100539D1" w15:done="0"/>
  <w15:commentEx w15:paraId="46C03950" w15:done="0"/>
  <w15:commentEx w15:paraId="6E249012" w15:done="0"/>
  <w15:commentEx w15:paraId="00527FC6" w15:done="0"/>
  <w15:commentEx w15:paraId="273FEF37" w15:done="0"/>
  <w15:commentEx w15:paraId="7FAD9281" w15:done="0"/>
  <w15:commentEx w15:paraId="0798316E" w15:done="0"/>
  <w15:commentEx w15:paraId="6FF374C4" w15:done="0"/>
  <w15:commentEx w15:paraId="3B1654C6" w15:done="0"/>
  <w15:commentEx w15:paraId="036BB0BB" w15:done="0"/>
  <w15:commentEx w15:paraId="30D22DCF" w15:done="0"/>
  <w15:commentEx w15:paraId="0EC11025" w15:done="0"/>
  <w15:commentEx w15:paraId="18F5A329" w15:done="0"/>
  <w15:commentEx w15:paraId="7E5E03AF" w15:done="0"/>
  <w15:commentEx w15:paraId="6FC09364" w15:done="0"/>
  <w15:commentEx w15:paraId="3457394E" w15:done="0"/>
  <w15:commentEx w15:paraId="52734305" w15:done="0"/>
  <w15:commentEx w15:paraId="4DBE018D" w15:done="0"/>
  <w15:commentEx w15:paraId="1545B59C" w15:done="0"/>
  <w15:commentEx w15:paraId="5983280A" w15:done="0"/>
  <w15:commentEx w15:paraId="4E77A565" w15:done="0"/>
  <w15:commentEx w15:paraId="4D5B8E34" w15:done="0"/>
  <w15:commentEx w15:paraId="67A946F5" w15:done="0"/>
  <w15:commentEx w15:paraId="5656F65F" w15:done="0"/>
  <w15:commentEx w15:paraId="77CF9111" w15:done="0"/>
  <w15:commentEx w15:paraId="79E814B8" w15:done="0"/>
  <w15:commentEx w15:paraId="5F2ED7E3" w15:done="0"/>
  <w15:commentEx w15:paraId="26D3FAD4" w15:done="0"/>
  <w15:commentEx w15:paraId="61852DF2" w15:done="0"/>
  <w15:commentEx w15:paraId="517265F7" w15:done="0"/>
  <w15:commentEx w15:paraId="16ADCC12" w15:done="0"/>
  <w15:commentEx w15:paraId="5B131BFA" w15:done="0"/>
  <w15:commentEx w15:paraId="1A9F2A8E" w15:done="0"/>
  <w15:commentEx w15:paraId="26B1BBA9" w15:done="0"/>
  <w15:commentEx w15:paraId="76688BB5" w15:done="0"/>
  <w15:commentEx w15:paraId="4B066848" w15:done="0"/>
  <w15:commentEx w15:paraId="37348BEC" w15:done="0"/>
  <w15:commentEx w15:paraId="6FADE463" w15:done="0"/>
  <w15:commentEx w15:paraId="5339F114" w15:done="0"/>
  <w15:commentEx w15:paraId="1411E181" w15:done="0"/>
  <w15:commentEx w15:paraId="7F36BD51" w15:done="0"/>
  <w15:commentEx w15:paraId="21DE0CC6" w15:done="0"/>
  <w15:commentEx w15:paraId="54A4EF51" w15:done="0"/>
  <w15:commentEx w15:paraId="3ABD23CE" w15:done="0"/>
  <w15:commentEx w15:paraId="2A393E49" w15:done="0"/>
  <w15:commentEx w15:paraId="0F6B067F" w15:done="0"/>
  <w15:commentEx w15:paraId="4A09FA79" w15:done="0"/>
  <w15:commentEx w15:paraId="2A9F4632" w15:done="0"/>
  <w15:commentEx w15:paraId="676396FC" w15:done="0"/>
  <w15:commentEx w15:paraId="60979C5C" w15:done="0"/>
  <w15:commentEx w15:paraId="1A3E9B11" w15:done="0"/>
  <w15:commentEx w15:paraId="65489C11" w15:done="0"/>
  <w15:commentEx w15:paraId="35EEA41C" w15:done="0"/>
  <w15:commentEx w15:paraId="164C624C" w15:done="0"/>
  <w15:commentEx w15:paraId="31A4460C" w15:done="0"/>
  <w15:commentEx w15:paraId="4B064C40" w15:done="0"/>
  <w15:commentEx w15:paraId="33001755" w15:done="0"/>
  <w15:commentEx w15:paraId="2274F833" w15:done="0"/>
  <w15:commentEx w15:paraId="2AACFF0E" w15:done="0"/>
  <w15:commentEx w15:paraId="1D45F3A9" w15:done="0"/>
  <w15:commentEx w15:paraId="1AC359C9" w15:done="0"/>
  <w15:commentEx w15:paraId="490D3FB2" w15:done="0"/>
  <w15:commentEx w15:paraId="692F3CBA" w15:done="0"/>
  <w15:commentEx w15:paraId="4FA6A153" w15:done="0"/>
  <w15:commentEx w15:paraId="4B543FFD" w15:done="0"/>
  <w15:commentEx w15:paraId="7C50B4F3" w15:done="0"/>
  <w15:commentEx w15:paraId="2EB63F14" w15:done="0"/>
  <w15:commentEx w15:paraId="1E2414CB" w15:done="0"/>
  <w15:commentEx w15:paraId="124594DD" w15:done="0"/>
  <w15:commentEx w15:paraId="76176A73" w15:done="0"/>
  <w15:commentEx w15:paraId="073F4F71" w15:done="0"/>
  <w15:commentEx w15:paraId="39DE9C31" w15:done="0"/>
  <w15:commentEx w15:paraId="0C386B8D" w15:done="0"/>
  <w15:commentEx w15:paraId="2C45A3A6" w15:done="0"/>
  <w15:commentEx w15:paraId="43A16F9B" w15:done="0"/>
  <w15:commentEx w15:paraId="41627D31" w15:done="0"/>
  <w15:commentEx w15:paraId="7BCBE8E3" w15:done="0"/>
  <w15:commentEx w15:paraId="668E6447" w15:done="0"/>
  <w15:commentEx w15:paraId="752D6A0B" w15:done="0"/>
  <w15:commentEx w15:paraId="274D2A95" w15:done="0"/>
  <w15:commentEx w15:paraId="2A6A5892" w15:done="0"/>
  <w15:commentEx w15:paraId="77255D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6D9F14" w16cex:dateUtc="2025-10-30T10:05:00Z"/>
  <w16cex:commentExtensible w16cex:durableId="0B10D7C9" w16cex:dateUtc="2025-10-30T10:10:00Z"/>
  <w16cex:commentExtensible w16cex:durableId="55B0872C" w16cex:dateUtc="2025-10-30T10:14:00Z"/>
  <w16cex:commentExtensible w16cex:durableId="11F83591" w16cex:dateUtc="2025-10-30T10:16:00Z"/>
  <w16cex:commentExtensible w16cex:durableId="56E6D03A" w16cex:dateUtc="2025-10-30T10:17:00Z"/>
  <w16cex:commentExtensible w16cex:durableId="7D4A8064" w16cex:dateUtc="2025-10-30T10:41:00Z"/>
  <w16cex:commentExtensible w16cex:durableId="48019845" w16cex:dateUtc="2025-10-30T10:45:00Z"/>
  <w16cex:commentExtensible w16cex:durableId="6AA8D058" w16cex:dateUtc="2025-10-30T10:56:00Z"/>
  <w16cex:commentExtensible w16cex:durableId="27D87916" w16cex:dateUtc="2025-10-30T10:59:00Z"/>
  <w16cex:commentExtensible w16cex:durableId="563193AE" w16cex:dateUtc="2025-10-30T11:08:00Z"/>
  <w16cex:commentExtensible w16cex:durableId="4C23D525" w16cex:dateUtc="2025-10-30T11:18:00Z"/>
  <w16cex:commentExtensible w16cex:durableId="1E5DF21A" w16cex:dateUtc="2025-10-30T11:32:00Z"/>
  <w16cex:commentExtensible w16cex:durableId="50755312" w16cex:dateUtc="2025-10-30T11:34:00Z"/>
  <w16cex:commentExtensible w16cex:durableId="1DB95A83" w16cex:dateUtc="2025-10-30T11:33:00Z"/>
  <w16cex:commentExtensible w16cex:durableId="2501A197" w16cex:dateUtc="2025-10-30T11:35:00Z"/>
  <w16cex:commentExtensible w16cex:durableId="124BBDF8" w16cex:dateUtc="2025-10-30T11:35:00Z"/>
  <w16cex:commentExtensible w16cex:durableId="168D76C4" w16cex:dateUtc="2025-10-30T11:41:00Z"/>
  <w16cex:commentExtensible w16cex:durableId="62091784" w16cex:dateUtc="2025-10-30T11:54:00Z"/>
  <w16cex:commentExtensible w16cex:durableId="2B60E213" w16cex:dateUtc="2025-10-30T11:57:00Z"/>
  <w16cex:commentExtensible w16cex:durableId="27505BB3" w16cex:dateUtc="2025-10-30T12:00:00Z"/>
  <w16cex:commentExtensible w16cex:durableId="67F2787C" w16cex:dateUtc="2025-10-30T12:41:00Z"/>
  <w16cex:commentExtensible w16cex:durableId="200356A5" w16cex:dateUtc="2025-10-30T12:42:00Z"/>
  <w16cex:commentExtensible w16cex:durableId="5997511F" w16cex:dateUtc="2025-10-30T12:54:00Z"/>
  <w16cex:commentExtensible w16cex:durableId="6A9FACCD" w16cex:dateUtc="2025-10-30T12:52:00Z"/>
  <w16cex:commentExtensible w16cex:durableId="7B2514AA" w16cex:dateUtc="2025-10-30T12:53:00Z"/>
  <w16cex:commentExtensible w16cex:durableId="15A5FB17" w16cex:dateUtc="2025-10-30T12:55:00Z"/>
  <w16cex:commentExtensible w16cex:durableId="0DAB7044" w16cex:dateUtc="2025-10-30T12:57:00Z"/>
  <w16cex:commentExtensible w16cex:durableId="78848FFA" w16cex:dateUtc="2025-10-30T13:00:00Z"/>
  <w16cex:commentExtensible w16cex:durableId="1E34E58A" w16cex:dateUtc="2025-10-30T13:00:00Z"/>
  <w16cex:commentExtensible w16cex:durableId="188EA4EE" w16cex:dateUtc="2025-10-30T13:02:00Z"/>
  <w16cex:commentExtensible w16cex:durableId="4F09EFD2" w16cex:dateUtc="2025-10-30T13:01:00Z"/>
  <w16cex:commentExtensible w16cex:durableId="3D8B8F9A" w16cex:dateUtc="2025-10-30T13:05:00Z"/>
  <w16cex:commentExtensible w16cex:durableId="1C0AA4A4" w16cex:dateUtc="2025-10-30T13:06:00Z"/>
  <w16cex:commentExtensible w16cex:durableId="1AC64382" w16cex:dateUtc="2025-10-30T13:09:00Z"/>
  <w16cex:commentExtensible w16cex:durableId="67308939" w16cex:dateUtc="2025-10-30T13:10:00Z"/>
  <w16cex:commentExtensible w16cex:durableId="242BA957" w16cex:dateUtc="2025-10-30T13:33:00Z"/>
  <w16cex:commentExtensible w16cex:durableId="6826943C" w16cex:dateUtc="2025-10-30T13:33:00Z"/>
  <w16cex:commentExtensible w16cex:durableId="4F0A3382" w16cex:dateUtc="2025-10-30T13:34:00Z"/>
  <w16cex:commentExtensible w16cex:durableId="2077ACBE" w16cex:dateUtc="2025-10-30T13:41:00Z"/>
  <w16cex:commentExtensible w16cex:durableId="646EA121" w16cex:dateUtc="2025-10-30T13:42:00Z"/>
  <w16cex:commentExtensible w16cex:durableId="5BDF49C3" w16cex:dateUtc="2025-10-30T13:46:00Z"/>
  <w16cex:commentExtensible w16cex:durableId="52E04BB6" w16cex:dateUtc="2025-10-30T14:46:00Z"/>
  <w16cex:commentExtensible w16cex:durableId="423D8518" w16cex:dateUtc="2025-10-30T14:50:00Z"/>
  <w16cex:commentExtensible w16cex:durableId="4537D313" w16cex:dateUtc="2025-10-30T14:51:00Z"/>
  <w16cex:commentExtensible w16cex:durableId="59C3E1D2" w16cex:dateUtc="2025-10-30T14:52:00Z"/>
  <w16cex:commentExtensible w16cex:durableId="118027F8" w16cex:dateUtc="2025-10-30T14:57:00Z"/>
  <w16cex:commentExtensible w16cex:durableId="5A39F7A6" w16cex:dateUtc="2025-10-30T14:55:00Z"/>
  <w16cex:commentExtensible w16cex:durableId="0F6B3150" w16cex:dateUtc="2025-10-30T15:11:00Z"/>
  <w16cex:commentExtensible w16cex:durableId="508E357A" w16cex:dateUtc="2025-10-30T15:14:00Z"/>
  <w16cex:commentExtensible w16cex:durableId="12458601" w16cex:dateUtc="2025-10-30T15:14:00Z"/>
  <w16cex:commentExtensible w16cex:durableId="5BB36E9A" w16cex:dateUtc="2025-10-30T15:16:00Z"/>
  <w16cex:commentExtensible w16cex:durableId="781422C9" w16cex:dateUtc="2025-10-30T15:19:00Z"/>
  <w16cex:commentExtensible w16cex:durableId="7EF8C0C1" w16cex:dateUtc="2025-10-30T15:21:00Z"/>
  <w16cex:commentExtensible w16cex:durableId="4F940D80" w16cex:dateUtc="2025-10-30T15:21:00Z"/>
  <w16cex:commentExtensible w16cex:durableId="62AA79B6" w16cex:dateUtc="2025-10-30T15:23:00Z"/>
  <w16cex:commentExtensible w16cex:durableId="76E64D7F" w16cex:dateUtc="2025-10-30T15:23:00Z"/>
  <w16cex:commentExtensible w16cex:durableId="31FADE1F" w16cex:dateUtc="2025-10-30T15:24:00Z"/>
  <w16cex:commentExtensible w16cex:durableId="1ED65824" w16cex:dateUtc="2025-10-30T15:25:00Z"/>
  <w16cex:commentExtensible w16cex:durableId="7EA3875B" w16cex:dateUtc="2025-10-30T15:27:00Z"/>
  <w16cex:commentExtensible w16cex:durableId="653C82AE" w16cex:dateUtc="2025-10-30T15:46:00Z"/>
  <w16cex:commentExtensible w16cex:durableId="10BDC0C1" w16cex:dateUtc="2025-10-30T15:52:00Z"/>
  <w16cex:commentExtensible w16cex:durableId="5185CBB8" w16cex:dateUtc="2025-10-30T15:53:00Z"/>
  <w16cex:commentExtensible w16cex:durableId="42B58E8D" w16cex:dateUtc="2025-10-30T16:02:00Z"/>
  <w16cex:commentExtensible w16cex:durableId="1921B312" w16cex:dateUtc="2025-10-30T16:04:00Z"/>
  <w16cex:commentExtensible w16cex:durableId="75F80A9B" w16cex:dateUtc="2025-10-30T16:08:00Z"/>
  <w16cex:commentExtensible w16cex:durableId="3D7BB5F7" w16cex:dateUtc="2025-10-30T17:42:00Z"/>
  <w16cex:commentExtensible w16cex:durableId="1916CDFD" w16cex:dateUtc="2025-10-30T17:45:00Z"/>
  <w16cex:commentExtensible w16cex:durableId="64C8FA46" w16cex:dateUtc="2025-10-30T17:45:00Z"/>
  <w16cex:commentExtensible w16cex:durableId="1843785F" w16cex:dateUtc="2025-10-30T17:52:00Z"/>
  <w16cex:commentExtensible w16cex:durableId="44990E5C" w16cex:dateUtc="2025-10-30T17:52:00Z"/>
  <w16cex:commentExtensible w16cex:durableId="60C8FA8B" w16cex:dateUtc="2025-10-30T17:55:00Z"/>
  <w16cex:commentExtensible w16cex:durableId="03A4E9CB" w16cex:dateUtc="2025-10-30T17:57:00Z"/>
  <w16cex:commentExtensible w16cex:durableId="72119CC6" w16cex:dateUtc="2025-10-30T17:59:00Z"/>
  <w16cex:commentExtensible w16cex:durableId="09209A93" w16cex:dateUtc="2025-10-30T18:05:00Z"/>
  <w16cex:commentExtensible w16cex:durableId="6BFA8017" w16cex:dateUtc="2025-10-30T18:06:00Z"/>
  <w16cex:commentExtensible w16cex:durableId="406A8197" w16cex:dateUtc="2025-10-30T18:08:00Z"/>
  <w16cex:commentExtensible w16cex:durableId="1189A86B" w16cex:dateUtc="2025-10-30T16:17:00Z"/>
  <w16cex:commentExtensible w16cex:durableId="04266C99" w16cex:dateUtc="2025-10-30T16:19:00Z"/>
  <w16cex:commentExtensible w16cex:durableId="54084F16" w16cex:dateUtc="2025-10-30T16:22:00Z"/>
  <w16cex:commentExtensible w16cex:durableId="4640F8C9" w16cex:dateUtc="2025-10-30T16:21:00Z"/>
  <w16cex:commentExtensible w16cex:durableId="5154A56C" w16cex:dateUtc="2025-10-30T18:16:00Z"/>
  <w16cex:commentExtensible w16cex:durableId="1A5D31DB" w16cex:dateUtc="2025-10-30T18:17:00Z"/>
  <w16cex:commentExtensible w16cex:durableId="6D55AEC8" w16cex:dateUtc="2025-10-30T18:22:00Z"/>
  <w16cex:commentExtensible w16cex:durableId="516DE824" w16cex:dateUtc="2025-10-30T18:20:00Z"/>
  <w16cex:commentExtensible w16cex:durableId="707B91F6" w16cex:dateUtc="2025-10-30T1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40A231" w16cid:durableId="5D6D9F14"/>
  <w16cid:commentId w16cid:paraId="626A6E66" w16cid:durableId="0B10D7C9"/>
  <w16cid:commentId w16cid:paraId="157AE2E0" w16cid:durableId="55B0872C"/>
  <w16cid:commentId w16cid:paraId="100539D1" w16cid:durableId="11F83591"/>
  <w16cid:commentId w16cid:paraId="46C03950" w16cid:durableId="56E6D03A"/>
  <w16cid:commentId w16cid:paraId="6E249012" w16cid:durableId="7D4A8064"/>
  <w16cid:commentId w16cid:paraId="00527FC6" w16cid:durableId="48019845"/>
  <w16cid:commentId w16cid:paraId="273FEF37" w16cid:durableId="6AA8D058"/>
  <w16cid:commentId w16cid:paraId="7FAD9281" w16cid:durableId="27D87916"/>
  <w16cid:commentId w16cid:paraId="0798316E" w16cid:durableId="563193AE"/>
  <w16cid:commentId w16cid:paraId="6FF374C4" w16cid:durableId="4C23D525"/>
  <w16cid:commentId w16cid:paraId="3B1654C6" w16cid:durableId="1E5DF21A"/>
  <w16cid:commentId w16cid:paraId="036BB0BB" w16cid:durableId="50755312"/>
  <w16cid:commentId w16cid:paraId="30D22DCF" w16cid:durableId="1DB95A83"/>
  <w16cid:commentId w16cid:paraId="0EC11025" w16cid:durableId="2501A197"/>
  <w16cid:commentId w16cid:paraId="18F5A329" w16cid:durableId="124BBDF8"/>
  <w16cid:commentId w16cid:paraId="7E5E03AF" w16cid:durableId="168D76C4"/>
  <w16cid:commentId w16cid:paraId="6FC09364" w16cid:durableId="62091784"/>
  <w16cid:commentId w16cid:paraId="3457394E" w16cid:durableId="2B60E213"/>
  <w16cid:commentId w16cid:paraId="52734305" w16cid:durableId="27505BB3"/>
  <w16cid:commentId w16cid:paraId="4DBE018D" w16cid:durableId="67F2787C"/>
  <w16cid:commentId w16cid:paraId="1545B59C" w16cid:durableId="200356A5"/>
  <w16cid:commentId w16cid:paraId="5983280A" w16cid:durableId="5997511F"/>
  <w16cid:commentId w16cid:paraId="4E77A565" w16cid:durableId="6A9FACCD"/>
  <w16cid:commentId w16cid:paraId="4D5B8E34" w16cid:durableId="7B2514AA"/>
  <w16cid:commentId w16cid:paraId="67A946F5" w16cid:durableId="15A5FB17"/>
  <w16cid:commentId w16cid:paraId="5656F65F" w16cid:durableId="0DAB7044"/>
  <w16cid:commentId w16cid:paraId="77CF9111" w16cid:durableId="78848FFA"/>
  <w16cid:commentId w16cid:paraId="79E814B8" w16cid:durableId="1E34E58A"/>
  <w16cid:commentId w16cid:paraId="5F2ED7E3" w16cid:durableId="188EA4EE"/>
  <w16cid:commentId w16cid:paraId="26D3FAD4" w16cid:durableId="4F09EFD2"/>
  <w16cid:commentId w16cid:paraId="61852DF2" w16cid:durableId="3D8B8F9A"/>
  <w16cid:commentId w16cid:paraId="517265F7" w16cid:durableId="1C0AA4A4"/>
  <w16cid:commentId w16cid:paraId="16ADCC12" w16cid:durableId="1AC64382"/>
  <w16cid:commentId w16cid:paraId="5B131BFA" w16cid:durableId="67308939"/>
  <w16cid:commentId w16cid:paraId="1A9F2A8E" w16cid:durableId="242BA957"/>
  <w16cid:commentId w16cid:paraId="26B1BBA9" w16cid:durableId="6826943C"/>
  <w16cid:commentId w16cid:paraId="76688BB5" w16cid:durableId="4F0A3382"/>
  <w16cid:commentId w16cid:paraId="4B066848" w16cid:durableId="2077ACBE"/>
  <w16cid:commentId w16cid:paraId="37348BEC" w16cid:durableId="646EA121"/>
  <w16cid:commentId w16cid:paraId="6FADE463" w16cid:durableId="5BDF49C3"/>
  <w16cid:commentId w16cid:paraId="5339F114" w16cid:durableId="52E04BB6"/>
  <w16cid:commentId w16cid:paraId="1411E181" w16cid:durableId="423D8518"/>
  <w16cid:commentId w16cid:paraId="7F36BD51" w16cid:durableId="4537D313"/>
  <w16cid:commentId w16cid:paraId="21DE0CC6" w16cid:durableId="59C3E1D2"/>
  <w16cid:commentId w16cid:paraId="54A4EF51" w16cid:durableId="118027F8"/>
  <w16cid:commentId w16cid:paraId="3ABD23CE" w16cid:durableId="5A39F7A6"/>
  <w16cid:commentId w16cid:paraId="2A393E49" w16cid:durableId="0F6B3150"/>
  <w16cid:commentId w16cid:paraId="0F6B067F" w16cid:durableId="508E357A"/>
  <w16cid:commentId w16cid:paraId="4A09FA79" w16cid:durableId="12458601"/>
  <w16cid:commentId w16cid:paraId="2A9F4632" w16cid:durableId="5BB36E9A"/>
  <w16cid:commentId w16cid:paraId="676396FC" w16cid:durableId="781422C9"/>
  <w16cid:commentId w16cid:paraId="60979C5C" w16cid:durableId="7EF8C0C1"/>
  <w16cid:commentId w16cid:paraId="1A3E9B11" w16cid:durableId="4F940D80"/>
  <w16cid:commentId w16cid:paraId="65489C11" w16cid:durableId="62AA79B6"/>
  <w16cid:commentId w16cid:paraId="35EEA41C" w16cid:durableId="76E64D7F"/>
  <w16cid:commentId w16cid:paraId="164C624C" w16cid:durableId="31FADE1F"/>
  <w16cid:commentId w16cid:paraId="31A4460C" w16cid:durableId="1ED65824"/>
  <w16cid:commentId w16cid:paraId="4B064C40" w16cid:durableId="7EA3875B"/>
  <w16cid:commentId w16cid:paraId="33001755" w16cid:durableId="653C82AE"/>
  <w16cid:commentId w16cid:paraId="2274F833" w16cid:durableId="10BDC0C1"/>
  <w16cid:commentId w16cid:paraId="2AACFF0E" w16cid:durableId="5185CBB8"/>
  <w16cid:commentId w16cid:paraId="1D45F3A9" w16cid:durableId="42B58E8D"/>
  <w16cid:commentId w16cid:paraId="1AC359C9" w16cid:durableId="1921B312"/>
  <w16cid:commentId w16cid:paraId="490D3FB2" w16cid:durableId="75F80A9B"/>
  <w16cid:commentId w16cid:paraId="692F3CBA" w16cid:durableId="3D7BB5F7"/>
  <w16cid:commentId w16cid:paraId="4FA6A153" w16cid:durableId="1916CDFD"/>
  <w16cid:commentId w16cid:paraId="4B543FFD" w16cid:durableId="64C8FA46"/>
  <w16cid:commentId w16cid:paraId="7C50B4F3" w16cid:durableId="1843785F"/>
  <w16cid:commentId w16cid:paraId="2EB63F14" w16cid:durableId="44990E5C"/>
  <w16cid:commentId w16cid:paraId="1E2414CB" w16cid:durableId="60C8FA8B"/>
  <w16cid:commentId w16cid:paraId="124594DD" w16cid:durableId="03A4E9CB"/>
  <w16cid:commentId w16cid:paraId="76176A73" w16cid:durableId="72119CC6"/>
  <w16cid:commentId w16cid:paraId="073F4F71" w16cid:durableId="09209A93"/>
  <w16cid:commentId w16cid:paraId="39DE9C31" w16cid:durableId="6BFA8017"/>
  <w16cid:commentId w16cid:paraId="0C386B8D" w16cid:durableId="406A8197"/>
  <w16cid:commentId w16cid:paraId="2C45A3A6" w16cid:durableId="1189A86B"/>
  <w16cid:commentId w16cid:paraId="43A16F9B" w16cid:durableId="04266C99"/>
  <w16cid:commentId w16cid:paraId="41627D31" w16cid:durableId="54084F16"/>
  <w16cid:commentId w16cid:paraId="7BCBE8E3" w16cid:durableId="4640F8C9"/>
  <w16cid:commentId w16cid:paraId="668E6447" w16cid:durableId="5154A56C"/>
  <w16cid:commentId w16cid:paraId="752D6A0B" w16cid:durableId="1A5D31DB"/>
  <w16cid:commentId w16cid:paraId="274D2A95" w16cid:durableId="6D55AEC8"/>
  <w16cid:commentId w16cid:paraId="2A6A5892" w16cid:durableId="516DE824"/>
  <w16cid:commentId w16cid:paraId="77255DEA" w16cid:durableId="707B91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E6AB6" w14:textId="77777777" w:rsidR="006A3A44" w:rsidRDefault="006A3A44" w:rsidP="00C52D58">
      <w:pPr>
        <w:spacing w:after="0" w:line="240" w:lineRule="auto"/>
      </w:pPr>
      <w:r>
        <w:separator/>
      </w:r>
    </w:p>
  </w:endnote>
  <w:endnote w:type="continuationSeparator" w:id="0">
    <w:p w14:paraId="03FB63E3" w14:textId="77777777" w:rsidR="006A3A44" w:rsidRDefault="006A3A44" w:rsidP="00C52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Liberation Serif">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 JULIAN">
    <w:altName w:val="Times New Roman"/>
    <w:charset w:val="00"/>
    <w:family w:val="auto"/>
    <w:pitch w:val="variable"/>
    <w:sig w:usb0="8000002F" w:usb1="0000000A"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E9B6E" w14:textId="0A5F364E" w:rsidR="00C52D58" w:rsidRDefault="00FC5FD1">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14:anchorId="01B3015E" wp14:editId="2F579753">
              <wp:simplePos x="0" y="0"/>
              <wp:positionH relativeFrom="margin">
                <wp:posOffset>-742315</wp:posOffset>
              </wp:positionH>
              <wp:positionV relativeFrom="bottomMargin">
                <wp:posOffset>186690</wp:posOffset>
              </wp:positionV>
              <wp:extent cx="6684010" cy="504190"/>
              <wp:effectExtent l="0" t="0" r="2540" b="10160"/>
              <wp:wrapSquare wrapText="bothSides"/>
              <wp:docPr id="37" name="Groupe 7"/>
              <wp:cNvGraphicFramePr/>
              <a:graphic xmlns:a="http://schemas.openxmlformats.org/drawingml/2006/main">
                <a:graphicData uri="http://schemas.microsoft.com/office/word/2010/wordprocessingGroup">
                  <wpg:wgp>
                    <wpg:cNvGrpSpPr/>
                    <wpg:grpSpPr>
                      <a:xfrm>
                        <a:off x="0" y="0"/>
                        <a:ext cx="6684010" cy="504190"/>
                        <a:chOff x="-743353" y="0"/>
                        <a:chExt cx="6706003" cy="5105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743353" y="18873"/>
                          <a:ext cx="6504074" cy="4916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olor w:val="C00000"/>
                                <w:sz w:val="20"/>
                                <w:szCs w:val="20"/>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F8B3D5C" w14:textId="5B37B763" w:rsidR="00FC5FD1" w:rsidRPr="000B7237" w:rsidRDefault="00DA2F42">
                                <w:pPr>
                                  <w:jc w:val="right"/>
                                  <w:rPr>
                                    <w:color w:val="C00000"/>
                                    <w:sz w:val="20"/>
                                    <w:szCs w:val="20"/>
                                  </w:rPr>
                                </w:pPr>
                                <w:del w:id="882" w:author="NANSSEU NJINGANG, Jobert Richie" w:date="2025-10-30T12:19:00Z" w16du:dateUtc="2025-10-30T10:19:00Z">
                                  <w:r w:rsidDel="00DA2F42">
                                    <w:rPr>
                                      <w:rFonts w:ascii="Times New Roman" w:hAnsi="Times New Roman" w:cs="Times New Roman"/>
                                      <w:b/>
                                      <w:color w:val="C00000"/>
                                      <w:sz w:val="20"/>
                                      <w:szCs w:val="20"/>
                                    </w:rPr>
                                    <w:delText>Maladie de Verneuil en Afrique subsaharienne : profil épidemiologique, clinique et qualité de vie des patients</w:delText>
                                  </w:r>
                                </w:del>
                                <w:ins w:id="883" w:author="NANSSEU NJINGANG, Jobert Richie" w:date="2025-10-30T12:19:00Z" w16du:dateUtc="2025-10-30T10:19:00Z">
                                  <w:r>
                                    <w:rPr>
                                      <w:rFonts w:ascii="Times New Roman" w:hAnsi="Times New Roman" w:cs="Times New Roman"/>
                                      <w:b/>
                                      <w:color w:val="C00000"/>
                                      <w:sz w:val="20"/>
                                      <w:szCs w:val="20"/>
                                    </w:rPr>
                                    <w:t>Maladie de Verneuil en Afrique subsaharienne : profil épidémiologique, clinique et qualité de vie des patients</w:t>
                                  </w:r>
                                </w:ins>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3015E" id="Groupe 7" o:spid="_x0000_s1047" style="position:absolute;margin-left:-58.45pt;margin-top:14.7pt;width:526.3pt;height:39.7pt;z-index:251660288;mso-wrap-distance-left:0;mso-wrap-distance-right:0;mso-position-horizontal-relative:margin;mso-position-vertical-relative:bottom-margin-area;mso-width-relative:margin;mso-height-relative:margin" coordorigin="-7433" coordsize="6706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">
              <v:rect id="Rectangle 38" o:spid="_x0000_s104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49" type="#_x0000_t202" style="position:absolute;left:-7433;top:188;width:65040;height:491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imes New Roman" w:hAnsi="Times New Roman" w:cs="Times New Roman"/>
                          <w:b/>
                          <w:color w:val="C00000"/>
                          <w:sz w:val="20"/>
                          <w:szCs w:val="20"/>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F8B3D5C" w14:textId="5B37B763" w:rsidR="00FC5FD1" w:rsidRPr="000B7237" w:rsidRDefault="00DA2F42">
                          <w:pPr>
                            <w:jc w:val="right"/>
                            <w:rPr>
                              <w:color w:val="C00000"/>
                              <w:sz w:val="20"/>
                              <w:szCs w:val="20"/>
                            </w:rPr>
                          </w:pPr>
                          <w:del w:id="884" w:author="NANSSEU NJINGANG, Jobert Richie" w:date="2025-10-30T12:19:00Z" w16du:dateUtc="2025-10-30T10:19:00Z">
                            <w:r w:rsidDel="00DA2F42">
                              <w:rPr>
                                <w:rFonts w:ascii="Times New Roman" w:hAnsi="Times New Roman" w:cs="Times New Roman"/>
                                <w:b/>
                                <w:color w:val="C00000"/>
                                <w:sz w:val="20"/>
                                <w:szCs w:val="20"/>
                              </w:rPr>
                              <w:delText>Maladie de Verneuil en Afrique subsaharienne : profil épidemiologique, clinique et qualité de vie des patients</w:delText>
                            </w:r>
                          </w:del>
                          <w:ins w:id="885" w:author="NANSSEU NJINGANG, Jobert Richie" w:date="2025-10-30T12:19:00Z" w16du:dateUtc="2025-10-30T10:19:00Z">
                            <w:r>
                              <w:rPr>
                                <w:rFonts w:ascii="Times New Roman" w:hAnsi="Times New Roman" w:cs="Times New Roman"/>
                                <w:b/>
                                <w:color w:val="C00000"/>
                                <w:sz w:val="20"/>
                                <w:szCs w:val="20"/>
                              </w:rPr>
                              <w:t>Maladie de Verneuil en Afrique subsaharienne : profil épidémiologique, clinique et qualité de vie des patients</w:t>
                            </w:r>
                          </w:ins>
                        </w:p>
                      </w:sdtContent>
                    </w:sdt>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28410DD9" wp14:editId="62BCFA72">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DE656" w14:textId="77777777" w:rsidR="00FC5FD1" w:rsidRDefault="00FC5FD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10DD9" id="Rectangle 8" o:spid="_x0000_s105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BBDE656" w14:textId="77777777" w:rsidR="00FC5FD1" w:rsidRDefault="00FC5FD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3C55A" w14:textId="77777777" w:rsidR="006A3A44" w:rsidRDefault="006A3A44" w:rsidP="00C52D58">
      <w:pPr>
        <w:spacing w:after="0" w:line="240" w:lineRule="auto"/>
      </w:pPr>
      <w:r>
        <w:separator/>
      </w:r>
    </w:p>
  </w:footnote>
  <w:footnote w:type="continuationSeparator" w:id="0">
    <w:p w14:paraId="79170CA5" w14:textId="77777777" w:rsidR="006A3A44" w:rsidRDefault="006A3A44" w:rsidP="00C52D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pt;height:11.2pt" o:bullet="t">
        <v:imagedata r:id="rId1" o:title="mso7E5F"/>
      </v:shape>
    </w:pict>
  </w:numPicBullet>
  <w:abstractNum w:abstractNumId="0" w15:restartNumberingAfterBreak="0">
    <w:nsid w:val="029A0BDE"/>
    <w:multiLevelType w:val="multilevel"/>
    <w:tmpl w:val="029A0BDE"/>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94"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9D45AE"/>
    <w:multiLevelType w:val="multilevel"/>
    <w:tmpl w:val="2D1AA75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4FE313D"/>
    <w:multiLevelType w:val="hybridMultilevel"/>
    <w:tmpl w:val="FCF0065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D5720A"/>
    <w:multiLevelType w:val="hybridMultilevel"/>
    <w:tmpl w:val="9BBAA2E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B9326F3"/>
    <w:multiLevelType w:val="hybridMultilevel"/>
    <w:tmpl w:val="C8D05A6C"/>
    <w:lvl w:ilvl="0" w:tplc="5B1E1F5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AB4300"/>
    <w:multiLevelType w:val="multilevel"/>
    <w:tmpl w:val="0BAB4300"/>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BB1D1C"/>
    <w:multiLevelType w:val="hybridMultilevel"/>
    <w:tmpl w:val="CF4C35A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D29094F"/>
    <w:multiLevelType w:val="hybridMultilevel"/>
    <w:tmpl w:val="5204C1E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416B38"/>
    <w:multiLevelType w:val="multilevel"/>
    <w:tmpl w:val="0F416B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FB84441"/>
    <w:multiLevelType w:val="multilevel"/>
    <w:tmpl w:val="4E6A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0B7B7A"/>
    <w:multiLevelType w:val="hybridMultilevel"/>
    <w:tmpl w:val="8F9824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A93B77"/>
    <w:multiLevelType w:val="multilevel"/>
    <w:tmpl w:val="0AE2CC3E"/>
    <w:lvl w:ilvl="0">
      <w:start w:val="1"/>
      <w:numFmt w:val="decimal"/>
      <w:lvlText w:val="%1."/>
      <w:lvlJc w:val="left"/>
      <w:pPr>
        <w:ind w:left="885" w:hanging="885"/>
      </w:pPr>
      <w:rPr>
        <w:rFonts w:hint="default"/>
      </w:rPr>
    </w:lvl>
    <w:lvl w:ilvl="1">
      <w:start w:val="9"/>
      <w:numFmt w:val="decimal"/>
      <w:lvlText w:val="%1.%2."/>
      <w:lvlJc w:val="left"/>
      <w:pPr>
        <w:ind w:left="1245" w:hanging="885"/>
      </w:pPr>
      <w:rPr>
        <w:rFonts w:hint="default"/>
      </w:rPr>
    </w:lvl>
    <w:lvl w:ilvl="2">
      <w:start w:val="1"/>
      <w:numFmt w:val="decimal"/>
      <w:lvlText w:val="%1.%2.%3."/>
      <w:lvlJc w:val="left"/>
      <w:pPr>
        <w:ind w:left="1605" w:hanging="885"/>
      </w:pPr>
      <w:rPr>
        <w:rFonts w:hint="default"/>
      </w:rPr>
    </w:lvl>
    <w:lvl w:ilvl="3">
      <w:start w:val="3"/>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1D13EA9"/>
    <w:multiLevelType w:val="multilevel"/>
    <w:tmpl w:val="273E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BA3151"/>
    <w:multiLevelType w:val="hybridMultilevel"/>
    <w:tmpl w:val="467EE506"/>
    <w:lvl w:ilvl="0" w:tplc="040C000B">
      <w:start w:val="1"/>
      <w:numFmt w:val="bullet"/>
      <w:lvlText w:val=""/>
      <w:lvlJc w:val="left"/>
      <w:pPr>
        <w:ind w:left="2340" w:hanging="360"/>
      </w:pPr>
      <w:rPr>
        <w:rFonts w:ascii="Wingdings" w:hAnsi="Wingdings" w:hint="default"/>
      </w:rPr>
    </w:lvl>
    <w:lvl w:ilvl="1" w:tplc="040C0003" w:tentative="1">
      <w:start w:val="1"/>
      <w:numFmt w:val="bullet"/>
      <w:lvlText w:val="o"/>
      <w:lvlJc w:val="left"/>
      <w:pPr>
        <w:ind w:left="3060" w:hanging="360"/>
      </w:pPr>
      <w:rPr>
        <w:rFonts w:ascii="Courier New" w:hAnsi="Courier New" w:cs="Courier New" w:hint="default"/>
      </w:rPr>
    </w:lvl>
    <w:lvl w:ilvl="2" w:tplc="040C0005" w:tentative="1">
      <w:start w:val="1"/>
      <w:numFmt w:val="bullet"/>
      <w:lvlText w:val=""/>
      <w:lvlJc w:val="left"/>
      <w:pPr>
        <w:ind w:left="3780" w:hanging="360"/>
      </w:pPr>
      <w:rPr>
        <w:rFonts w:ascii="Wingdings" w:hAnsi="Wingdings" w:hint="default"/>
      </w:rPr>
    </w:lvl>
    <w:lvl w:ilvl="3" w:tplc="040C0001" w:tentative="1">
      <w:start w:val="1"/>
      <w:numFmt w:val="bullet"/>
      <w:lvlText w:val=""/>
      <w:lvlJc w:val="left"/>
      <w:pPr>
        <w:ind w:left="4500" w:hanging="360"/>
      </w:pPr>
      <w:rPr>
        <w:rFonts w:ascii="Symbol" w:hAnsi="Symbol" w:hint="default"/>
      </w:rPr>
    </w:lvl>
    <w:lvl w:ilvl="4" w:tplc="040C0003" w:tentative="1">
      <w:start w:val="1"/>
      <w:numFmt w:val="bullet"/>
      <w:lvlText w:val="o"/>
      <w:lvlJc w:val="left"/>
      <w:pPr>
        <w:ind w:left="5220" w:hanging="360"/>
      </w:pPr>
      <w:rPr>
        <w:rFonts w:ascii="Courier New" w:hAnsi="Courier New" w:cs="Courier New" w:hint="default"/>
      </w:rPr>
    </w:lvl>
    <w:lvl w:ilvl="5" w:tplc="040C0005" w:tentative="1">
      <w:start w:val="1"/>
      <w:numFmt w:val="bullet"/>
      <w:lvlText w:val=""/>
      <w:lvlJc w:val="left"/>
      <w:pPr>
        <w:ind w:left="5940" w:hanging="360"/>
      </w:pPr>
      <w:rPr>
        <w:rFonts w:ascii="Wingdings" w:hAnsi="Wingdings" w:hint="default"/>
      </w:rPr>
    </w:lvl>
    <w:lvl w:ilvl="6" w:tplc="040C0001" w:tentative="1">
      <w:start w:val="1"/>
      <w:numFmt w:val="bullet"/>
      <w:lvlText w:val=""/>
      <w:lvlJc w:val="left"/>
      <w:pPr>
        <w:ind w:left="6660" w:hanging="360"/>
      </w:pPr>
      <w:rPr>
        <w:rFonts w:ascii="Symbol" w:hAnsi="Symbol" w:hint="default"/>
      </w:rPr>
    </w:lvl>
    <w:lvl w:ilvl="7" w:tplc="040C0003" w:tentative="1">
      <w:start w:val="1"/>
      <w:numFmt w:val="bullet"/>
      <w:lvlText w:val="o"/>
      <w:lvlJc w:val="left"/>
      <w:pPr>
        <w:ind w:left="7380" w:hanging="360"/>
      </w:pPr>
      <w:rPr>
        <w:rFonts w:ascii="Courier New" w:hAnsi="Courier New" w:cs="Courier New" w:hint="default"/>
      </w:rPr>
    </w:lvl>
    <w:lvl w:ilvl="8" w:tplc="040C0005" w:tentative="1">
      <w:start w:val="1"/>
      <w:numFmt w:val="bullet"/>
      <w:lvlText w:val=""/>
      <w:lvlJc w:val="left"/>
      <w:pPr>
        <w:ind w:left="8100" w:hanging="360"/>
      </w:pPr>
      <w:rPr>
        <w:rFonts w:ascii="Wingdings" w:hAnsi="Wingdings" w:hint="default"/>
      </w:rPr>
    </w:lvl>
  </w:abstractNum>
  <w:abstractNum w:abstractNumId="14" w15:restartNumberingAfterBreak="0">
    <w:nsid w:val="16D107AB"/>
    <w:multiLevelType w:val="hybridMultilevel"/>
    <w:tmpl w:val="B17096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8D841D3"/>
    <w:multiLevelType w:val="multilevel"/>
    <w:tmpl w:val="18D841D3"/>
    <w:lvl w:ilvl="0">
      <w:start w:val="2"/>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DFF7EE9"/>
    <w:multiLevelType w:val="multilevel"/>
    <w:tmpl w:val="112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445F4"/>
    <w:multiLevelType w:val="hybridMultilevel"/>
    <w:tmpl w:val="BD281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0231B5D"/>
    <w:multiLevelType w:val="multilevel"/>
    <w:tmpl w:val="E072F40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B785DFB"/>
    <w:multiLevelType w:val="hybridMultilevel"/>
    <w:tmpl w:val="0058AD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E6471C5"/>
    <w:multiLevelType w:val="hybridMultilevel"/>
    <w:tmpl w:val="EEC81A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EB87B31"/>
    <w:multiLevelType w:val="multilevel"/>
    <w:tmpl w:val="A4D4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5B018F"/>
    <w:multiLevelType w:val="multilevel"/>
    <w:tmpl w:val="2F5B018F"/>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FAC228C"/>
    <w:multiLevelType w:val="hybridMultilevel"/>
    <w:tmpl w:val="0EC64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1F5505D"/>
    <w:multiLevelType w:val="multilevel"/>
    <w:tmpl w:val="AE7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C91836"/>
    <w:multiLevelType w:val="multilevel"/>
    <w:tmpl w:val="E8B8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2C1443"/>
    <w:multiLevelType w:val="hybridMultilevel"/>
    <w:tmpl w:val="09D80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1BF6D4C"/>
    <w:multiLevelType w:val="hybridMultilevel"/>
    <w:tmpl w:val="AF26D68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436C3F1F"/>
    <w:multiLevelType w:val="hybridMultilevel"/>
    <w:tmpl w:val="ABE267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63765F2"/>
    <w:multiLevelType w:val="hybridMultilevel"/>
    <w:tmpl w:val="9038322A"/>
    <w:lvl w:ilvl="0" w:tplc="942C0518">
      <w:start w:val="2"/>
      <w:numFmt w:val="bullet"/>
      <w:lvlText w:val="-"/>
      <w:lvlJc w:val="left"/>
      <w:pPr>
        <w:ind w:left="1428" w:hanging="360"/>
      </w:pPr>
      <w:rPr>
        <w:rFonts w:ascii="Times New Roman" w:eastAsia="Times New Roman" w:hAnsi="Times New Roman"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49A206F6"/>
    <w:multiLevelType w:val="multilevel"/>
    <w:tmpl w:val="859C5852"/>
    <w:lvl w:ilvl="0">
      <w:start w:val="1"/>
      <w:numFmt w:val="decimal"/>
      <w:lvlText w:val="%1."/>
      <w:lvlJc w:val="left"/>
      <w:pPr>
        <w:ind w:left="585" w:hanging="585"/>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1" w15:restartNumberingAfterBreak="0">
    <w:nsid w:val="4C54000F"/>
    <w:multiLevelType w:val="hybridMultilevel"/>
    <w:tmpl w:val="B40820EA"/>
    <w:lvl w:ilvl="0" w:tplc="5B320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D103623"/>
    <w:multiLevelType w:val="hybridMultilevel"/>
    <w:tmpl w:val="87F42C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E2A5866"/>
    <w:multiLevelType w:val="hybridMultilevel"/>
    <w:tmpl w:val="DD90A04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58783A0B"/>
    <w:multiLevelType w:val="hybridMultilevel"/>
    <w:tmpl w:val="D1820D02"/>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A257FE5"/>
    <w:multiLevelType w:val="multilevel"/>
    <w:tmpl w:val="75A8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4857BD"/>
    <w:multiLevelType w:val="multilevel"/>
    <w:tmpl w:val="5E48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FB3B52"/>
    <w:multiLevelType w:val="hybridMultilevel"/>
    <w:tmpl w:val="B90EBFC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0FB4D2C"/>
    <w:multiLevelType w:val="multilevel"/>
    <w:tmpl w:val="AEEC0AB4"/>
    <w:lvl w:ilvl="0">
      <w:start w:val="1"/>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2E12F6E"/>
    <w:multiLevelType w:val="hybridMultilevel"/>
    <w:tmpl w:val="9B384B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2ED5CA0"/>
    <w:multiLevelType w:val="hybridMultilevel"/>
    <w:tmpl w:val="ABA0C9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59B30EE"/>
    <w:multiLevelType w:val="multilevel"/>
    <w:tmpl w:val="8DE05E2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CF0FDB"/>
    <w:multiLevelType w:val="hybridMultilevel"/>
    <w:tmpl w:val="D780E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DAF1458"/>
    <w:multiLevelType w:val="hybridMultilevel"/>
    <w:tmpl w:val="B10EE8B6"/>
    <w:lvl w:ilvl="0" w:tplc="F6CCBA4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6E296165"/>
    <w:multiLevelType w:val="multilevel"/>
    <w:tmpl w:val="4C3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8664A5"/>
    <w:multiLevelType w:val="multilevel"/>
    <w:tmpl w:val="B81EE10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 w15:restartNumberingAfterBreak="0">
    <w:nsid w:val="72492169"/>
    <w:multiLevelType w:val="multilevel"/>
    <w:tmpl w:val="EA5C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793D95"/>
    <w:multiLevelType w:val="hybridMultilevel"/>
    <w:tmpl w:val="9F749436"/>
    <w:lvl w:ilvl="0" w:tplc="7BE6B6F0">
      <w:start w:val="1"/>
      <w:numFmt w:val="decimal"/>
      <w:lvlText w:val="%1."/>
      <w:lvlJc w:val="left"/>
      <w:pPr>
        <w:ind w:left="900" w:hanging="540"/>
      </w:pPr>
      <w:rPr>
        <w:rFonts w:ascii="Times New Roman" w:hAnsi="Times New Roman" w:cs="Times New Roman" w:hint="default"/>
        <w:sz w:val="7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7FD64D5"/>
    <w:multiLevelType w:val="multilevel"/>
    <w:tmpl w:val="0F416B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799F26D1"/>
    <w:multiLevelType w:val="hybridMultilevel"/>
    <w:tmpl w:val="D1B840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B900864"/>
    <w:multiLevelType w:val="hybridMultilevel"/>
    <w:tmpl w:val="4B30DD7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B997BC4"/>
    <w:multiLevelType w:val="multilevel"/>
    <w:tmpl w:val="B0321C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820345996">
    <w:abstractNumId w:val="7"/>
  </w:num>
  <w:num w:numId="2" w16cid:durableId="646662847">
    <w:abstractNumId w:val="22"/>
  </w:num>
  <w:num w:numId="3" w16cid:durableId="1342313901">
    <w:abstractNumId w:val="15"/>
  </w:num>
  <w:num w:numId="4" w16cid:durableId="961300005">
    <w:abstractNumId w:val="8"/>
  </w:num>
  <w:num w:numId="5" w16cid:durableId="699621739">
    <w:abstractNumId w:val="4"/>
  </w:num>
  <w:num w:numId="6" w16cid:durableId="2133857726">
    <w:abstractNumId w:val="0"/>
  </w:num>
  <w:num w:numId="7" w16cid:durableId="1456752192">
    <w:abstractNumId w:val="5"/>
  </w:num>
  <w:num w:numId="8" w16cid:durableId="1172180185">
    <w:abstractNumId w:val="14"/>
  </w:num>
  <w:num w:numId="9" w16cid:durableId="381058115">
    <w:abstractNumId w:val="39"/>
  </w:num>
  <w:num w:numId="10" w16cid:durableId="1580285838">
    <w:abstractNumId w:val="20"/>
  </w:num>
  <w:num w:numId="11" w16cid:durableId="1928615284">
    <w:abstractNumId w:val="19"/>
  </w:num>
  <w:num w:numId="12" w16cid:durableId="299924135">
    <w:abstractNumId w:val="1"/>
  </w:num>
  <w:num w:numId="13" w16cid:durableId="420685152">
    <w:abstractNumId w:val="21"/>
  </w:num>
  <w:num w:numId="14" w16cid:durableId="287050943">
    <w:abstractNumId w:val="36"/>
  </w:num>
  <w:num w:numId="15" w16cid:durableId="1000307545">
    <w:abstractNumId w:val="51"/>
  </w:num>
  <w:num w:numId="16" w16cid:durableId="1611208547">
    <w:abstractNumId w:val="45"/>
  </w:num>
  <w:num w:numId="17" w16cid:durableId="1517770247">
    <w:abstractNumId w:val="50"/>
  </w:num>
  <w:num w:numId="18" w16cid:durableId="492065126">
    <w:abstractNumId w:val="6"/>
  </w:num>
  <w:num w:numId="19" w16cid:durableId="152449499">
    <w:abstractNumId w:val="29"/>
  </w:num>
  <w:num w:numId="20" w16cid:durableId="1762798098">
    <w:abstractNumId w:val="41"/>
  </w:num>
  <w:num w:numId="21" w16cid:durableId="1394430400">
    <w:abstractNumId w:val="43"/>
  </w:num>
  <w:num w:numId="22" w16cid:durableId="653222570">
    <w:abstractNumId w:val="40"/>
  </w:num>
  <w:num w:numId="23" w16cid:durableId="1646008614">
    <w:abstractNumId w:val="2"/>
  </w:num>
  <w:num w:numId="24" w16cid:durableId="968706146">
    <w:abstractNumId w:val="31"/>
  </w:num>
  <w:num w:numId="25" w16cid:durableId="976187217">
    <w:abstractNumId w:val="28"/>
  </w:num>
  <w:num w:numId="26" w16cid:durableId="734400470">
    <w:abstractNumId w:val="26"/>
  </w:num>
  <w:num w:numId="27" w16cid:durableId="229586034">
    <w:abstractNumId w:val="48"/>
  </w:num>
  <w:num w:numId="28" w16cid:durableId="359817284">
    <w:abstractNumId w:val="18"/>
  </w:num>
  <w:num w:numId="29" w16cid:durableId="478544227">
    <w:abstractNumId w:val="37"/>
  </w:num>
  <w:num w:numId="30" w16cid:durableId="1041631057">
    <w:abstractNumId w:val="33"/>
  </w:num>
  <w:num w:numId="31" w16cid:durableId="935475907">
    <w:abstractNumId w:val="10"/>
  </w:num>
  <w:num w:numId="32" w16cid:durableId="1833138822">
    <w:abstractNumId w:val="23"/>
  </w:num>
  <w:num w:numId="33" w16cid:durableId="1644312208">
    <w:abstractNumId w:val="49"/>
  </w:num>
  <w:num w:numId="34" w16cid:durableId="1775400389">
    <w:abstractNumId w:val="42"/>
  </w:num>
  <w:num w:numId="35" w16cid:durableId="123158299">
    <w:abstractNumId w:val="12"/>
  </w:num>
  <w:num w:numId="36" w16cid:durableId="726995109">
    <w:abstractNumId w:val="24"/>
  </w:num>
  <w:num w:numId="37" w16cid:durableId="879324597">
    <w:abstractNumId w:val="16"/>
  </w:num>
  <w:num w:numId="38" w16cid:durableId="279648940">
    <w:abstractNumId w:val="25"/>
  </w:num>
  <w:num w:numId="39" w16cid:durableId="763841208">
    <w:abstractNumId w:val="47"/>
  </w:num>
  <w:num w:numId="40" w16cid:durableId="1926962518">
    <w:abstractNumId w:val="38"/>
  </w:num>
  <w:num w:numId="41" w16cid:durableId="1503230224">
    <w:abstractNumId w:val="30"/>
  </w:num>
  <w:num w:numId="42" w16cid:durableId="2052874066">
    <w:abstractNumId w:val="13"/>
  </w:num>
  <w:num w:numId="43" w16cid:durableId="1417751387">
    <w:abstractNumId w:val="3"/>
  </w:num>
  <w:num w:numId="44" w16cid:durableId="47264800">
    <w:abstractNumId w:val="11"/>
  </w:num>
  <w:num w:numId="45" w16cid:durableId="76681165">
    <w:abstractNumId w:val="34"/>
  </w:num>
  <w:num w:numId="46" w16cid:durableId="306012143">
    <w:abstractNumId w:val="27"/>
  </w:num>
  <w:num w:numId="47" w16cid:durableId="885022363">
    <w:abstractNumId w:val="17"/>
  </w:num>
  <w:num w:numId="48" w16cid:durableId="1557544431">
    <w:abstractNumId w:val="32"/>
  </w:num>
  <w:num w:numId="49" w16cid:durableId="35128338">
    <w:abstractNumId w:val="46"/>
  </w:num>
  <w:num w:numId="50" w16cid:durableId="463617230">
    <w:abstractNumId w:val="9"/>
  </w:num>
  <w:num w:numId="51" w16cid:durableId="526990465">
    <w:abstractNumId w:val="35"/>
  </w:num>
  <w:num w:numId="52" w16cid:durableId="1656104287">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NSSEU NJINGANG, Jobert Richie">
    <w15:presenceInfo w15:providerId="AD" w15:userId="S::nansseuj@who.int::5376b4bc-79be-4a74-b91a-52aea8467b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F4E"/>
    <w:rsid w:val="00001497"/>
    <w:rsid w:val="00003C55"/>
    <w:rsid w:val="0000547C"/>
    <w:rsid w:val="00006803"/>
    <w:rsid w:val="0001038E"/>
    <w:rsid w:val="000120F3"/>
    <w:rsid w:val="00013335"/>
    <w:rsid w:val="000202A6"/>
    <w:rsid w:val="00021F35"/>
    <w:rsid w:val="000222EA"/>
    <w:rsid w:val="00023C48"/>
    <w:rsid w:val="0002492F"/>
    <w:rsid w:val="00027694"/>
    <w:rsid w:val="000347F6"/>
    <w:rsid w:val="0003636E"/>
    <w:rsid w:val="000406C3"/>
    <w:rsid w:val="00040D79"/>
    <w:rsid w:val="000413AA"/>
    <w:rsid w:val="0004191F"/>
    <w:rsid w:val="00041CE9"/>
    <w:rsid w:val="00043248"/>
    <w:rsid w:val="00044DE7"/>
    <w:rsid w:val="00045FD4"/>
    <w:rsid w:val="00050171"/>
    <w:rsid w:val="00050A51"/>
    <w:rsid w:val="00050F57"/>
    <w:rsid w:val="00053907"/>
    <w:rsid w:val="0005606E"/>
    <w:rsid w:val="000571EC"/>
    <w:rsid w:val="00057E5D"/>
    <w:rsid w:val="00060532"/>
    <w:rsid w:val="00061119"/>
    <w:rsid w:val="00061A3F"/>
    <w:rsid w:val="00065168"/>
    <w:rsid w:val="00067739"/>
    <w:rsid w:val="00067D49"/>
    <w:rsid w:val="00073633"/>
    <w:rsid w:val="00073EA3"/>
    <w:rsid w:val="00073ECB"/>
    <w:rsid w:val="0007501D"/>
    <w:rsid w:val="000813BB"/>
    <w:rsid w:val="00083B0F"/>
    <w:rsid w:val="00084234"/>
    <w:rsid w:val="00084A52"/>
    <w:rsid w:val="00091DD5"/>
    <w:rsid w:val="0009372E"/>
    <w:rsid w:val="000959B1"/>
    <w:rsid w:val="00095C73"/>
    <w:rsid w:val="00096C8C"/>
    <w:rsid w:val="000A08AE"/>
    <w:rsid w:val="000A0932"/>
    <w:rsid w:val="000A1C7E"/>
    <w:rsid w:val="000A403B"/>
    <w:rsid w:val="000A757B"/>
    <w:rsid w:val="000B06D2"/>
    <w:rsid w:val="000B2E57"/>
    <w:rsid w:val="000B3DD0"/>
    <w:rsid w:val="000B457A"/>
    <w:rsid w:val="000B5D17"/>
    <w:rsid w:val="000B7237"/>
    <w:rsid w:val="000B7B5A"/>
    <w:rsid w:val="000B7D81"/>
    <w:rsid w:val="000C06C7"/>
    <w:rsid w:val="000C12D9"/>
    <w:rsid w:val="000C3BA8"/>
    <w:rsid w:val="000C6533"/>
    <w:rsid w:val="000D1127"/>
    <w:rsid w:val="000D3D74"/>
    <w:rsid w:val="000D6B89"/>
    <w:rsid w:val="000E3135"/>
    <w:rsid w:val="000E3ED6"/>
    <w:rsid w:val="000E4FEA"/>
    <w:rsid w:val="000E5448"/>
    <w:rsid w:val="000E6A7E"/>
    <w:rsid w:val="000F3CB9"/>
    <w:rsid w:val="000F4B0B"/>
    <w:rsid w:val="000F6732"/>
    <w:rsid w:val="000F7CE7"/>
    <w:rsid w:val="00100E81"/>
    <w:rsid w:val="00102B50"/>
    <w:rsid w:val="00103D2D"/>
    <w:rsid w:val="001041A6"/>
    <w:rsid w:val="00107788"/>
    <w:rsid w:val="00110991"/>
    <w:rsid w:val="0011160C"/>
    <w:rsid w:val="00111A65"/>
    <w:rsid w:val="00112F03"/>
    <w:rsid w:val="001133E9"/>
    <w:rsid w:val="001139D8"/>
    <w:rsid w:val="00115315"/>
    <w:rsid w:val="00120AD3"/>
    <w:rsid w:val="00124B5A"/>
    <w:rsid w:val="001300AF"/>
    <w:rsid w:val="0013051D"/>
    <w:rsid w:val="001350D8"/>
    <w:rsid w:val="00137607"/>
    <w:rsid w:val="00142A51"/>
    <w:rsid w:val="001464D6"/>
    <w:rsid w:val="00150205"/>
    <w:rsid w:val="001517DF"/>
    <w:rsid w:val="0015217F"/>
    <w:rsid w:val="00155D66"/>
    <w:rsid w:val="0015662F"/>
    <w:rsid w:val="001600F8"/>
    <w:rsid w:val="00160212"/>
    <w:rsid w:val="00161465"/>
    <w:rsid w:val="00165C5A"/>
    <w:rsid w:val="00166C70"/>
    <w:rsid w:val="00171097"/>
    <w:rsid w:val="0017428F"/>
    <w:rsid w:val="001746E2"/>
    <w:rsid w:val="00180CA7"/>
    <w:rsid w:val="00182EA8"/>
    <w:rsid w:val="0018767B"/>
    <w:rsid w:val="00187933"/>
    <w:rsid w:val="00187C09"/>
    <w:rsid w:val="00187CEA"/>
    <w:rsid w:val="00190128"/>
    <w:rsid w:val="00191581"/>
    <w:rsid w:val="001921ED"/>
    <w:rsid w:val="0019405B"/>
    <w:rsid w:val="0019407D"/>
    <w:rsid w:val="001A179A"/>
    <w:rsid w:val="001A2B86"/>
    <w:rsid w:val="001A3FAA"/>
    <w:rsid w:val="001A7B1D"/>
    <w:rsid w:val="001A7FAF"/>
    <w:rsid w:val="001B08F4"/>
    <w:rsid w:val="001B170D"/>
    <w:rsid w:val="001B2471"/>
    <w:rsid w:val="001B2805"/>
    <w:rsid w:val="001B3837"/>
    <w:rsid w:val="001B3961"/>
    <w:rsid w:val="001C01BE"/>
    <w:rsid w:val="001C07DF"/>
    <w:rsid w:val="001C0E41"/>
    <w:rsid w:val="001C2020"/>
    <w:rsid w:val="001C7B56"/>
    <w:rsid w:val="001D4DE9"/>
    <w:rsid w:val="001D5299"/>
    <w:rsid w:val="001E3680"/>
    <w:rsid w:val="001E452D"/>
    <w:rsid w:val="001E6CFF"/>
    <w:rsid w:val="001E7C49"/>
    <w:rsid w:val="001F2AF1"/>
    <w:rsid w:val="001F7855"/>
    <w:rsid w:val="001F7C92"/>
    <w:rsid w:val="0020184A"/>
    <w:rsid w:val="00206BC2"/>
    <w:rsid w:val="00210BA2"/>
    <w:rsid w:val="00214C2B"/>
    <w:rsid w:val="00215823"/>
    <w:rsid w:val="00215961"/>
    <w:rsid w:val="002201A1"/>
    <w:rsid w:val="00223737"/>
    <w:rsid w:val="00223A0B"/>
    <w:rsid w:val="00225412"/>
    <w:rsid w:val="00226574"/>
    <w:rsid w:val="0023130C"/>
    <w:rsid w:val="002317BA"/>
    <w:rsid w:val="002334AA"/>
    <w:rsid w:val="00235F98"/>
    <w:rsid w:val="00240065"/>
    <w:rsid w:val="002403BC"/>
    <w:rsid w:val="002449F7"/>
    <w:rsid w:val="0024529A"/>
    <w:rsid w:val="002453D2"/>
    <w:rsid w:val="00245CF6"/>
    <w:rsid w:val="00245E20"/>
    <w:rsid w:val="00250193"/>
    <w:rsid w:val="00252365"/>
    <w:rsid w:val="00263561"/>
    <w:rsid w:val="00263FC3"/>
    <w:rsid w:val="002663C2"/>
    <w:rsid w:val="00267362"/>
    <w:rsid w:val="002724B7"/>
    <w:rsid w:val="00273078"/>
    <w:rsid w:val="002739D7"/>
    <w:rsid w:val="0027653D"/>
    <w:rsid w:val="00283864"/>
    <w:rsid w:val="002844C9"/>
    <w:rsid w:val="00290CCB"/>
    <w:rsid w:val="002921D1"/>
    <w:rsid w:val="00292FC3"/>
    <w:rsid w:val="002938EC"/>
    <w:rsid w:val="00293BC4"/>
    <w:rsid w:val="00295263"/>
    <w:rsid w:val="00295486"/>
    <w:rsid w:val="00296710"/>
    <w:rsid w:val="0029704E"/>
    <w:rsid w:val="002A089A"/>
    <w:rsid w:val="002A0C69"/>
    <w:rsid w:val="002A283B"/>
    <w:rsid w:val="002A3085"/>
    <w:rsid w:val="002A45AF"/>
    <w:rsid w:val="002A61B1"/>
    <w:rsid w:val="002A6E40"/>
    <w:rsid w:val="002B028E"/>
    <w:rsid w:val="002B4C89"/>
    <w:rsid w:val="002B5ED3"/>
    <w:rsid w:val="002B6593"/>
    <w:rsid w:val="002C12B4"/>
    <w:rsid w:val="002C3781"/>
    <w:rsid w:val="002D0363"/>
    <w:rsid w:val="002D14C0"/>
    <w:rsid w:val="002D2480"/>
    <w:rsid w:val="002D3142"/>
    <w:rsid w:val="002D41FC"/>
    <w:rsid w:val="002D4715"/>
    <w:rsid w:val="002D5688"/>
    <w:rsid w:val="002E2777"/>
    <w:rsid w:val="002E2BDB"/>
    <w:rsid w:val="002E2CDB"/>
    <w:rsid w:val="002E2FED"/>
    <w:rsid w:val="002E3512"/>
    <w:rsid w:val="002E3BA7"/>
    <w:rsid w:val="002E56AF"/>
    <w:rsid w:val="002F188C"/>
    <w:rsid w:val="002F71B0"/>
    <w:rsid w:val="002F7902"/>
    <w:rsid w:val="002F7BA4"/>
    <w:rsid w:val="00302507"/>
    <w:rsid w:val="003029B5"/>
    <w:rsid w:val="00306F0E"/>
    <w:rsid w:val="0030754B"/>
    <w:rsid w:val="00307BF8"/>
    <w:rsid w:val="00310100"/>
    <w:rsid w:val="0031062F"/>
    <w:rsid w:val="003119FC"/>
    <w:rsid w:val="003121C4"/>
    <w:rsid w:val="0031257B"/>
    <w:rsid w:val="003165AE"/>
    <w:rsid w:val="00320375"/>
    <w:rsid w:val="0032045A"/>
    <w:rsid w:val="00320A7B"/>
    <w:rsid w:val="003229AD"/>
    <w:rsid w:val="00324887"/>
    <w:rsid w:val="00325D61"/>
    <w:rsid w:val="00330833"/>
    <w:rsid w:val="00330E51"/>
    <w:rsid w:val="00331BFF"/>
    <w:rsid w:val="00341D28"/>
    <w:rsid w:val="00344235"/>
    <w:rsid w:val="003546CF"/>
    <w:rsid w:val="00354E2C"/>
    <w:rsid w:val="00357A61"/>
    <w:rsid w:val="00361767"/>
    <w:rsid w:val="00367175"/>
    <w:rsid w:val="00374C48"/>
    <w:rsid w:val="00376FAF"/>
    <w:rsid w:val="00380B6C"/>
    <w:rsid w:val="00383AB7"/>
    <w:rsid w:val="0038435F"/>
    <w:rsid w:val="0038470B"/>
    <w:rsid w:val="00391361"/>
    <w:rsid w:val="00391F7F"/>
    <w:rsid w:val="003938E7"/>
    <w:rsid w:val="00393E5D"/>
    <w:rsid w:val="003967EA"/>
    <w:rsid w:val="00396E24"/>
    <w:rsid w:val="003A0C20"/>
    <w:rsid w:val="003A1D57"/>
    <w:rsid w:val="003A2BA7"/>
    <w:rsid w:val="003A33AA"/>
    <w:rsid w:val="003A784E"/>
    <w:rsid w:val="003B0871"/>
    <w:rsid w:val="003B0AC1"/>
    <w:rsid w:val="003B0EBB"/>
    <w:rsid w:val="003B29CC"/>
    <w:rsid w:val="003B3724"/>
    <w:rsid w:val="003B4572"/>
    <w:rsid w:val="003B72E2"/>
    <w:rsid w:val="003B770D"/>
    <w:rsid w:val="003B7C44"/>
    <w:rsid w:val="003C2DA8"/>
    <w:rsid w:val="003C3F93"/>
    <w:rsid w:val="003C45D7"/>
    <w:rsid w:val="003C493B"/>
    <w:rsid w:val="003C6AC5"/>
    <w:rsid w:val="003C6D67"/>
    <w:rsid w:val="003D63A1"/>
    <w:rsid w:val="003D6FCA"/>
    <w:rsid w:val="003D7082"/>
    <w:rsid w:val="003D7EE3"/>
    <w:rsid w:val="003E07BE"/>
    <w:rsid w:val="003E2E7B"/>
    <w:rsid w:val="003E3670"/>
    <w:rsid w:val="003E37D3"/>
    <w:rsid w:val="003F0BE8"/>
    <w:rsid w:val="0040376A"/>
    <w:rsid w:val="00405A12"/>
    <w:rsid w:val="004110F6"/>
    <w:rsid w:val="00413560"/>
    <w:rsid w:val="00414925"/>
    <w:rsid w:val="00415D64"/>
    <w:rsid w:val="00421FDE"/>
    <w:rsid w:val="0042210A"/>
    <w:rsid w:val="00422964"/>
    <w:rsid w:val="00424E1A"/>
    <w:rsid w:val="00426994"/>
    <w:rsid w:val="00430872"/>
    <w:rsid w:val="00430B72"/>
    <w:rsid w:val="0043408F"/>
    <w:rsid w:val="0043596A"/>
    <w:rsid w:val="00435FEE"/>
    <w:rsid w:val="00436672"/>
    <w:rsid w:val="0043699C"/>
    <w:rsid w:val="004418B9"/>
    <w:rsid w:val="00443114"/>
    <w:rsid w:val="0044407B"/>
    <w:rsid w:val="0044637D"/>
    <w:rsid w:val="00457FAC"/>
    <w:rsid w:val="00461EA2"/>
    <w:rsid w:val="004632F1"/>
    <w:rsid w:val="00464320"/>
    <w:rsid w:val="00466986"/>
    <w:rsid w:val="00471015"/>
    <w:rsid w:val="0047237E"/>
    <w:rsid w:val="00472E5D"/>
    <w:rsid w:val="0047541A"/>
    <w:rsid w:val="00477E82"/>
    <w:rsid w:val="00480CAD"/>
    <w:rsid w:val="00481EA5"/>
    <w:rsid w:val="00484671"/>
    <w:rsid w:val="00485262"/>
    <w:rsid w:val="004863BA"/>
    <w:rsid w:val="0048743F"/>
    <w:rsid w:val="00490433"/>
    <w:rsid w:val="00490659"/>
    <w:rsid w:val="00492B2A"/>
    <w:rsid w:val="004A0204"/>
    <w:rsid w:val="004A0CD8"/>
    <w:rsid w:val="004A16A1"/>
    <w:rsid w:val="004A31E7"/>
    <w:rsid w:val="004B3B5D"/>
    <w:rsid w:val="004B5CDC"/>
    <w:rsid w:val="004B6D1A"/>
    <w:rsid w:val="004B7C3E"/>
    <w:rsid w:val="004C11CF"/>
    <w:rsid w:val="004C2967"/>
    <w:rsid w:val="004C5C6A"/>
    <w:rsid w:val="004D0411"/>
    <w:rsid w:val="004D18C3"/>
    <w:rsid w:val="004D6CEA"/>
    <w:rsid w:val="004E419A"/>
    <w:rsid w:val="004F16AD"/>
    <w:rsid w:val="004F3C85"/>
    <w:rsid w:val="004F5DB1"/>
    <w:rsid w:val="004F6A98"/>
    <w:rsid w:val="004F6EC2"/>
    <w:rsid w:val="005004AA"/>
    <w:rsid w:val="0050345D"/>
    <w:rsid w:val="00504453"/>
    <w:rsid w:val="00505545"/>
    <w:rsid w:val="005109A5"/>
    <w:rsid w:val="0051462B"/>
    <w:rsid w:val="00514F97"/>
    <w:rsid w:val="00517ED7"/>
    <w:rsid w:val="00521379"/>
    <w:rsid w:val="005247F4"/>
    <w:rsid w:val="005261AC"/>
    <w:rsid w:val="0053156D"/>
    <w:rsid w:val="00534B1E"/>
    <w:rsid w:val="005353C3"/>
    <w:rsid w:val="00535FCA"/>
    <w:rsid w:val="00540A2E"/>
    <w:rsid w:val="005511BB"/>
    <w:rsid w:val="005518DA"/>
    <w:rsid w:val="00551F02"/>
    <w:rsid w:val="00553748"/>
    <w:rsid w:val="0055508B"/>
    <w:rsid w:val="00556B4B"/>
    <w:rsid w:val="00561000"/>
    <w:rsid w:val="005612C6"/>
    <w:rsid w:val="00561849"/>
    <w:rsid w:val="00561928"/>
    <w:rsid w:val="00563D4C"/>
    <w:rsid w:val="00580322"/>
    <w:rsid w:val="00583ECE"/>
    <w:rsid w:val="005904B6"/>
    <w:rsid w:val="005914AB"/>
    <w:rsid w:val="00591BB8"/>
    <w:rsid w:val="0059252A"/>
    <w:rsid w:val="00593340"/>
    <w:rsid w:val="00594D31"/>
    <w:rsid w:val="00595E37"/>
    <w:rsid w:val="005A109F"/>
    <w:rsid w:val="005A29C3"/>
    <w:rsid w:val="005A2CCE"/>
    <w:rsid w:val="005A5559"/>
    <w:rsid w:val="005A6320"/>
    <w:rsid w:val="005B7D41"/>
    <w:rsid w:val="005C0467"/>
    <w:rsid w:val="005C1D03"/>
    <w:rsid w:val="005C5786"/>
    <w:rsid w:val="005C6371"/>
    <w:rsid w:val="005D1238"/>
    <w:rsid w:val="005D12A9"/>
    <w:rsid w:val="005D5C07"/>
    <w:rsid w:val="005D7BB3"/>
    <w:rsid w:val="005E3022"/>
    <w:rsid w:val="005E3948"/>
    <w:rsid w:val="005E48E1"/>
    <w:rsid w:val="005E5177"/>
    <w:rsid w:val="005E5D3E"/>
    <w:rsid w:val="005E7252"/>
    <w:rsid w:val="005F0214"/>
    <w:rsid w:val="005F0C69"/>
    <w:rsid w:val="005F291A"/>
    <w:rsid w:val="005F5FBE"/>
    <w:rsid w:val="005F65C3"/>
    <w:rsid w:val="005F745D"/>
    <w:rsid w:val="005F7FF6"/>
    <w:rsid w:val="006003E8"/>
    <w:rsid w:val="00612FC1"/>
    <w:rsid w:val="00614268"/>
    <w:rsid w:val="00614A40"/>
    <w:rsid w:val="00614E2B"/>
    <w:rsid w:val="00616674"/>
    <w:rsid w:val="0061726B"/>
    <w:rsid w:val="00624E5E"/>
    <w:rsid w:val="0062647D"/>
    <w:rsid w:val="0062696F"/>
    <w:rsid w:val="00627BD9"/>
    <w:rsid w:val="006321EF"/>
    <w:rsid w:val="00633BDC"/>
    <w:rsid w:val="0063533D"/>
    <w:rsid w:val="00635C09"/>
    <w:rsid w:val="006361AC"/>
    <w:rsid w:val="006378E1"/>
    <w:rsid w:val="0064267A"/>
    <w:rsid w:val="00643F81"/>
    <w:rsid w:val="00644E75"/>
    <w:rsid w:val="00645742"/>
    <w:rsid w:val="0065063A"/>
    <w:rsid w:val="00650D5F"/>
    <w:rsid w:val="00651FEA"/>
    <w:rsid w:val="0065552F"/>
    <w:rsid w:val="00655C65"/>
    <w:rsid w:val="00655F3C"/>
    <w:rsid w:val="00656B68"/>
    <w:rsid w:val="00662CE0"/>
    <w:rsid w:val="0066326E"/>
    <w:rsid w:val="00666C1B"/>
    <w:rsid w:val="006673DC"/>
    <w:rsid w:val="006676E6"/>
    <w:rsid w:val="00672BE1"/>
    <w:rsid w:val="00674230"/>
    <w:rsid w:val="00675674"/>
    <w:rsid w:val="006829E1"/>
    <w:rsid w:val="006846B9"/>
    <w:rsid w:val="00684863"/>
    <w:rsid w:val="00684F10"/>
    <w:rsid w:val="00685C14"/>
    <w:rsid w:val="00690C77"/>
    <w:rsid w:val="006915A0"/>
    <w:rsid w:val="00693580"/>
    <w:rsid w:val="00693C77"/>
    <w:rsid w:val="00696480"/>
    <w:rsid w:val="006965CD"/>
    <w:rsid w:val="00697846"/>
    <w:rsid w:val="006A0093"/>
    <w:rsid w:val="006A0124"/>
    <w:rsid w:val="006A2EDE"/>
    <w:rsid w:val="006A3A44"/>
    <w:rsid w:val="006A6BB2"/>
    <w:rsid w:val="006B093D"/>
    <w:rsid w:val="006B62F5"/>
    <w:rsid w:val="006C038E"/>
    <w:rsid w:val="006C0E5A"/>
    <w:rsid w:val="006C178F"/>
    <w:rsid w:val="006C3230"/>
    <w:rsid w:val="006C65CF"/>
    <w:rsid w:val="006D1B26"/>
    <w:rsid w:val="006D30FB"/>
    <w:rsid w:val="006D4326"/>
    <w:rsid w:val="006D51CA"/>
    <w:rsid w:val="006D6208"/>
    <w:rsid w:val="006E112D"/>
    <w:rsid w:val="006E3563"/>
    <w:rsid w:val="006E3A4A"/>
    <w:rsid w:val="006E4C33"/>
    <w:rsid w:val="006E6DDB"/>
    <w:rsid w:val="006E7EA2"/>
    <w:rsid w:val="006F43D9"/>
    <w:rsid w:val="00703FC8"/>
    <w:rsid w:val="00704B28"/>
    <w:rsid w:val="0070560A"/>
    <w:rsid w:val="00721D01"/>
    <w:rsid w:val="00725F8D"/>
    <w:rsid w:val="007332F0"/>
    <w:rsid w:val="007341AD"/>
    <w:rsid w:val="00737CC6"/>
    <w:rsid w:val="0074051F"/>
    <w:rsid w:val="00745A02"/>
    <w:rsid w:val="00747335"/>
    <w:rsid w:val="00750079"/>
    <w:rsid w:val="007513B7"/>
    <w:rsid w:val="00752573"/>
    <w:rsid w:val="007536DD"/>
    <w:rsid w:val="007579CA"/>
    <w:rsid w:val="00764AA8"/>
    <w:rsid w:val="00764EFE"/>
    <w:rsid w:val="0077280C"/>
    <w:rsid w:val="00775AD6"/>
    <w:rsid w:val="00781450"/>
    <w:rsid w:val="007829C3"/>
    <w:rsid w:val="00782E3A"/>
    <w:rsid w:val="00785AD1"/>
    <w:rsid w:val="00785EF3"/>
    <w:rsid w:val="00794018"/>
    <w:rsid w:val="00794A8B"/>
    <w:rsid w:val="007962B6"/>
    <w:rsid w:val="007966B3"/>
    <w:rsid w:val="007A092F"/>
    <w:rsid w:val="007A17B4"/>
    <w:rsid w:val="007A6EC0"/>
    <w:rsid w:val="007A799A"/>
    <w:rsid w:val="007A7DDF"/>
    <w:rsid w:val="007B14DF"/>
    <w:rsid w:val="007B2BDD"/>
    <w:rsid w:val="007B2E59"/>
    <w:rsid w:val="007B3048"/>
    <w:rsid w:val="007B3252"/>
    <w:rsid w:val="007B3705"/>
    <w:rsid w:val="007B554E"/>
    <w:rsid w:val="007B647B"/>
    <w:rsid w:val="007B678A"/>
    <w:rsid w:val="007C137D"/>
    <w:rsid w:val="007C369A"/>
    <w:rsid w:val="007C7917"/>
    <w:rsid w:val="007D1906"/>
    <w:rsid w:val="007D1C3B"/>
    <w:rsid w:val="007D209D"/>
    <w:rsid w:val="007D3CD7"/>
    <w:rsid w:val="007D7A06"/>
    <w:rsid w:val="007E128C"/>
    <w:rsid w:val="007E2807"/>
    <w:rsid w:val="007E3AE2"/>
    <w:rsid w:val="007E5469"/>
    <w:rsid w:val="007F0148"/>
    <w:rsid w:val="007F3E0F"/>
    <w:rsid w:val="007F535B"/>
    <w:rsid w:val="00800D4F"/>
    <w:rsid w:val="008034E4"/>
    <w:rsid w:val="00812FA8"/>
    <w:rsid w:val="00814BA0"/>
    <w:rsid w:val="008176F4"/>
    <w:rsid w:val="00820138"/>
    <w:rsid w:val="00823C8E"/>
    <w:rsid w:val="008277F1"/>
    <w:rsid w:val="00830643"/>
    <w:rsid w:val="0083138C"/>
    <w:rsid w:val="008316FD"/>
    <w:rsid w:val="0083267E"/>
    <w:rsid w:val="00834B38"/>
    <w:rsid w:val="00834F20"/>
    <w:rsid w:val="00836328"/>
    <w:rsid w:val="00837EE0"/>
    <w:rsid w:val="00840E7E"/>
    <w:rsid w:val="008432BA"/>
    <w:rsid w:val="0084569C"/>
    <w:rsid w:val="00851F4F"/>
    <w:rsid w:val="00861F58"/>
    <w:rsid w:val="00862E00"/>
    <w:rsid w:val="008630FB"/>
    <w:rsid w:val="00863875"/>
    <w:rsid w:val="00863992"/>
    <w:rsid w:val="00863DD1"/>
    <w:rsid w:val="0086544B"/>
    <w:rsid w:val="00865D4F"/>
    <w:rsid w:val="00866B13"/>
    <w:rsid w:val="00870C98"/>
    <w:rsid w:val="0087191C"/>
    <w:rsid w:val="0087269E"/>
    <w:rsid w:val="00873725"/>
    <w:rsid w:val="00874A8C"/>
    <w:rsid w:val="00874C59"/>
    <w:rsid w:val="00877906"/>
    <w:rsid w:val="008831F1"/>
    <w:rsid w:val="00885C4F"/>
    <w:rsid w:val="00887A2D"/>
    <w:rsid w:val="00892AA7"/>
    <w:rsid w:val="00893D85"/>
    <w:rsid w:val="00894912"/>
    <w:rsid w:val="00894B6F"/>
    <w:rsid w:val="0089527E"/>
    <w:rsid w:val="00896940"/>
    <w:rsid w:val="008A5D33"/>
    <w:rsid w:val="008B0341"/>
    <w:rsid w:val="008B0D9B"/>
    <w:rsid w:val="008B14E4"/>
    <w:rsid w:val="008B1551"/>
    <w:rsid w:val="008B1940"/>
    <w:rsid w:val="008B3551"/>
    <w:rsid w:val="008B360D"/>
    <w:rsid w:val="008B3999"/>
    <w:rsid w:val="008B3DA0"/>
    <w:rsid w:val="008B4113"/>
    <w:rsid w:val="008C2B2A"/>
    <w:rsid w:val="008C2E76"/>
    <w:rsid w:val="008C58B8"/>
    <w:rsid w:val="008C5935"/>
    <w:rsid w:val="008C6313"/>
    <w:rsid w:val="008C7710"/>
    <w:rsid w:val="008D0005"/>
    <w:rsid w:val="008D0AC0"/>
    <w:rsid w:val="008D28A5"/>
    <w:rsid w:val="008D39B2"/>
    <w:rsid w:val="008D5C05"/>
    <w:rsid w:val="008D6939"/>
    <w:rsid w:val="008D6B88"/>
    <w:rsid w:val="008E057A"/>
    <w:rsid w:val="008E0661"/>
    <w:rsid w:val="008E2E77"/>
    <w:rsid w:val="008E32C6"/>
    <w:rsid w:val="008E4191"/>
    <w:rsid w:val="008E6E82"/>
    <w:rsid w:val="008E7171"/>
    <w:rsid w:val="008E7F67"/>
    <w:rsid w:val="008F1803"/>
    <w:rsid w:val="008F34BC"/>
    <w:rsid w:val="008F3C2D"/>
    <w:rsid w:val="008F60AB"/>
    <w:rsid w:val="008F784B"/>
    <w:rsid w:val="00903730"/>
    <w:rsid w:val="009134E2"/>
    <w:rsid w:val="009157DC"/>
    <w:rsid w:val="00916291"/>
    <w:rsid w:val="00916BE3"/>
    <w:rsid w:val="00917E4C"/>
    <w:rsid w:val="0092338F"/>
    <w:rsid w:val="00930EA7"/>
    <w:rsid w:val="0093491F"/>
    <w:rsid w:val="00935D99"/>
    <w:rsid w:val="00940BAD"/>
    <w:rsid w:val="00940D41"/>
    <w:rsid w:val="00941DE2"/>
    <w:rsid w:val="00946B5E"/>
    <w:rsid w:val="009508BD"/>
    <w:rsid w:val="00951C75"/>
    <w:rsid w:val="0095343B"/>
    <w:rsid w:val="009576A6"/>
    <w:rsid w:val="009600B7"/>
    <w:rsid w:val="00961A2A"/>
    <w:rsid w:val="00965F4E"/>
    <w:rsid w:val="0096646D"/>
    <w:rsid w:val="00966623"/>
    <w:rsid w:val="00976F28"/>
    <w:rsid w:val="009773FC"/>
    <w:rsid w:val="00981565"/>
    <w:rsid w:val="009848AC"/>
    <w:rsid w:val="0098667E"/>
    <w:rsid w:val="00987988"/>
    <w:rsid w:val="0099591C"/>
    <w:rsid w:val="0099595B"/>
    <w:rsid w:val="00996CD7"/>
    <w:rsid w:val="0099729A"/>
    <w:rsid w:val="009A38AC"/>
    <w:rsid w:val="009A73E6"/>
    <w:rsid w:val="009A76EF"/>
    <w:rsid w:val="009A77DE"/>
    <w:rsid w:val="009A7C16"/>
    <w:rsid w:val="009B282D"/>
    <w:rsid w:val="009B31F2"/>
    <w:rsid w:val="009C15EB"/>
    <w:rsid w:val="009C2DC6"/>
    <w:rsid w:val="009C344B"/>
    <w:rsid w:val="009C45AD"/>
    <w:rsid w:val="009C5EC6"/>
    <w:rsid w:val="009C71EB"/>
    <w:rsid w:val="009D11F8"/>
    <w:rsid w:val="009D135C"/>
    <w:rsid w:val="009D1DBB"/>
    <w:rsid w:val="009D2716"/>
    <w:rsid w:val="009D3B51"/>
    <w:rsid w:val="009D41D8"/>
    <w:rsid w:val="009D44FB"/>
    <w:rsid w:val="009D7D2C"/>
    <w:rsid w:val="009E5F61"/>
    <w:rsid w:val="009E7F06"/>
    <w:rsid w:val="009F1E35"/>
    <w:rsid w:val="009F2831"/>
    <w:rsid w:val="009F386C"/>
    <w:rsid w:val="00A008E1"/>
    <w:rsid w:val="00A014C3"/>
    <w:rsid w:val="00A04742"/>
    <w:rsid w:val="00A07206"/>
    <w:rsid w:val="00A1376F"/>
    <w:rsid w:val="00A15262"/>
    <w:rsid w:val="00A1539C"/>
    <w:rsid w:val="00A17D7D"/>
    <w:rsid w:val="00A20E00"/>
    <w:rsid w:val="00A21912"/>
    <w:rsid w:val="00A224B4"/>
    <w:rsid w:val="00A2280A"/>
    <w:rsid w:val="00A2285B"/>
    <w:rsid w:val="00A24D62"/>
    <w:rsid w:val="00A27D17"/>
    <w:rsid w:val="00A314B7"/>
    <w:rsid w:val="00A31D75"/>
    <w:rsid w:val="00A33055"/>
    <w:rsid w:val="00A378EE"/>
    <w:rsid w:val="00A424C4"/>
    <w:rsid w:val="00A4452B"/>
    <w:rsid w:val="00A518EF"/>
    <w:rsid w:val="00A51C9A"/>
    <w:rsid w:val="00A54C53"/>
    <w:rsid w:val="00A55572"/>
    <w:rsid w:val="00A55E1D"/>
    <w:rsid w:val="00A6175E"/>
    <w:rsid w:val="00A62C46"/>
    <w:rsid w:val="00A74D53"/>
    <w:rsid w:val="00A75152"/>
    <w:rsid w:val="00A76625"/>
    <w:rsid w:val="00A76A47"/>
    <w:rsid w:val="00A77037"/>
    <w:rsid w:val="00A85F64"/>
    <w:rsid w:val="00A861E4"/>
    <w:rsid w:val="00A86A27"/>
    <w:rsid w:val="00A926F8"/>
    <w:rsid w:val="00A97761"/>
    <w:rsid w:val="00AA1990"/>
    <w:rsid w:val="00AA457F"/>
    <w:rsid w:val="00AA4CC0"/>
    <w:rsid w:val="00AA4F6F"/>
    <w:rsid w:val="00AA7AE2"/>
    <w:rsid w:val="00AB04A1"/>
    <w:rsid w:val="00AB09BB"/>
    <w:rsid w:val="00AB0B18"/>
    <w:rsid w:val="00AB161C"/>
    <w:rsid w:val="00AB1633"/>
    <w:rsid w:val="00AB4D78"/>
    <w:rsid w:val="00AC00BA"/>
    <w:rsid w:val="00AC4A90"/>
    <w:rsid w:val="00AC71D8"/>
    <w:rsid w:val="00AC76E2"/>
    <w:rsid w:val="00AD2AA2"/>
    <w:rsid w:val="00AD3012"/>
    <w:rsid w:val="00AD72CD"/>
    <w:rsid w:val="00AE0A8E"/>
    <w:rsid w:val="00AE473B"/>
    <w:rsid w:val="00AE67AF"/>
    <w:rsid w:val="00AE71EC"/>
    <w:rsid w:val="00AE7E3F"/>
    <w:rsid w:val="00AF2191"/>
    <w:rsid w:val="00AF327A"/>
    <w:rsid w:val="00AF4B45"/>
    <w:rsid w:val="00AF4B7A"/>
    <w:rsid w:val="00AF4B8A"/>
    <w:rsid w:val="00AF5218"/>
    <w:rsid w:val="00AF6464"/>
    <w:rsid w:val="00AF6E39"/>
    <w:rsid w:val="00B011BF"/>
    <w:rsid w:val="00B014A9"/>
    <w:rsid w:val="00B02CCD"/>
    <w:rsid w:val="00B03149"/>
    <w:rsid w:val="00B07ED9"/>
    <w:rsid w:val="00B1016B"/>
    <w:rsid w:val="00B10D5D"/>
    <w:rsid w:val="00B12F10"/>
    <w:rsid w:val="00B1392F"/>
    <w:rsid w:val="00B22303"/>
    <w:rsid w:val="00B22352"/>
    <w:rsid w:val="00B26C50"/>
    <w:rsid w:val="00B317A4"/>
    <w:rsid w:val="00B415B4"/>
    <w:rsid w:val="00B417A8"/>
    <w:rsid w:val="00B433F1"/>
    <w:rsid w:val="00B45001"/>
    <w:rsid w:val="00B463B3"/>
    <w:rsid w:val="00B51043"/>
    <w:rsid w:val="00B52EBA"/>
    <w:rsid w:val="00B60E56"/>
    <w:rsid w:val="00B63082"/>
    <w:rsid w:val="00B70D53"/>
    <w:rsid w:val="00B70DB3"/>
    <w:rsid w:val="00B73D86"/>
    <w:rsid w:val="00B74460"/>
    <w:rsid w:val="00B753FD"/>
    <w:rsid w:val="00B76751"/>
    <w:rsid w:val="00B76CF3"/>
    <w:rsid w:val="00B7747C"/>
    <w:rsid w:val="00B85837"/>
    <w:rsid w:val="00B85B4E"/>
    <w:rsid w:val="00B900FF"/>
    <w:rsid w:val="00B91523"/>
    <w:rsid w:val="00B916F8"/>
    <w:rsid w:val="00B91FCA"/>
    <w:rsid w:val="00B93A5A"/>
    <w:rsid w:val="00B9457D"/>
    <w:rsid w:val="00BA0779"/>
    <w:rsid w:val="00BA2133"/>
    <w:rsid w:val="00BA6061"/>
    <w:rsid w:val="00BA6990"/>
    <w:rsid w:val="00BA70AB"/>
    <w:rsid w:val="00BB0396"/>
    <w:rsid w:val="00BB19E6"/>
    <w:rsid w:val="00BB1DF5"/>
    <w:rsid w:val="00BB6E5D"/>
    <w:rsid w:val="00BC0FDA"/>
    <w:rsid w:val="00BC1B81"/>
    <w:rsid w:val="00BC3713"/>
    <w:rsid w:val="00BC3F86"/>
    <w:rsid w:val="00BC5BFA"/>
    <w:rsid w:val="00BC5D52"/>
    <w:rsid w:val="00BC760F"/>
    <w:rsid w:val="00BD3C7F"/>
    <w:rsid w:val="00BD3E2A"/>
    <w:rsid w:val="00BE5C6E"/>
    <w:rsid w:val="00BF174A"/>
    <w:rsid w:val="00BF191A"/>
    <w:rsid w:val="00BF1F96"/>
    <w:rsid w:val="00BF2A4F"/>
    <w:rsid w:val="00BF3A8C"/>
    <w:rsid w:val="00BF56D9"/>
    <w:rsid w:val="00BF7A0D"/>
    <w:rsid w:val="00C00357"/>
    <w:rsid w:val="00C018F2"/>
    <w:rsid w:val="00C048BC"/>
    <w:rsid w:val="00C14A56"/>
    <w:rsid w:val="00C14D53"/>
    <w:rsid w:val="00C22599"/>
    <w:rsid w:val="00C2433E"/>
    <w:rsid w:val="00C243C6"/>
    <w:rsid w:val="00C323FE"/>
    <w:rsid w:val="00C34C74"/>
    <w:rsid w:val="00C34F88"/>
    <w:rsid w:val="00C40ABC"/>
    <w:rsid w:val="00C438A2"/>
    <w:rsid w:val="00C4482D"/>
    <w:rsid w:val="00C47B28"/>
    <w:rsid w:val="00C5045A"/>
    <w:rsid w:val="00C507B0"/>
    <w:rsid w:val="00C52D58"/>
    <w:rsid w:val="00C56619"/>
    <w:rsid w:val="00C60C3A"/>
    <w:rsid w:val="00C60F0A"/>
    <w:rsid w:val="00C662BA"/>
    <w:rsid w:val="00C67143"/>
    <w:rsid w:val="00C710D7"/>
    <w:rsid w:val="00C71BAC"/>
    <w:rsid w:val="00C72959"/>
    <w:rsid w:val="00C735F1"/>
    <w:rsid w:val="00C77FF3"/>
    <w:rsid w:val="00C81A64"/>
    <w:rsid w:val="00C8369C"/>
    <w:rsid w:val="00C91E8F"/>
    <w:rsid w:val="00C928D4"/>
    <w:rsid w:val="00C938CC"/>
    <w:rsid w:val="00C9712B"/>
    <w:rsid w:val="00CA0426"/>
    <w:rsid w:val="00CA0EDB"/>
    <w:rsid w:val="00CA0F44"/>
    <w:rsid w:val="00CA20BE"/>
    <w:rsid w:val="00CA3BA0"/>
    <w:rsid w:val="00CA71FE"/>
    <w:rsid w:val="00CB01A9"/>
    <w:rsid w:val="00CB148A"/>
    <w:rsid w:val="00CB7A68"/>
    <w:rsid w:val="00CC1DBE"/>
    <w:rsid w:val="00CC337A"/>
    <w:rsid w:val="00CC35F3"/>
    <w:rsid w:val="00CC4CE2"/>
    <w:rsid w:val="00CC6014"/>
    <w:rsid w:val="00CC6780"/>
    <w:rsid w:val="00CD2215"/>
    <w:rsid w:val="00CD3D82"/>
    <w:rsid w:val="00CD69CC"/>
    <w:rsid w:val="00CE16E0"/>
    <w:rsid w:val="00CE2135"/>
    <w:rsid w:val="00CF4054"/>
    <w:rsid w:val="00CF40C3"/>
    <w:rsid w:val="00CF4EF6"/>
    <w:rsid w:val="00CF6051"/>
    <w:rsid w:val="00CF7DDE"/>
    <w:rsid w:val="00D02490"/>
    <w:rsid w:val="00D11745"/>
    <w:rsid w:val="00D147C9"/>
    <w:rsid w:val="00D14D5F"/>
    <w:rsid w:val="00D151A9"/>
    <w:rsid w:val="00D159F5"/>
    <w:rsid w:val="00D15FE1"/>
    <w:rsid w:val="00D20684"/>
    <w:rsid w:val="00D20690"/>
    <w:rsid w:val="00D22056"/>
    <w:rsid w:val="00D2207F"/>
    <w:rsid w:val="00D24DE1"/>
    <w:rsid w:val="00D25EAC"/>
    <w:rsid w:val="00D2692A"/>
    <w:rsid w:val="00D33051"/>
    <w:rsid w:val="00D3622B"/>
    <w:rsid w:val="00D3667E"/>
    <w:rsid w:val="00D36DD0"/>
    <w:rsid w:val="00D37CAD"/>
    <w:rsid w:val="00D40810"/>
    <w:rsid w:val="00D43EE6"/>
    <w:rsid w:val="00D44412"/>
    <w:rsid w:val="00D4589A"/>
    <w:rsid w:val="00D45CB4"/>
    <w:rsid w:val="00D46FF2"/>
    <w:rsid w:val="00D47A54"/>
    <w:rsid w:val="00D51362"/>
    <w:rsid w:val="00D5384F"/>
    <w:rsid w:val="00D60474"/>
    <w:rsid w:val="00D62A71"/>
    <w:rsid w:val="00D639A5"/>
    <w:rsid w:val="00D65F3F"/>
    <w:rsid w:val="00D71D60"/>
    <w:rsid w:val="00D753CF"/>
    <w:rsid w:val="00D75CE9"/>
    <w:rsid w:val="00D8096A"/>
    <w:rsid w:val="00D86892"/>
    <w:rsid w:val="00D87B4B"/>
    <w:rsid w:val="00D928F9"/>
    <w:rsid w:val="00D92CD5"/>
    <w:rsid w:val="00D935D2"/>
    <w:rsid w:val="00D976F7"/>
    <w:rsid w:val="00DA1950"/>
    <w:rsid w:val="00DA2F42"/>
    <w:rsid w:val="00DA5841"/>
    <w:rsid w:val="00DB1A66"/>
    <w:rsid w:val="00DB2FC7"/>
    <w:rsid w:val="00DB4DE2"/>
    <w:rsid w:val="00DB52BC"/>
    <w:rsid w:val="00DB5E68"/>
    <w:rsid w:val="00DC69AA"/>
    <w:rsid w:val="00DD3006"/>
    <w:rsid w:val="00DD6071"/>
    <w:rsid w:val="00DE1701"/>
    <w:rsid w:val="00DE28A9"/>
    <w:rsid w:val="00DE5EA9"/>
    <w:rsid w:val="00DF1011"/>
    <w:rsid w:val="00DF2ACF"/>
    <w:rsid w:val="00DF5F8E"/>
    <w:rsid w:val="00DF6F5A"/>
    <w:rsid w:val="00E005A3"/>
    <w:rsid w:val="00E02F49"/>
    <w:rsid w:val="00E046D6"/>
    <w:rsid w:val="00E06B30"/>
    <w:rsid w:val="00E11BD9"/>
    <w:rsid w:val="00E12811"/>
    <w:rsid w:val="00E12BA5"/>
    <w:rsid w:val="00E13D9C"/>
    <w:rsid w:val="00E14128"/>
    <w:rsid w:val="00E14FBA"/>
    <w:rsid w:val="00E216EA"/>
    <w:rsid w:val="00E21742"/>
    <w:rsid w:val="00E21DE5"/>
    <w:rsid w:val="00E23CE5"/>
    <w:rsid w:val="00E24713"/>
    <w:rsid w:val="00E25C1C"/>
    <w:rsid w:val="00E26055"/>
    <w:rsid w:val="00E263BF"/>
    <w:rsid w:val="00E33789"/>
    <w:rsid w:val="00E33A67"/>
    <w:rsid w:val="00E33AE6"/>
    <w:rsid w:val="00E3551F"/>
    <w:rsid w:val="00E40F9A"/>
    <w:rsid w:val="00E43969"/>
    <w:rsid w:val="00E454F5"/>
    <w:rsid w:val="00E50A16"/>
    <w:rsid w:val="00E51830"/>
    <w:rsid w:val="00E543F9"/>
    <w:rsid w:val="00E5767C"/>
    <w:rsid w:val="00E6229D"/>
    <w:rsid w:val="00E642C6"/>
    <w:rsid w:val="00E6495D"/>
    <w:rsid w:val="00E66C81"/>
    <w:rsid w:val="00E67F8E"/>
    <w:rsid w:val="00E72094"/>
    <w:rsid w:val="00E741A2"/>
    <w:rsid w:val="00E74FFF"/>
    <w:rsid w:val="00E85C10"/>
    <w:rsid w:val="00E905F2"/>
    <w:rsid w:val="00E90D51"/>
    <w:rsid w:val="00E90E56"/>
    <w:rsid w:val="00E93861"/>
    <w:rsid w:val="00E93B96"/>
    <w:rsid w:val="00E9699F"/>
    <w:rsid w:val="00EA0D02"/>
    <w:rsid w:val="00EA16BB"/>
    <w:rsid w:val="00EA2D02"/>
    <w:rsid w:val="00EA4CC8"/>
    <w:rsid w:val="00EA5DC1"/>
    <w:rsid w:val="00EA5DE3"/>
    <w:rsid w:val="00EB6DC4"/>
    <w:rsid w:val="00EC0226"/>
    <w:rsid w:val="00EC03B7"/>
    <w:rsid w:val="00EC1B6B"/>
    <w:rsid w:val="00EC7538"/>
    <w:rsid w:val="00ED6CB9"/>
    <w:rsid w:val="00EE16AC"/>
    <w:rsid w:val="00EE21F4"/>
    <w:rsid w:val="00EE2A4F"/>
    <w:rsid w:val="00EF0415"/>
    <w:rsid w:val="00EF15CC"/>
    <w:rsid w:val="00EF172C"/>
    <w:rsid w:val="00EF471D"/>
    <w:rsid w:val="00EF4E95"/>
    <w:rsid w:val="00EF4F70"/>
    <w:rsid w:val="00F00189"/>
    <w:rsid w:val="00F00B05"/>
    <w:rsid w:val="00F02289"/>
    <w:rsid w:val="00F0355C"/>
    <w:rsid w:val="00F03D79"/>
    <w:rsid w:val="00F044CA"/>
    <w:rsid w:val="00F11761"/>
    <w:rsid w:val="00F245D3"/>
    <w:rsid w:val="00F24A71"/>
    <w:rsid w:val="00F24D10"/>
    <w:rsid w:val="00F24DE6"/>
    <w:rsid w:val="00F264B6"/>
    <w:rsid w:val="00F312F4"/>
    <w:rsid w:val="00F31649"/>
    <w:rsid w:val="00F33B72"/>
    <w:rsid w:val="00F354FC"/>
    <w:rsid w:val="00F42C99"/>
    <w:rsid w:val="00F45E4B"/>
    <w:rsid w:val="00F46322"/>
    <w:rsid w:val="00F46956"/>
    <w:rsid w:val="00F47DBB"/>
    <w:rsid w:val="00F47E39"/>
    <w:rsid w:val="00F51A18"/>
    <w:rsid w:val="00F51DFC"/>
    <w:rsid w:val="00F51F58"/>
    <w:rsid w:val="00F53B97"/>
    <w:rsid w:val="00F54552"/>
    <w:rsid w:val="00F614F8"/>
    <w:rsid w:val="00F616CA"/>
    <w:rsid w:val="00F6213B"/>
    <w:rsid w:val="00F62272"/>
    <w:rsid w:val="00F64768"/>
    <w:rsid w:val="00F65FC5"/>
    <w:rsid w:val="00F66F2E"/>
    <w:rsid w:val="00F6759E"/>
    <w:rsid w:val="00F711B0"/>
    <w:rsid w:val="00F80E13"/>
    <w:rsid w:val="00F81591"/>
    <w:rsid w:val="00F81F27"/>
    <w:rsid w:val="00F834BC"/>
    <w:rsid w:val="00F846B5"/>
    <w:rsid w:val="00F84BC6"/>
    <w:rsid w:val="00F8660F"/>
    <w:rsid w:val="00F87D2E"/>
    <w:rsid w:val="00F87F39"/>
    <w:rsid w:val="00F93C86"/>
    <w:rsid w:val="00F946E3"/>
    <w:rsid w:val="00F95CCA"/>
    <w:rsid w:val="00FA203B"/>
    <w:rsid w:val="00FB1C6D"/>
    <w:rsid w:val="00FB73C5"/>
    <w:rsid w:val="00FB7ABF"/>
    <w:rsid w:val="00FC0DC8"/>
    <w:rsid w:val="00FC5FD1"/>
    <w:rsid w:val="00FD03B5"/>
    <w:rsid w:val="00FD0886"/>
    <w:rsid w:val="00FD21D5"/>
    <w:rsid w:val="00FE1503"/>
    <w:rsid w:val="00FE2F69"/>
    <w:rsid w:val="00FE66AB"/>
    <w:rsid w:val="00FF03CD"/>
    <w:rsid w:val="00FF37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D7ED5"/>
  <w15:chartTrackingRefBased/>
  <w15:docId w15:val="{5AEF1984-6C31-443E-B056-8BC955D4A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F4E"/>
  </w:style>
  <w:style w:type="paragraph" w:styleId="Titre1">
    <w:name w:val="heading 1"/>
    <w:basedOn w:val="Normal"/>
    <w:next w:val="Normal"/>
    <w:link w:val="Titre1Car"/>
    <w:uiPriority w:val="9"/>
    <w:qFormat/>
    <w:rsid w:val="00965F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5F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A02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2D41F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65F4E"/>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965F4E"/>
    <w:rPr>
      <w:rFonts w:asciiTheme="majorHAnsi" w:eastAsiaTheme="majorEastAsia" w:hAnsiTheme="majorHAnsi" w:cstheme="majorBidi"/>
      <w:color w:val="2F5496" w:themeColor="accent1" w:themeShade="BF"/>
      <w:sz w:val="26"/>
      <w:szCs w:val="26"/>
    </w:rPr>
  </w:style>
  <w:style w:type="paragraph" w:styleId="NormalWeb">
    <w:name w:val="Normal (Web)"/>
    <w:basedOn w:val="Normal"/>
    <w:link w:val="NormalWebCar"/>
    <w:uiPriority w:val="99"/>
    <w:unhideWhenUsed/>
    <w:qFormat/>
    <w:rsid w:val="00965F4E"/>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Bibliographie">
    <w:name w:val="Bibliography"/>
    <w:basedOn w:val="Normal"/>
    <w:next w:val="Normal"/>
    <w:uiPriority w:val="37"/>
    <w:unhideWhenUsed/>
    <w:rsid w:val="00965F4E"/>
    <w:pPr>
      <w:tabs>
        <w:tab w:val="left" w:pos="504"/>
      </w:tabs>
      <w:spacing w:after="240" w:line="240" w:lineRule="auto"/>
      <w:ind w:left="504" w:hanging="504"/>
    </w:pPr>
  </w:style>
  <w:style w:type="character" w:styleId="Lienhypertexte">
    <w:name w:val="Hyperlink"/>
    <w:uiPriority w:val="99"/>
    <w:unhideWhenUsed/>
    <w:rsid w:val="00965F4E"/>
    <w:rPr>
      <w:color w:val="0000FF"/>
      <w:u w:val="single"/>
    </w:rPr>
  </w:style>
  <w:style w:type="paragraph" w:styleId="Paragraphedeliste">
    <w:name w:val="List Paragraph"/>
    <w:basedOn w:val="Normal"/>
    <w:link w:val="ParagraphedelisteCar"/>
    <w:uiPriority w:val="34"/>
    <w:qFormat/>
    <w:rsid w:val="00965F4E"/>
    <w:pPr>
      <w:ind w:left="720"/>
      <w:contextualSpacing/>
    </w:pPr>
    <w:rPr>
      <w:rFonts w:ascii="Calibri" w:eastAsia="Calibri" w:hAnsi="Calibri" w:cs="Times New Roman"/>
      <w:kern w:val="0"/>
      <w14:ligatures w14:val="none"/>
    </w:rPr>
  </w:style>
  <w:style w:type="character" w:customStyle="1" w:styleId="ParagraphedelisteCar">
    <w:name w:val="Paragraphe de liste Car"/>
    <w:link w:val="Paragraphedeliste"/>
    <w:uiPriority w:val="34"/>
    <w:locked/>
    <w:rsid w:val="00965F4E"/>
    <w:rPr>
      <w:rFonts w:ascii="Calibri" w:eastAsia="Calibri" w:hAnsi="Calibri" w:cs="Times New Roman"/>
      <w:kern w:val="0"/>
      <w14:ligatures w14:val="none"/>
    </w:rPr>
  </w:style>
  <w:style w:type="character" w:customStyle="1" w:styleId="CharAttribute0">
    <w:name w:val="CharAttribute0"/>
    <w:qFormat/>
    <w:rsid w:val="00965F4E"/>
    <w:rPr>
      <w:rFonts w:ascii="Times New Roman" w:eastAsia="Times New Roman"/>
    </w:rPr>
  </w:style>
  <w:style w:type="paragraph" w:styleId="En-ttedetabledesmatires">
    <w:name w:val="TOC Heading"/>
    <w:basedOn w:val="Titre1"/>
    <w:next w:val="Normal"/>
    <w:uiPriority w:val="39"/>
    <w:unhideWhenUsed/>
    <w:qFormat/>
    <w:rsid w:val="00965F4E"/>
    <w:pPr>
      <w:outlineLvl w:val="9"/>
    </w:pPr>
    <w:rPr>
      <w:kern w:val="0"/>
      <w:lang w:eastAsia="fr-FR"/>
      <w14:ligatures w14:val="none"/>
    </w:rPr>
  </w:style>
  <w:style w:type="paragraph" w:customStyle="1" w:styleId="Standard">
    <w:name w:val="Standard"/>
    <w:rsid w:val="00965F4E"/>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styleId="TM1">
    <w:name w:val="toc 1"/>
    <w:basedOn w:val="Normal"/>
    <w:next w:val="Normal"/>
    <w:autoRedefine/>
    <w:uiPriority w:val="39"/>
    <w:unhideWhenUsed/>
    <w:rsid w:val="00965F4E"/>
    <w:pPr>
      <w:spacing w:after="100"/>
    </w:pPr>
  </w:style>
  <w:style w:type="paragraph" w:styleId="TM2">
    <w:name w:val="toc 2"/>
    <w:basedOn w:val="Normal"/>
    <w:next w:val="Normal"/>
    <w:autoRedefine/>
    <w:uiPriority w:val="39"/>
    <w:unhideWhenUsed/>
    <w:rsid w:val="00965F4E"/>
    <w:pPr>
      <w:spacing w:after="100"/>
      <w:ind w:left="220"/>
    </w:pPr>
  </w:style>
  <w:style w:type="character" w:styleId="lev">
    <w:name w:val="Strong"/>
    <w:basedOn w:val="Policepardfaut"/>
    <w:uiPriority w:val="22"/>
    <w:qFormat/>
    <w:rsid w:val="00965F4E"/>
    <w:rPr>
      <w:b/>
      <w:bCs/>
    </w:rPr>
  </w:style>
  <w:style w:type="character" w:customStyle="1" w:styleId="NormalWebCar">
    <w:name w:val="Normal (Web) Car"/>
    <w:basedOn w:val="Policepardfaut"/>
    <w:link w:val="NormalWeb"/>
    <w:uiPriority w:val="99"/>
    <w:locked/>
    <w:rsid w:val="00965F4E"/>
    <w:rPr>
      <w:rFonts w:ascii="Times New Roman" w:eastAsia="Times New Roman" w:hAnsi="Times New Roman" w:cs="Times New Roman"/>
      <w:kern w:val="0"/>
      <w:sz w:val="24"/>
      <w:szCs w:val="24"/>
      <w:lang w:eastAsia="fr-FR"/>
      <w14:ligatures w14:val="none"/>
    </w:rPr>
  </w:style>
  <w:style w:type="character" w:styleId="Mentionnonrsolue">
    <w:name w:val="Unresolved Mention"/>
    <w:basedOn w:val="Policepardfaut"/>
    <w:uiPriority w:val="99"/>
    <w:semiHidden/>
    <w:unhideWhenUsed/>
    <w:rsid w:val="00BA6061"/>
    <w:rPr>
      <w:color w:val="605E5C"/>
      <w:shd w:val="clear" w:color="auto" w:fill="E1DFDD"/>
    </w:rPr>
  </w:style>
  <w:style w:type="paragraph" w:styleId="Lgende">
    <w:name w:val="caption"/>
    <w:basedOn w:val="Normal"/>
    <w:next w:val="Normal"/>
    <w:uiPriority w:val="35"/>
    <w:unhideWhenUsed/>
    <w:qFormat/>
    <w:rsid w:val="00091DD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60532"/>
    <w:pPr>
      <w:spacing w:after="0"/>
    </w:pPr>
  </w:style>
  <w:style w:type="table" w:styleId="Grilledutableau">
    <w:name w:val="Table Grid"/>
    <w:basedOn w:val="TableauNormal"/>
    <w:uiPriority w:val="39"/>
    <w:rsid w:val="00E141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6Couleur">
    <w:name w:val="List Table 6 Colorful"/>
    <w:basedOn w:val="TableauNormal"/>
    <w:uiPriority w:val="51"/>
    <w:rsid w:val="006A012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re3Car">
    <w:name w:val="Titre 3 Car"/>
    <w:basedOn w:val="Policepardfaut"/>
    <w:link w:val="Titre3"/>
    <w:uiPriority w:val="9"/>
    <w:rsid w:val="004A0204"/>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C52D58"/>
    <w:pPr>
      <w:tabs>
        <w:tab w:val="center" w:pos="4536"/>
        <w:tab w:val="right" w:pos="9072"/>
      </w:tabs>
      <w:spacing w:after="0" w:line="240" w:lineRule="auto"/>
    </w:pPr>
  </w:style>
  <w:style w:type="character" w:customStyle="1" w:styleId="En-tteCar">
    <w:name w:val="En-tête Car"/>
    <w:basedOn w:val="Policepardfaut"/>
    <w:link w:val="En-tte"/>
    <w:uiPriority w:val="99"/>
    <w:rsid w:val="00C52D58"/>
  </w:style>
  <w:style w:type="paragraph" w:styleId="Pieddepage">
    <w:name w:val="footer"/>
    <w:basedOn w:val="Normal"/>
    <w:link w:val="PieddepageCar"/>
    <w:uiPriority w:val="99"/>
    <w:unhideWhenUsed/>
    <w:rsid w:val="00C52D5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D58"/>
  </w:style>
  <w:style w:type="paragraph" w:styleId="TM3">
    <w:name w:val="toc 3"/>
    <w:basedOn w:val="Normal"/>
    <w:next w:val="Normal"/>
    <w:autoRedefine/>
    <w:uiPriority w:val="39"/>
    <w:unhideWhenUsed/>
    <w:rsid w:val="00887A2D"/>
    <w:pPr>
      <w:spacing w:after="100"/>
      <w:ind w:left="440"/>
    </w:pPr>
  </w:style>
  <w:style w:type="character" w:customStyle="1" w:styleId="Titre4Car">
    <w:name w:val="Titre 4 Car"/>
    <w:basedOn w:val="Policepardfaut"/>
    <w:link w:val="Titre4"/>
    <w:uiPriority w:val="9"/>
    <w:semiHidden/>
    <w:rsid w:val="002D41FC"/>
    <w:rPr>
      <w:rFonts w:asciiTheme="majorHAnsi" w:eastAsiaTheme="majorEastAsia" w:hAnsiTheme="majorHAnsi" w:cstheme="majorBidi"/>
      <w:i/>
      <w:iCs/>
      <w:color w:val="2F5496" w:themeColor="accent1" w:themeShade="BF"/>
    </w:rPr>
  </w:style>
  <w:style w:type="paragraph" w:styleId="Rvision">
    <w:name w:val="Revision"/>
    <w:hidden/>
    <w:uiPriority w:val="99"/>
    <w:semiHidden/>
    <w:rsid w:val="008B360D"/>
    <w:pPr>
      <w:spacing w:after="0" w:line="240" w:lineRule="auto"/>
    </w:pPr>
  </w:style>
  <w:style w:type="character" w:styleId="Marquedecommentaire">
    <w:name w:val="annotation reference"/>
    <w:basedOn w:val="Policepardfaut"/>
    <w:uiPriority w:val="99"/>
    <w:semiHidden/>
    <w:unhideWhenUsed/>
    <w:rsid w:val="008B360D"/>
    <w:rPr>
      <w:sz w:val="16"/>
      <w:szCs w:val="16"/>
    </w:rPr>
  </w:style>
  <w:style w:type="paragraph" w:styleId="Commentaire">
    <w:name w:val="annotation text"/>
    <w:basedOn w:val="Normal"/>
    <w:link w:val="CommentaireCar"/>
    <w:uiPriority w:val="99"/>
    <w:semiHidden/>
    <w:unhideWhenUsed/>
    <w:rsid w:val="008B360D"/>
    <w:pPr>
      <w:spacing w:line="240" w:lineRule="auto"/>
    </w:pPr>
    <w:rPr>
      <w:sz w:val="20"/>
      <w:szCs w:val="20"/>
    </w:rPr>
  </w:style>
  <w:style w:type="character" w:customStyle="1" w:styleId="CommentaireCar">
    <w:name w:val="Commentaire Car"/>
    <w:basedOn w:val="Policepardfaut"/>
    <w:link w:val="Commentaire"/>
    <w:uiPriority w:val="99"/>
    <w:semiHidden/>
    <w:rsid w:val="008B360D"/>
    <w:rPr>
      <w:sz w:val="20"/>
      <w:szCs w:val="20"/>
    </w:rPr>
  </w:style>
  <w:style w:type="paragraph" w:styleId="Objetducommentaire">
    <w:name w:val="annotation subject"/>
    <w:basedOn w:val="Commentaire"/>
    <w:next w:val="Commentaire"/>
    <w:link w:val="ObjetducommentaireCar"/>
    <w:uiPriority w:val="99"/>
    <w:semiHidden/>
    <w:unhideWhenUsed/>
    <w:rsid w:val="008B360D"/>
    <w:rPr>
      <w:b/>
      <w:bCs/>
    </w:rPr>
  </w:style>
  <w:style w:type="character" w:customStyle="1" w:styleId="ObjetducommentaireCar">
    <w:name w:val="Objet du commentaire Car"/>
    <w:basedOn w:val="CommentaireCar"/>
    <w:link w:val="Objetducommentaire"/>
    <w:uiPriority w:val="99"/>
    <w:semiHidden/>
    <w:rsid w:val="008B360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37806">
      <w:bodyDiv w:val="1"/>
      <w:marLeft w:val="0"/>
      <w:marRight w:val="0"/>
      <w:marTop w:val="0"/>
      <w:marBottom w:val="0"/>
      <w:divBdr>
        <w:top w:val="none" w:sz="0" w:space="0" w:color="auto"/>
        <w:left w:val="none" w:sz="0" w:space="0" w:color="auto"/>
        <w:bottom w:val="none" w:sz="0" w:space="0" w:color="auto"/>
        <w:right w:val="none" w:sz="0" w:space="0" w:color="auto"/>
      </w:divBdr>
    </w:div>
    <w:div w:id="31928099">
      <w:bodyDiv w:val="1"/>
      <w:marLeft w:val="0"/>
      <w:marRight w:val="0"/>
      <w:marTop w:val="0"/>
      <w:marBottom w:val="0"/>
      <w:divBdr>
        <w:top w:val="none" w:sz="0" w:space="0" w:color="auto"/>
        <w:left w:val="none" w:sz="0" w:space="0" w:color="auto"/>
        <w:bottom w:val="none" w:sz="0" w:space="0" w:color="auto"/>
        <w:right w:val="none" w:sz="0" w:space="0" w:color="auto"/>
      </w:divBdr>
    </w:div>
    <w:div w:id="33820326">
      <w:bodyDiv w:val="1"/>
      <w:marLeft w:val="0"/>
      <w:marRight w:val="0"/>
      <w:marTop w:val="0"/>
      <w:marBottom w:val="0"/>
      <w:divBdr>
        <w:top w:val="none" w:sz="0" w:space="0" w:color="auto"/>
        <w:left w:val="none" w:sz="0" w:space="0" w:color="auto"/>
        <w:bottom w:val="none" w:sz="0" w:space="0" w:color="auto"/>
        <w:right w:val="none" w:sz="0" w:space="0" w:color="auto"/>
      </w:divBdr>
    </w:div>
    <w:div w:id="43144953">
      <w:bodyDiv w:val="1"/>
      <w:marLeft w:val="0"/>
      <w:marRight w:val="0"/>
      <w:marTop w:val="0"/>
      <w:marBottom w:val="0"/>
      <w:divBdr>
        <w:top w:val="none" w:sz="0" w:space="0" w:color="auto"/>
        <w:left w:val="none" w:sz="0" w:space="0" w:color="auto"/>
        <w:bottom w:val="none" w:sz="0" w:space="0" w:color="auto"/>
        <w:right w:val="none" w:sz="0" w:space="0" w:color="auto"/>
      </w:divBdr>
    </w:div>
    <w:div w:id="85347612">
      <w:bodyDiv w:val="1"/>
      <w:marLeft w:val="0"/>
      <w:marRight w:val="0"/>
      <w:marTop w:val="0"/>
      <w:marBottom w:val="0"/>
      <w:divBdr>
        <w:top w:val="none" w:sz="0" w:space="0" w:color="auto"/>
        <w:left w:val="none" w:sz="0" w:space="0" w:color="auto"/>
        <w:bottom w:val="none" w:sz="0" w:space="0" w:color="auto"/>
        <w:right w:val="none" w:sz="0" w:space="0" w:color="auto"/>
      </w:divBdr>
    </w:div>
    <w:div w:id="254679799">
      <w:bodyDiv w:val="1"/>
      <w:marLeft w:val="0"/>
      <w:marRight w:val="0"/>
      <w:marTop w:val="0"/>
      <w:marBottom w:val="0"/>
      <w:divBdr>
        <w:top w:val="none" w:sz="0" w:space="0" w:color="auto"/>
        <w:left w:val="none" w:sz="0" w:space="0" w:color="auto"/>
        <w:bottom w:val="none" w:sz="0" w:space="0" w:color="auto"/>
        <w:right w:val="none" w:sz="0" w:space="0" w:color="auto"/>
      </w:divBdr>
    </w:div>
    <w:div w:id="259221934">
      <w:bodyDiv w:val="1"/>
      <w:marLeft w:val="0"/>
      <w:marRight w:val="0"/>
      <w:marTop w:val="0"/>
      <w:marBottom w:val="0"/>
      <w:divBdr>
        <w:top w:val="none" w:sz="0" w:space="0" w:color="auto"/>
        <w:left w:val="none" w:sz="0" w:space="0" w:color="auto"/>
        <w:bottom w:val="none" w:sz="0" w:space="0" w:color="auto"/>
        <w:right w:val="none" w:sz="0" w:space="0" w:color="auto"/>
      </w:divBdr>
    </w:div>
    <w:div w:id="285820963">
      <w:bodyDiv w:val="1"/>
      <w:marLeft w:val="0"/>
      <w:marRight w:val="0"/>
      <w:marTop w:val="0"/>
      <w:marBottom w:val="0"/>
      <w:divBdr>
        <w:top w:val="none" w:sz="0" w:space="0" w:color="auto"/>
        <w:left w:val="none" w:sz="0" w:space="0" w:color="auto"/>
        <w:bottom w:val="none" w:sz="0" w:space="0" w:color="auto"/>
        <w:right w:val="none" w:sz="0" w:space="0" w:color="auto"/>
      </w:divBdr>
      <w:divsChild>
        <w:div w:id="957759162">
          <w:marLeft w:val="0"/>
          <w:marRight w:val="0"/>
          <w:marTop w:val="0"/>
          <w:marBottom w:val="0"/>
          <w:divBdr>
            <w:top w:val="none" w:sz="0" w:space="0" w:color="auto"/>
            <w:left w:val="none" w:sz="0" w:space="0" w:color="auto"/>
            <w:bottom w:val="none" w:sz="0" w:space="0" w:color="auto"/>
            <w:right w:val="none" w:sz="0" w:space="0" w:color="auto"/>
          </w:divBdr>
          <w:divsChild>
            <w:div w:id="1467820173">
              <w:marLeft w:val="0"/>
              <w:marRight w:val="0"/>
              <w:marTop w:val="0"/>
              <w:marBottom w:val="0"/>
              <w:divBdr>
                <w:top w:val="none" w:sz="0" w:space="0" w:color="auto"/>
                <w:left w:val="none" w:sz="0" w:space="0" w:color="auto"/>
                <w:bottom w:val="none" w:sz="0" w:space="0" w:color="auto"/>
                <w:right w:val="none" w:sz="0" w:space="0" w:color="auto"/>
              </w:divBdr>
              <w:divsChild>
                <w:div w:id="7670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461010">
      <w:bodyDiv w:val="1"/>
      <w:marLeft w:val="0"/>
      <w:marRight w:val="0"/>
      <w:marTop w:val="0"/>
      <w:marBottom w:val="0"/>
      <w:divBdr>
        <w:top w:val="none" w:sz="0" w:space="0" w:color="auto"/>
        <w:left w:val="none" w:sz="0" w:space="0" w:color="auto"/>
        <w:bottom w:val="none" w:sz="0" w:space="0" w:color="auto"/>
        <w:right w:val="none" w:sz="0" w:space="0" w:color="auto"/>
      </w:divBdr>
      <w:divsChild>
        <w:div w:id="1745374074">
          <w:marLeft w:val="0"/>
          <w:marRight w:val="0"/>
          <w:marTop w:val="0"/>
          <w:marBottom w:val="0"/>
          <w:divBdr>
            <w:top w:val="none" w:sz="0" w:space="0" w:color="auto"/>
            <w:left w:val="none" w:sz="0" w:space="0" w:color="auto"/>
            <w:bottom w:val="none" w:sz="0" w:space="0" w:color="auto"/>
            <w:right w:val="none" w:sz="0" w:space="0" w:color="auto"/>
          </w:divBdr>
          <w:divsChild>
            <w:div w:id="1729643571">
              <w:marLeft w:val="0"/>
              <w:marRight w:val="0"/>
              <w:marTop w:val="0"/>
              <w:marBottom w:val="0"/>
              <w:divBdr>
                <w:top w:val="none" w:sz="0" w:space="0" w:color="auto"/>
                <w:left w:val="none" w:sz="0" w:space="0" w:color="auto"/>
                <w:bottom w:val="none" w:sz="0" w:space="0" w:color="auto"/>
                <w:right w:val="none" w:sz="0" w:space="0" w:color="auto"/>
              </w:divBdr>
              <w:divsChild>
                <w:div w:id="47968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183986">
      <w:bodyDiv w:val="1"/>
      <w:marLeft w:val="0"/>
      <w:marRight w:val="0"/>
      <w:marTop w:val="0"/>
      <w:marBottom w:val="0"/>
      <w:divBdr>
        <w:top w:val="none" w:sz="0" w:space="0" w:color="auto"/>
        <w:left w:val="none" w:sz="0" w:space="0" w:color="auto"/>
        <w:bottom w:val="none" w:sz="0" w:space="0" w:color="auto"/>
        <w:right w:val="none" w:sz="0" w:space="0" w:color="auto"/>
      </w:divBdr>
      <w:divsChild>
        <w:div w:id="762843408">
          <w:marLeft w:val="0"/>
          <w:marRight w:val="0"/>
          <w:marTop w:val="0"/>
          <w:marBottom w:val="0"/>
          <w:divBdr>
            <w:top w:val="none" w:sz="0" w:space="0" w:color="auto"/>
            <w:left w:val="none" w:sz="0" w:space="0" w:color="auto"/>
            <w:bottom w:val="none" w:sz="0" w:space="0" w:color="auto"/>
            <w:right w:val="none" w:sz="0" w:space="0" w:color="auto"/>
          </w:divBdr>
        </w:div>
      </w:divsChild>
    </w:div>
    <w:div w:id="487601124">
      <w:bodyDiv w:val="1"/>
      <w:marLeft w:val="0"/>
      <w:marRight w:val="0"/>
      <w:marTop w:val="0"/>
      <w:marBottom w:val="0"/>
      <w:divBdr>
        <w:top w:val="none" w:sz="0" w:space="0" w:color="auto"/>
        <w:left w:val="none" w:sz="0" w:space="0" w:color="auto"/>
        <w:bottom w:val="none" w:sz="0" w:space="0" w:color="auto"/>
        <w:right w:val="none" w:sz="0" w:space="0" w:color="auto"/>
      </w:divBdr>
      <w:divsChild>
        <w:div w:id="542402310">
          <w:marLeft w:val="0"/>
          <w:marRight w:val="0"/>
          <w:marTop w:val="0"/>
          <w:marBottom w:val="0"/>
          <w:divBdr>
            <w:top w:val="none" w:sz="0" w:space="0" w:color="auto"/>
            <w:left w:val="none" w:sz="0" w:space="0" w:color="auto"/>
            <w:bottom w:val="none" w:sz="0" w:space="0" w:color="auto"/>
            <w:right w:val="none" w:sz="0" w:space="0" w:color="auto"/>
          </w:divBdr>
          <w:divsChild>
            <w:div w:id="1167667124">
              <w:marLeft w:val="0"/>
              <w:marRight w:val="0"/>
              <w:marTop w:val="0"/>
              <w:marBottom w:val="0"/>
              <w:divBdr>
                <w:top w:val="none" w:sz="0" w:space="0" w:color="auto"/>
                <w:left w:val="none" w:sz="0" w:space="0" w:color="auto"/>
                <w:bottom w:val="none" w:sz="0" w:space="0" w:color="auto"/>
                <w:right w:val="none" w:sz="0" w:space="0" w:color="auto"/>
              </w:divBdr>
              <w:divsChild>
                <w:div w:id="1770662183">
                  <w:marLeft w:val="0"/>
                  <w:marRight w:val="0"/>
                  <w:marTop w:val="0"/>
                  <w:marBottom w:val="0"/>
                  <w:divBdr>
                    <w:top w:val="none" w:sz="0" w:space="0" w:color="auto"/>
                    <w:left w:val="none" w:sz="0" w:space="0" w:color="auto"/>
                    <w:bottom w:val="none" w:sz="0" w:space="0" w:color="auto"/>
                    <w:right w:val="none" w:sz="0" w:space="0" w:color="auto"/>
                  </w:divBdr>
                  <w:divsChild>
                    <w:div w:id="10909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13960">
          <w:marLeft w:val="0"/>
          <w:marRight w:val="0"/>
          <w:marTop w:val="0"/>
          <w:marBottom w:val="0"/>
          <w:divBdr>
            <w:top w:val="none" w:sz="0" w:space="0" w:color="auto"/>
            <w:left w:val="none" w:sz="0" w:space="0" w:color="auto"/>
            <w:bottom w:val="none" w:sz="0" w:space="0" w:color="auto"/>
            <w:right w:val="none" w:sz="0" w:space="0" w:color="auto"/>
          </w:divBdr>
          <w:divsChild>
            <w:div w:id="1608123545">
              <w:marLeft w:val="0"/>
              <w:marRight w:val="0"/>
              <w:marTop w:val="0"/>
              <w:marBottom w:val="0"/>
              <w:divBdr>
                <w:top w:val="none" w:sz="0" w:space="0" w:color="auto"/>
                <w:left w:val="none" w:sz="0" w:space="0" w:color="auto"/>
                <w:bottom w:val="none" w:sz="0" w:space="0" w:color="auto"/>
                <w:right w:val="none" w:sz="0" w:space="0" w:color="auto"/>
              </w:divBdr>
              <w:divsChild>
                <w:div w:id="1693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48729">
      <w:bodyDiv w:val="1"/>
      <w:marLeft w:val="0"/>
      <w:marRight w:val="0"/>
      <w:marTop w:val="0"/>
      <w:marBottom w:val="0"/>
      <w:divBdr>
        <w:top w:val="none" w:sz="0" w:space="0" w:color="auto"/>
        <w:left w:val="none" w:sz="0" w:space="0" w:color="auto"/>
        <w:bottom w:val="none" w:sz="0" w:space="0" w:color="auto"/>
        <w:right w:val="none" w:sz="0" w:space="0" w:color="auto"/>
      </w:divBdr>
    </w:div>
    <w:div w:id="537209538">
      <w:bodyDiv w:val="1"/>
      <w:marLeft w:val="0"/>
      <w:marRight w:val="0"/>
      <w:marTop w:val="0"/>
      <w:marBottom w:val="0"/>
      <w:divBdr>
        <w:top w:val="none" w:sz="0" w:space="0" w:color="auto"/>
        <w:left w:val="none" w:sz="0" w:space="0" w:color="auto"/>
        <w:bottom w:val="none" w:sz="0" w:space="0" w:color="auto"/>
        <w:right w:val="none" w:sz="0" w:space="0" w:color="auto"/>
      </w:divBdr>
    </w:div>
    <w:div w:id="545801963">
      <w:bodyDiv w:val="1"/>
      <w:marLeft w:val="0"/>
      <w:marRight w:val="0"/>
      <w:marTop w:val="0"/>
      <w:marBottom w:val="0"/>
      <w:divBdr>
        <w:top w:val="none" w:sz="0" w:space="0" w:color="auto"/>
        <w:left w:val="none" w:sz="0" w:space="0" w:color="auto"/>
        <w:bottom w:val="none" w:sz="0" w:space="0" w:color="auto"/>
        <w:right w:val="none" w:sz="0" w:space="0" w:color="auto"/>
      </w:divBdr>
    </w:div>
    <w:div w:id="612707787">
      <w:bodyDiv w:val="1"/>
      <w:marLeft w:val="0"/>
      <w:marRight w:val="0"/>
      <w:marTop w:val="0"/>
      <w:marBottom w:val="0"/>
      <w:divBdr>
        <w:top w:val="none" w:sz="0" w:space="0" w:color="auto"/>
        <w:left w:val="none" w:sz="0" w:space="0" w:color="auto"/>
        <w:bottom w:val="none" w:sz="0" w:space="0" w:color="auto"/>
        <w:right w:val="none" w:sz="0" w:space="0" w:color="auto"/>
      </w:divBdr>
    </w:div>
    <w:div w:id="624896408">
      <w:bodyDiv w:val="1"/>
      <w:marLeft w:val="0"/>
      <w:marRight w:val="0"/>
      <w:marTop w:val="0"/>
      <w:marBottom w:val="0"/>
      <w:divBdr>
        <w:top w:val="none" w:sz="0" w:space="0" w:color="auto"/>
        <w:left w:val="none" w:sz="0" w:space="0" w:color="auto"/>
        <w:bottom w:val="none" w:sz="0" w:space="0" w:color="auto"/>
        <w:right w:val="none" w:sz="0" w:space="0" w:color="auto"/>
      </w:divBdr>
      <w:divsChild>
        <w:div w:id="966816106">
          <w:marLeft w:val="0"/>
          <w:marRight w:val="0"/>
          <w:marTop w:val="0"/>
          <w:marBottom w:val="0"/>
          <w:divBdr>
            <w:top w:val="none" w:sz="0" w:space="0" w:color="auto"/>
            <w:left w:val="none" w:sz="0" w:space="0" w:color="auto"/>
            <w:bottom w:val="none" w:sz="0" w:space="0" w:color="auto"/>
            <w:right w:val="none" w:sz="0" w:space="0" w:color="auto"/>
          </w:divBdr>
          <w:divsChild>
            <w:div w:id="616832677">
              <w:marLeft w:val="0"/>
              <w:marRight w:val="0"/>
              <w:marTop w:val="0"/>
              <w:marBottom w:val="0"/>
              <w:divBdr>
                <w:top w:val="none" w:sz="0" w:space="0" w:color="auto"/>
                <w:left w:val="none" w:sz="0" w:space="0" w:color="auto"/>
                <w:bottom w:val="none" w:sz="0" w:space="0" w:color="auto"/>
                <w:right w:val="none" w:sz="0" w:space="0" w:color="auto"/>
              </w:divBdr>
              <w:divsChild>
                <w:div w:id="93763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7551">
      <w:bodyDiv w:val="1"/>
      <w:marLeft w:val="0"/>
      <w:marRight w:val="0"/>
      <w:marTop w:val="0"/>
      <w:marBottom w:val="0"/>
      <w:divBdr>
        <w:top w:val="none" w:sz="0" w:space="0" w:color="auto"/>
        <w:left w:val="none" w:sz="0" w:space="0" w:color="auto"/>
        <w:bottom w:val="none" w:sz="0" w:space="0" w:color="auto"/>
        <w:right w:val="none" w:sz="0" w:space="0" w:color="auto"/>
      </w:divBdr>
    </w:div>
    <w:div w:id="785731672">
      <w:bodyDiv w:val="1"/>
      <w:marLeft w:val="0"/>
      <w:marRight w:val="0"/>
      <w:marTop w:val="0"/>
      <w:marBottom w:val="0"/>
      <w:divBdr>
        <w:top w:val="none" w:sz="0" w:space="0" w:color="auto"/>
        <w:left w:val="none" w:sz="0" w:space="0" w:color="auto"/>
        <w:bottom w:val="none" w:sz="0" w:space="0" w:color="auto"/>
        <w:right w:val="none" w:sz="0" w:space="0" w:color="auto"/>
      </w:divBdr>
    </w:div>
    <w:div w:id="787041070">
      <w:bodyDiv w:val="1"/>
      <w:marLeft w:val="0"/>
      <w:marRight w:val="0"/>
      <w:marTop w:val="0"/>
      <w:marBottom w:val="0"/>
      <w:divBdr>
        <w:top w:val="none" w:sz="0" w:space="0" w:color="auto"/>
        <w:left w:val="none" w:sz="0" w:space="0" w:color="auto"/>
        <w:bottom w:val="none" w:sz="0" w:space="0" w:color="auto"/>
        <w:right w:val="none" w:sz="0" w:space="0" w:color="auto"/>
      </w:divBdr>
    </w:div>
    <w:div w:id="874394476">
      <w:bodyDiv w:val="1"/>
      <w:marLeft w:val="0"/>
      <w:marRight w:val="0"/>
      <w:marTop w:val="0"/>
      <w:marBottom w:val="0"/>
      <w:divBdr>
        <w:top w:val="none" w:sz="0" w:space="0" w:color="auto"/>
        <w:left w:val="none" w:sz="0" w:space="0" w:color="auto"/>
        <w:bottom w:val="none" w:sz="0" w:space="0" w:color="auto"/>
        <w:right w:val="none" w:sz="0" w:space="0" w:color="auto"/>
      </w:divBdr>
      <w:divsChild>
        <w:div w:id="1220048142">
          <w:marLeft w:val="0"/>
          <w:marRight w:val="0"/>
          <w:marTop w:val="0"/>
          <w:marBottom w:val="0"/>
          <w:divBdr>
            <w:top w:val="none" w:sz="0" w:space="0" w:color="auto"/>
            <w:left w:val="none" w:sz="0" w:space="0" w:color="auto"/>
            <w:bottom w:val="none" w:sz="0" w:space="0" w:color="auto"/>
            <w:right w:val="none" w:sz="0" w:space="0" w:color="auto"/>
          </w:divBdr>
          <w:divsChild>
            <w:div w:id="127746371">
              <w:marLeft w:val="0"/>
              <w:marRight w:val="0"/>
              <w:marTop w:val="0"/>
              <w:marBottom w:val="0"/>
              <w:divBdr>
                <w:top w:val="none" w:sz="0" w:space="0" w:color="auto"/>
                <w:left w:val="none" w:sz="0" w:space="0" w:color="auto"/>
                <w:bottom w:val="none" w:sz="0" w:space="0" w:color="auto"/>
                <w:right w:val="none" w:sz="0" w:space="0" w:color="auto"/>
              </w:divBdr>
              <w:divsChild>
                <w:div w:id="6949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57402">
      <w:bodyDiv w:val="1"/>
      <w:marLeft w:val="0"/>
      <w:marRight w:val="0"/>
      <w:marTop w:val="0"/>
      <w:marBottom w:val="0"/>
      <w:divBdr>
        <w:top w:val="none" w:sz="0" w:space="0" w:color="auto"/>
        <w:left w:val="none" w:sz="0" w:space="0" w:color="auto"/>
        <w:bottom w:val="none" w:sz="0" w:space="0" w:color="auto"/>
        <w:right w:val="none" w:sz="0" w:space="0" w:color="auto"/>
      </w:divBdr>
    </w:div>
    <w:div w:id="980228204">
      <w:bodyDiv w:val="1"/>
      <w:marLeft w:val="0"/>
      <w:marRight w:val="0"/>
      <w:marTop w:val="0"/>
      <w:marBottom w:val="0"/>
      <w:divBdr>
        <w:top w:val="none" w:sz="0" w:space="0" w:color="auto"/>
        <w:left w:val="none" w:sz="0" w:space="0" w:color="auto"/>
        <w:bottom w:val="none" w:sz="0" w:space="0" w:color="auto"/>
        <w:right w:val="none" w:sz="0" w:space="0" w:color="auto"/>
      </w:divBdr>
    </w:div>
    <w:div w:id="987439649">
      <w:bodyDiv w:val="1"/>
      <w:marLeft w:val="0"/>
      <w:marRight w:val="0"/>
      <w:marTop w:val="0"/>
      <w:marBottom w:val="0"/>
      <w:divBdr>
        <w:top w:val="none" w:sz="0" w:space="0" w:color="auto"/>
        <w:left w:val="none" w:sz="0" w:space="0" w:color="auto"/>
        <w:bottom w:val="none" w:sz="0" w:space="0" w:color="auto"/>
        <w:right w:val="none" w:sz="0" w:space="0" w:color="auto"/>
      </w:divBdr>
    </w:div>
    <w:div w:id="996222730">
      <w:bodyDiv w:val="1"/>
      <w:marLeft w:val="0"/>
      <w:marRight w:val="0"/>
      <w:marTop w:val="0"/>
      <w:marBottom w:val="0"/>
      <w:divBdr>
        <w:top w:val="none" w:sz="0" w:space="0" w:color="auto"/>
        <w:left w:val="none" w:sz="0" w:space="0" w:color="auto"/>
        <w:bottom w:val="none" w:sz="0" w:space="0" w:color="auto"/>
        <w:right w:val="none" w:sz="0" w:space="0" w:color="auto"/>
      </w:divBdr>
      <w:divsChild>
        <w:div w:id="1329361970">
          <w:marLeft w:val="0"/>
          <w:marRight w:val="0"/>
          <w:marTop w:val="0"/>
          <w:marBottom w:val="0"/>
          <w:divBdr>
            <w:top w:val="none" w:sz="0" w:space="0" w:color="auto"/>
            <w:left w:val="none" w:sz="0" w:space="0" w:color="auto"/>
            <w:bottom w:val="none" w:sz="0" w:space="0" w:color="auto"/>
            <w:right w:val="none" w:sz="0" w:space="0" w:color="auto"/>
          </w:divBdr>
          <w:divsChild>
            <w:div w:id="349449184">
              <w:marLeft w:val="0"/>
              <w:marRight w:val="0"/>
              <w:marTop w:val="0"/>
              <w:marBottom w:val="0"/>
              <w:divBdr>
                <w:top w:val="none" w:sz="0" w:space="0" w:color="auto"/>
                <w:left w:val="none" w:sz="0" w:space="0" w:color="auto"/>
                <w:bottom w:val="none" w:sz="0" w:space="0" w:color="auto"/>
                <w:right w:val="none" w:sz="0" w:space="0" w:color="auto"/>
              </w:divBdr>
              <w:divsChild>
                <w:div w:id="1413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02801">
      <w:bodyDiv w:val="1"/>
      <w:marLeft w:val="0"/>
      <w:marRight w:val="0"/>
      <w:marTop w:val="0"/>
      <w:marBottom w:val="0"/>
      <w:divBdr>
        <w:top w:val="none" w:sz="0" w:space="0" w:color="auto"/>
        <w:left w:val="none" w:sz="0" w:space="0" w:color="auto"/>
        <w:bottom w:val="none" w:sz="0" w:space="0" w:color="auto"/>
        <w:right w:val="none" w:sz="0" w:space="0" w:color="auto"/>
      </w:divBdr>
    </w:div>
    <w:div w:id="1055200472">
      <w:bodyDiv w:val="1"/>
      <w:marLeft w:val="0"/>
      <w:marRight w:val="0"/>
      <w:marTop w:val="0"/>
      <w:marBottom w:val="0"/>
      <w:divBdr>
        <w:top w:val="none" w:sz="0" w:space="0" w:color="auto"/>
        <w:left w:val="none" w:sz="0" w:space="0" w:color="auto"/>
        <w:bottom w:val="none" w:sz="0" w:space="0" w:color="auto"/>
        <w:right w:val="none" w:sz="0" w:space="0" w:color="auto"/>
      </w:divBdr>
    </w:div>
    <w:div w:id="1101797421">
      <w:bodyDiv w:val="1"/>
      <w:marLeft w:val="0"/>
      <w:marRight w:val="0"/>
      <w:marTop w:val="0"/>
      <w:marBottom w:val="0"/>
      <w:divBdr>
        <w:top w:val="none" w:sz="0" w:space="0" w:color="auto"/>
        <w:left w:val="none" w:sz="0" w:space="0" w:color="auto"/>
        <w:bottom w:val="none" w:sz="0" w:space="0" w:color="auto"/>
        <w:right w:val="none" w:sz="0" w:space="0" w:color="auto"/>
      </w:divBdr>
      <w:divsChild>
        <w:div w:id="1252615968">
          <w:marLeft w:val="0"/>
          <w:marRight w:val="0"/>
          <w:marTop w:val="0"/>
          <w:marBottom w:val="0"/>
          <w:divBdr>
            <w:top w:val="none" w:sz="0" w:space="0" w:color="auto"/>
            <w:left w:val="none" w:sz="0" w:space="0" w:color="auto"/>
            <w:bottom w:val="none" w:sz="0" w:space="0" w:color="auto"/>
            <w:right w:val="none" w:sz="0" w:space="0" w:color="auto"/>
          </w:divBdr>
        </w:div>
        <w:div w:id="1509445209">
          <w:marLeft w:val="0"/>
          <w:marRight w:val="0"/>
          <w:marTop w:val="0"/>
          <w:marBottom w:val="0"/>
          <w:divBdr>
            <w:top w:val="none" w:sz="0" w:space="0" w:color="auto"/>
            <w:left w:val="none" w:sz="0" w:space="0" w:color="auto"/>
            <w:bottom w:val="none" w:sz="0" w:space="0" w:color="auto"/>
            <w:right w:val="none" w:sz="0" w:space="0" w:color="auto"/>
          </w:divBdr>
        </w:div>
      </w:divsChild>
    </w:div>
    <w:div w:id="1105689192">
      <w:bodyDiv w:val="1"/>
      <w:marLeft w:val="0"/>
      <w:marRight w:val="0"/>
      <w:marTop w:val="0"/>
      <w:marBottom w:val="0"/>
      <w:divBdr>
        <w:top w:val="none" w:sz="0" w:space="0" w:color="auto"/>
        <w:left w:val="none" w:sz="0" w:space="0" w:color="auto"/>
        <w:bottom w:val="none" w:sz="0" w:space="0" w:color="auto"/>
        <w:right w:val="none" w:sz="0" w:space="0" w:color="auto"/>
      </w:divBdr>
    </w:div>
    <w:div w:id="1216576406">
      <w:bodyDiv w:val="1"/>
      <w:marLeft w:val="0"/>
      <w:marRight w:val="0"/>
      <w:marTop w:val="0"/>
      <w:marBottom w:val="0"/>
      <w:divBdr>
        <w:top w:val="none" w:sz="0" w:space="0" w:color="auto"/>
        <w:left w:val="none" w:sz="0" w:space="0" w:color="auto"/>
        <w:bottom w:val="none" w:sz="0" w:space="0" w:color="auto"/>
        <w:right w:val="none" w:sz="0" w:space="0" w:color="auto"/>
      </w:divBdr>
    </w:div>
    <w:div w:id="1223712755">
      <w:bodyDiv w:val="1"/>
      <w:marLeft w:val="0"/>
      <w:marRight w:val="0"/>
      <w:marTop w:val="0"/>
      <w:marBottom w:val="0"/>
      <w:divBdr>
        <w:top w:val="none" w:sz="0" w:space="0" w:color="auto"/>
        <w:left w:val="none" w:sz="0" w:space="0" w:color="auto"/>
        <w:bottom w:val="none" w:sz="0" w:space="0" w:color="auto"/>
        <w:right w:val="none" w:sz="0" w:space="0" w:color="auto"/>
      </w:divBdr>
    </w:div>
    <w:div w:id="1246844561">
      <w:bodyDiv w:val="1"/>
      <w:marLeft w:val="0"/>
      <w:marRight w:val="0"/>
      <w:marTop w:val="0"/>
      <w:marBottom w:val="0"/>
      <w:divBdr>
        <w:top w:val="none" w:sz="0" w:space="0" w:color="auto"/>
        <w:left w:val="none" w:sz="0" w:space="0" w:color="auto"/>
        <w:bottom w:val="none" w:sz="0" w:space="0" w:color="auto"/>
        <w:right w:val="none" w:sz="0" w:space="0" w:color="auto"/>
      </w:divBdr>
    </w:div>
    <w:div w:id="1382241830">
      <w:bodyDiv w:val="1"/>
      <w:marLeft w:val="0"/>
      <w:marRight w:val="0"/>
      <w:marTop w:val="0"/>
      <w:marBottom w:val="0"/>
      <w:divBdr>
        <w:top w:val="none" w:sz="0" w:space="0" w:color="auto"/>
        <w:left w:val="none" w:sz="0" w:space="0" w:color="auto"/>
        <w:bottom w:val="none" w:sz="0" w:space="0" w:color="auto"/>
        <w:right w:val="none" w:sz="0" w:space="0" w:color="auto"/>
      </w:divBdr>
    </w:div>
    <w:div w:id="1439135129">
      <w:bodyDiv w:val="1"/>
      <w:marLeft w:val="0"/>
      <w:marRight w:val="0"/>
      <w:marTop w:val="0"/>
      <w:marBottom w:val="0"/>
      <w:divBdr>
        <w:top w:val="none" w:sz="0" w:space="0" w:color="auto"/>
        <w:left w:val="none" w:sz="0" w:space="0" w:color="auto"/>
        <w:bottom w:val="none" w:sz="0" w:space="0" w:color="auto"/>
        <w:right w:val="none" w:sz="0" w:space="0" w:color="auto"/>
      </w:divBdr>
    </w:div>
    <w:div w:id="1451633259">
      <w:bodyDiv w:val="1"/>
      <w:marLeft w:val="0"/>
      <w:marRight w:val="0"/>
      <w:marTop w:val="0"/>
      <w:marBottom w:val="0"/>
      <w:divBdr>
        <w:top w:val="none" w:sz="0" w:space="0" w:color="auto"/>
        <w:left w:val="none" w:sz="0" w:space="0" w:color="auto"/>
        <w:bottom w:val="none" w:sz="0" w:space="0" w:color="auto"/>
        <w:right w:val="none" w:sz="0" w:space="0" w:color="auto"/>
      </w:divBdr>
    </w:div>
    <w:div w:id="1462576055">
      <w:bodyDiv w:val="1"/>
      <w:marLeft w:val="0"/>
      <w:marRight w:val="0"/>
      <w:marTop w:val="0"/>
      <w:marBottom w:val="0"/>
      <w:divBdr>
        <w:top w:val="none" w:sz="0" w:space="0" w:color="auto"/>
        <w:left w:val="none" w:sz="0" w:space="0" w:color="auto"/>
        <w:bottom w:val="none" w:sz="0" w:space="0" w:color="auto"/>
        <w:right w:val="none" w:sz="0" w:space="0" w:color="auto"/>
      </w:divBdr>
      <w:divsChild>
        <w:div w:id="322659198">
          <w:marLeft w:val="0"/>
          <w:marRight w:val="0"/>
          <w:marTop w:val="0"/>
          <w:marBottom w:val="0"/>
          <w:divBdr>
            <w:top w:val="none" w:sz="0" w:space="0" w:color="auto"/>
            <w:left w:val="none" w:sz="0" w:space="0" w:color="auto"/>
            <w:bottom w:val="none" w:sz="0" w:space="0" w:color="auto"/>
            <w:right w:val="none" w:sz="0" w:space="0" w:color="auto"/>
          </w:divBdr>
          <w:divsChild>
            <w:div w:id="151651739">
              <w:marLeft w:val="0"/>
              <w:marRight w:val="0"/>
              <w:marTop w:val="0"/>
              <w:marBottom w:val="0"/>
              <w:divBdr>
                <w:top w:val="none" w:sz="0" w:space="0" w:color="auto"/>
                <w:left w:val="none" w:sz="0" w:space="0" w:color="auto"/>
                <w:bottom w:val="none" w:sz="0" w:space="0" w:color="auto"/>
                <w:right w:val="none" w:sz="0" w:space="0" w:color="auto"/>
              </w:divBdr>
            </w:div>
          </w:divsChild>
        </w:div>
        <w:div w:id="269748891">
          <w:marLeft w:val="0"/>
          <w:marRight w:val="0"/>
          <w:marTop w:val="0"/>
          <w:marBottom w:val="0"/>
          <w:divBdr>
            <w:top w:val="none" w:sz="0" w:space="0" w:color="auto"/>
            <w:left w:val="none" w:sz="0" w:space="0" w:color="auto"/>
            <w:bottom w:val="none" w:sz="0" w:space="0" w:color="auto"/>
            <w:right w:val="none" w:sz="0" w:space="0" w:color="auto"/>
          </w:divBdr>
        </w:div>
      </w:divsChild>
    </w:div>
    <w:div w:id="1506742818">
      <w:bodyDiv w:val="1"/>
      <w:marLeft w:val="0"/>
      <w:marRight w:val="0"/>
      <w:marTop w:val="0"/>
      <w:marBottom w:val="0"/>
      <w:divBdr>
        <w:top w:val="none" w:sz="0" w:space="0" w:color="auto"/>
        <w:left w:val="none" w:sz="0" w:space="0" w:color="auto"/>
        <w:bottom w:val="none" w:sz="0" w:space="0" w:color="auto"/>
        <w:right w:val="none" w:sz="0" w:space="0" w:color="auto"/>
      </w:divBdr>
      <w:divsChild>
        <w:div w:id="1786852518">
          <w:marLeft w:val="0"/>
          <w:marRight w:val="0"/>
          <w:marTop w:val="0"/>
          <w:marBottom w:val="0"/>
          <w:divBdr>
            <w:top w:val="none" w:sz="0" w:space="0" w:color="auto"/>
            <w:left w:val="none" w:sz="0" w:space="0" w:color="auto"/>
            <w:bottom w:val="none" w:sz="0" w:space="0" w:color="auto"/>
            <w:right w:val="none" w:sz="0" w:space="0" w:color="auto"/>
          </w:divBdr>
          <w:divsChild>
            <w:div w:id="1419399360">
              <w:marLeft w:val="0"/>
              <w:marRight w:val="0"/>
              <w:marTop w:val="0"/>
              <w:marBottom w:val="165"/>
              <w:divBdr>
                <w:top w:val="none" w:sz="0" w:space="0" w:color="auto"/>
                <w:left w:val="none" w:sz="0" w:space="0" w:color="auto"/>
                <w:bottom w:val="none" w:sz="0" w:space="0" w:color="auto"/>
                <w:right w:val="none" w:sz="0" w:space="0" w:color="auto"/>
              </w:divBdr>
            </w:div>
          </w:divsChild>
        </w:div>
        <w:div w:id="1359769029">
          <w:marLeft w:val="0"/>
          <w:marRight w:val="0"/>
          <w:marTop w:val="165"/>
          <w:marBottom w:val="165"/>
          <w:divBdr>
            <w:top w:val="none" w:sz="0" w:space="0" w:color="auto"/>
            <w:left w:val="none" w:sz="0" w:space="0" w:color="auto"/>
            <w:bottom w:val="none" w:sz="0" w:space="0" w:color="auto"/>
            <w:right w:val="none" w:sz="0" w:space="0" w:color="auto"/>
          </w:divBdr>
          <w:divsChild>
            <w:div w:id="831992487">
              <w:marLeft w:val="0"/>
              <w:marRight w:val="0"/>
              <w:marTop w:val="0"/>
              <w:marBottom w:val="0"/>
              <w:divBdr>
                <w:top w:val="none" w:sz="0" w:space="0" w:color="auto"/>
                <w:left w:val="none" w:sz="0" w:space="0" w:color="auto"/>
                <w:bottom w:val="none" w:sz="0" w:space="0" w:color="auto"/>
                <w:right w:val="none" w:sz="0" w:space="0" w:color="auto"/>
              </w:divBdr>
              <w:divsChild>
                <w:div w:id="178627230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1589120438">
      <w:bodyDiv w:val="1"/>
      <w:marLeft w:val="0"/>
      <w:marRight w:val="0"/>
      <w:marTop w:val="0"/>
      <w:marBottom w:val="0"/>
      <w:divBdr>
        <w:top w:val="none" w:sz="0" w:space="0" w:color="auto"/>
        <w:left w:val="none" w:sz="0" w:space="0" w:color="auto"/>
        <w:bottom w:val="none" w:sz="0" w:space="0" w:color="auto"/>
        <w:right w:val="none" w:sz="0" w:space="0" w:color="auto"/>
      </w:divBdr>
    </w:div>
    <w:div w:id="1661738568">
      <w:bodyDiv w:val="1"/>
      <w:marLeft w:val="0"/>
      <w:marRight w:val="0"/>
      <w:marTop w:val="0"/>
      <w:marBottom w:val="0"/>
      <w:divBdr>
        <w:top w:val="none" w:sz="0" w:space="0" w:color="auto"/>
        <w:left w:val="none" w:sz="0" w:space="0" w:color="auto"/>
        <w:bottom w:val="none" w:sz="0" w:space="0" w:color="auto"/>
        <w:right w:val="none" w:sz="0" w:space="0" w:color="auto"/>
      </w:divBdr>
    </w:div>
    <w:div w:id="1696540537">
      <w:bodyDiv w:val="1"/>
      <w:marLeft w:val="0"/>
      <w:marRight w:val="0"/>
      <w:marTop w:val="0"/>
      <w:marBottom w:val="0"/>
      <w:divBdr>
        <w:top w:val="none" w:sz="0" w:space="0" w:color="auto"/>
        <w:left w:val="none" w:sz="0" w:space="0" w:color="auto"/>
        <w:bottom w:val="none" w:sz="0" w:space="0" w:color="auto"/>
        <w:right w:val="none" w:sz="0" w:space="0" w:color="auto"/>
      </w:divBdr>
      <w:divsChild>
        <w:div w:id="1192722046">
          <w:marLeft w:val="0"/>
          <w:marRight w:val="0"/>
          <w:marTop w:val="0"/>
          <w:marBottom w:val="0"/>
          <w:divBdr>
            <w:top w:val="single" w:sz="2" w:space="0" w:color="E5E7EB"/>
            <w:left w:val="single" w:sz="2" w:space="0" w:color="E5E7EB"/>
            <w:bottom w:val="single" w:sz="2" w:space="0" w:color="E5E7EB"/>
            <w:right w:val="single" w:sz="2" w:space="0" w:color="E5E7EB"/>
          </w:divBdr>
          <w:divsChild>
            <w:div w:id="1248878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4816873">
          <w:marLeft w:val="0"/>
          <w:marRight w:val="0"/>
          <w:marTop w:val="0"/>
          <w:marBottom w:val="0"/>
          <w:divBdr>
            <w:top w:val="single" w:sz="2" w:space="0" w:color="E5E7EB"/>
            <w:left w:val="single" w:sz="2" w:space="0" w:color="E5E7EB"/>
            <w:bottom w:val="single" w:sz="2" w:space="0" w:color="E5E7EB"/>
            <w:right w:val="single" w:sz="2" w:space="0" w:color="E5E7EB"/>
          </w:divBdr>
        </w:div>
        <w:div w:id="1127703648">
          <w:marLeft w:val="0"/>
          <w:marRight w:val="0"/>
          <w:marTop w:val="0"/>
          <w:marBottom w:val="0"/>
          <w:divBdr>
            <w:top w:val="single" w:sz="2" w:space="0" w:color="E5E7EB"/>
            <w:left w:val="single" w:sz="2" w:space="0" w:color="E5E7EB"/>
            <w:bottom w:val="single" w:sz="2" w:space="0" w:color="E5E7EB"/>
            <w:right w:val="single" w:sz="2" w:space="0" w:color="E5E7EB"/>
          </w:divBdr>
          <w:divsChild>
            <w:div w:id="13940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0322243">
      <w:bodyDiv w:val="1"/>
      <w:marLeft w:val="0"/>
      <w:marRight w:val="0"/>
      <w:marTop w:val="0"/>
      <w:marBottom w:val="0"/>
      <w:divBdr>
        <w:top w:val="none" w:sz="0" w:space="0" w:color="auto"/>
        <w:left w:val="none" w:sz="0" w:space="0" w:color="auto"/>
        <w:bottom w:val="none" w:sz="0" w:space="0" w:color="auto"/>
        <w:right w:val="none" w:sz="0" w:space="0" w:color="auto"/>
      </w:divBdr>
    </w:div>
    <w:div w:id="1813207345">
      <w:bodyDiv w:val="1"/>
      <w:marLeft w:val="0"/>
      <w:marRight w:val="0"/>
      <w:marTop w:val="0"/>
      <w:marBottom w:val="0"/>
      <w:divBdr>
        <w:top w:val="none" w:sz="0" w:space="0" w:color="auto"/>
        <w:left w:val="none" w:sz="0" w:space="0" w:color="auto"/>
        <w:bottom w:val="none" w:sz="0" w:space="0" w:color="auto"/>
        <w:right w:val="none" w:sz="0" w:space="0" w:color="auto"/>
      </w:divBdr>
    </w:div>
    <w:div w:id="2007785271">
      <w:bodyDiv w:val="1"/>
      <w:marLeft w:val="0"/>
      <w:marRight w:val="0"/>
      <w:marTop w:val="0"/>
      <w:marBottom w:val="0"/>
      <w:divBdr>
        <w:top w:val="none" w:sz="0" w:space="0" w:color="auto"/>
        <w:left w:val="none" w:sz="0" w:space="0" w:color="auto"/>
        <w:bottom w:val="none" w:sz="0" w:space="0" w:color="auto"/>
        <w:right w:val="none" w:sz="0" w:space="0" w:color="auto"/>
      </w:divBdr>
    </w:div>
    <w:div w:id="2046976591">
      <w:bodyDiv w:val="1"/>
      <w:marLeft w:val="0"/>
      <w:marRight w:val="0"/>
      <w:marTop w:val="0"/>
      <w:marBottom w:val="0"/>
      <w:divBdr>
        <w:top w:val="none" w:sz="0" w:space="0" w:color="auto"/>
        <w:left w:val="none" w:sz="0" w:space="0" w:color="auto"/>
        <w:bottom w:val="none" w:sz="0" w:space="0" w:color="auto"/>
        <w:right w:val="none" w:sz="0" w:space="0" w:color="auto"/>
      </w:divBdr>
    </w:div>
    <w:div w:id="2059818025">
      <w:bodyDiv w:val="1"/>
      <w:marLeft w:val="0"/>
      <w:marRight w:val="0"/>
      <w:marTop w:val="0"/>
      <w:marBottom w:val="0"/>
      <w:divBdr>
        <w:top w:val="none" w:sz="0" w:space="0" w:color="auto"/>
        <w:left w:val="none" w:sz="0" w:space="0" w:color="auto"/>
        <w:bottom w:val="none" w:sz="0" w:space="0" w:color="auto"/>
        <w:right w:val="none" w:sz="0" w:space="0" w:color="auto"/>
      </w:divBdr>
    </w:div>
    <w:div w:id="2071223274">
      <w:bodyDiv w:val="1"/>
      <w:marLeft w:val="0"/>
      <w:marRight w:val="0"/>
      <w:marTop w:val="0"/>
      <w:marBottom w:val="0"/>
      <w:divBdr>
        <w:top w:val="none" w:sz="0" w:space="0" w:color="auto"/>
        <w:left w:val="none" w:sz="0" w:space="0" w:color="auto"/>
        <w:bottom w:val="none" w:sz="0" w:space="0" w:color="auto"/>
        <w:right w:val="none" w:sz="0" w:space="0" w:color="auto"/>
      </w:divBdr>
      <w:divsChild>
        <w:div w:id="5201659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library.wiley.com/cms/asset/fadfb2a4-2d11-4c57-9009-48e19927a451/der2113-fig-0001-m.jpg"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pubmed.ncbi.nlm.nih.gov/?term=Lee+A&amp;cauthor_id=26080895" TargetMode="External"/><Relationship Id="rId68" Type="http://schemas.openxmlformats.org/officeDocument/2006/relationships/hyperlink" Target="https://onlinelibrary.wiley.com/toc/13654632/2010/49/8" TargetMode="External"/><Relationship Id="rId84" Type="http://schemas.openxmlformats.org/officeDocument/2006/relationships/hyperlink" Target="file:///D:\DES%203\Activit&#233;s%202024\M&#233;moire\M&#233;moire%20hidrad&#233;nite%20suppurr&#233;e.docx" TargetMode="Externa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4.gi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hyperlink" Target="https://pubmed.ncbi.nlm.nih.gov/?term=%22Ch%E2%80%99en%20PY%22%5BAuthor%5D" TargetMode="External"/><Relationship Id="rId74" Type="http://schemas.openxmlformats.org/officeDocument/2006/relationships/hyperlink" Target="https://pubmed.ncbi.nlm.nih.gov/?term=Antoniou+C&amp;cauthor_id=28442193" TargetMode="External"/><Relationship Id="rId79" Type="http://schemas.openxmlformats.org/officeDocument/2006/relationships/hyperlink" Target="file:///D:\DES%203\Activit&#233;s%202024\M&#233;moire\M&#233;moire%20hidrad&#233;nite%20suppurr&#233;e.docx" TargetMode="External"/><Relationship Id="rId5" Type="http://schemas.openxmlformats.org/officeDocument/2006/relationships/settings" Target="settings.xml"/><Relationship Id="rId90" Type="http://schemas.microsoft.com/office/2011/relationships/people" Target="people.xm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yperlink" Target="https://pubmed.ncbi.nlm.nih.gov/?term=Fischer+G&amp;cauthor_id=26080895" TargetMode="External"/><Relationship Id="rId69" Type="http://schemas.openxmlformats.org/officeDocument/2006/relationships/hyperlink" Target="https://doi.org/10.1111/j.1365-4632.2010.04545.x" TargetMode="External"/><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hyperlink" Target="https://pubmed.ncbi.nlm.nih.gov/?term=Tzanetakou+V&amp;cauthor_id=28442193" TargetMode="External"/><Relationship Id="rId80" Type="http://schemas.openxmlformats.org/officeDocument/2006/relationships/hyperlink" Target="file:///D:\DES%203\Activit&#233;s%202024\M&#233;moire\M&#233;moire%20hidrad&#233;nite%20suppurr&#233;e.docx" TargetMode="External"/><Relationship Id="rId85" Type="http://schemas.openxmlformats.org/officeDocument/2006/relationships/hyperlink" Target="file:///D:\DES%203\Activit&#233;s%202024\M&#233;moire\M&#233;moire%20hidrad&#233;nite%20suppurr&#233;e.docx" TargetMode="Externa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pubmed.ncbi.nlm.nih.gov/?term=%22Torpey%20ME%22%5BAuthor%5D" TargetMode="External"/><Relationship Id="rId67" Type="http://schemas.openxmlformats.org/officeDocument/2006/relationships/hyperlink" Target="https://onlinelibrary.wiley.com/authored-by/Kerdel/Francisco+A."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pubmed.ncbi.nlm.nih.gov/?term=%22Benesh%20G%22%5BAuthor%5D" TargetMode="External"/><Relationship Id="rId70" Type="http://schemas.openxmlformats.org/officeDocument/2006/relationships/hyperlink" Target="https://pubmed.ncbi.nlm.nih.gov/?term=Dessinioti+C&amp;cauthor_id=28442193" TargetMode="External"/><Relationship Id="rId75" Type="http://schemas.openxmlformats.org/officeDocument/2006/relationships/hyperlink" Target="https://doi.org/10.1111/bjd.18433" TargetMode="External"/><Relationship Id="rId83" Type="http://schemas.openxmlformats.org/officeDocument/2006/relationships/hyperlink" Target="file:///D:\DES%203\Activit&#233;s%202024\M&#233;moire\M&#233;moire%20hidrad&#233;nite%20suppurr&#233;e.docx"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pubmed.ncbi.nlm.nih.gov/?term=%22Nosrati%20A%22%5BAuthor%5D"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pubmed.ncbi.nlm.nih.gov/?term=%22Shokrian%20N%22%5BAuthor%5D" TargetMode="External"/><Relationship Id="rId65" Type="http://schemas.openxmlformats.org/officeDocument/2006/relationships/hyperlink" Target="https://onlinelibrary.wiley.com/authored-by/Amano/Masahiro" TargetMode="External"/><Relationship Id="rId73" Type="http://schemas.openxmlformats.org/officeDocument/2006/relationships/hyperlink" Target="https://pubmed.ncbi.nlm.nih.gov/?term=Kontochristopoulos+G&amp;cauthor_id=28442193" TargetMode="External"/><Relationship Id="rId78" Type="http://schemas.openxmlformats.org/officeDocument/2006/relationships/image" Target="media/image46.png"/><Relationship Id="rId81" Type="http://schemas.openxmlformats.org/officeDocument/2006/relationships/hyperlink" Target="file:///D:\DES%203\Activit&#233;s%202024\M&#233;moire\M&#233;moire%20hidrad&#233;nite%20suppurr&#233;e.docx" TargetMode="External"/><Relationship Id="rId86" Type="http://schemas.openxmlformats.org/officeDocument/2006/relationships/hyperlink" Target="file:///D:\DES%203\Activit&#233;s%202024\M&#233;moire\M&#233;moire%20hidrad&#233;nite%20suppurr&#233;e.docx" TargetMode="External"/><Relationship Id="rId4" Type="http://schemas.openxmlformats.org/officeDocument/2006/relationships/styles" Target="styles.xml"/><Relationship Id="rId9" Type="http://schemas.openxmlformats.org/officeDocument/2006/relationships/image" Target="media/image2.jpeg"/><Relationship Id="rId13" Type="http://schemas.microsoft.com/office/2011/relationships/commentsExtended" Target="commentsExtended.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pubmed.ncbi.nlm.nih.gov/?term=Zisimou+C&amp;cauthor_id=28442193"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yperlink" Target="https://onlinelibrary.wiley.com/authored-by/Grant/Annika" TargetMode="External"/><Relationship Id="rId87" Type="http://schemas.openxmlformats.org/officeDocument/2006/relationships/hyperlink" Target="file:///D:\DES%203\Activit&#233;s%202024\M&#233;moire\M&#233;moire%20hidrad&#233;nite%20suppurr&#233;e.docx" TargetMode="External"/><Relationship Id="rId61" Type="http://schemas.openxmlformats.org/officeDocument/2006/relationships/hyperlink" Target="https://pubmed.ncbi.nlm.nih.gov/?term=%22Ball%20G%22%5BAuthor%5D" TargetMode="External"/><Relationship Id="rId82" Type="http://schemas.openxmlformats.org/officeDocument/2006/relationships/hyperlink" Target="file:///D:\DES%203\Activit&#233;s%202024\M&#233;moire\M&#233;moire%20hidrad&#233;nite%20suppurr&#233;e.docx" TargetMode="External"/><Relationship Id="rId19"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Maladie de Verneuil en Afrique subsaharienne : profil épidémiologique, clinique et qualité de vie des patients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40247F-91AF-4B98-B7E6-C50DF5AAC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101263</Words>
  <Characters>556950</Characters>
  <Application>Microsoft Office Word</Application>
  <DocSecurity>0</DocSecurity>
  <Lines>4641</Lines>
  <Paragraphs>1313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DAHLIA</dc:creator>
  <cp:keywords/>
  <dc:description/>
  <cp:lastModifiedBy>NANSSEU NJINGANG, Jobert Richie</cp:lastModifiedBy>
  <cp:revision>924</cp:revision>
  <dcterms:created xsi:type="dcterms:W3CDTF">2025-10-08T09:20:00Z</dcterms:created>
  <dcterms:modified xsi:type="dcterms:W3CDTF">2025-10-30T18:24:00Z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id="Qw6CfqdF"/&gt;&lt;style id="http://www.zotero.org/styles/vancouver-wafeu" locale="fr-FR"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